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D5E7C" w14:textId="77777777" w:rsidR="009B2C82" w:rsidRDefault="009B2C82" w:rsidP="009B2C82">
      <w:pPr>
        <w:spacing w:after="0" w:line="360" w:lineRule="auto"/>
        <w:ind w:right="-23"/>
        <w:jc w:val="center"/>
        <w:outlineLvl w:val="0"/>
        <w:rPr>
          <w:rFonts w:ascii="Times New Roman" w:hAnsi="Times New Roman"/>
          <w:b/>
          <w:bCs/>
          <w:sz w:val="44"/>
          <w:szCs w:val="44"/>
          <w:lang w:eastAsia="zh-CN"/>
        </w:rPr>
      </w:pPr>
      <w:bookmarkStart w:id="0" w:name="_GoBack"/>
      <w:r>
        <w:rPr>
          <w:rFonts w:ascii="Times New Roman" w:hAnsi="Times New Roman"/>
          <w:b/>
          <w:bCs/>
          <w:sz w:val="44"/>
          <w:szCs w:val="44"/>
          <w:lang w:eastAsia="zh-CN"/>
        </w:rPr>
        <w:t>第四章</w:t>
      </w:r>
      <w:r>
        <w:rPr>
          <w:rFonts w:ascii="Times New Roman" w:hAnsi="Times New Roman"/>
          <w:b/>
          <w:bCs/>
          <w:sz w:val="44"/>
          <w:szCs w:val="44"/>
          <w:lang w:eastAsia="zh-CN"/>
        </w:rPr>
        <w:t xml:space="preserve">  </w:t>
      </w:r>
      <w:r>
        <w:rPr>
          <w:rFonts w:ascii="Times New Roman" w:hAnsi="Times New Roman"/>
          <w:b/>
          <w:bCs/>
          <w:sz w:val="44"/>
          <w:szCs w:val="44"/>
          <w:lang w:eastAsia="zh-CN"/>
        </w:rPr>
        <w:t>存</w:t>
      </w:r>
      <w:r>
        <w:rPr>
          <w:rFonts w:ascii="Times New Roman" w:hAnsi="Times New Roman"/>
          <w:b/>
          <w:bCs/>
          <w:sz w:val="44"/>
          <w:szCs w:val="44"/>
          <w:lang w:eastAsia="zh-CN"/>
        </w:rPr>
        <w:t xml:space="preserve"> </w:t>
      </w:r>
      <w:r>
        <w:rPr>
          <w:rFonts w:ascii="Times New Roman" w:hAnsi="Times New Roman"/>
          <w:b/>
          <w:bCs/>
          <w:sz w:val="44"/>
          <w:szCs w:val="44"/>
          <w:lang w:eastAsia="zh-CN"/>
        </w:rPr>
        <w:t>储</w:t>
      </w:r>
      <w:r>
        <w:rPr>
          <w:rFonts w:ascii="Times New Roman" w:hAnsi="Times New Roman"/>
          <w:b/>
          <w:bCs/>
          <w:sz w:val="44"/>
          <w:szCs w:val="44"/>
          <w:lang w:eastAsia="zh-CN"/>
        </w:rPr>
        <w:t xml:space="preserve"> </w:t>
      </w:r>
      <w:r>
        <w:rPr>
          <w:rFonts w:ascii="Times New Roman" w:hAnsi="Times New Roman"/>
          <w:b/>
          <w:bCs/>
          <w:sz w:val="44"/>
          <w:szCs w:val="44"/>
          <w:lang w:eastAsia="zh-CN"/>
        </w:rPr>
        <w:t>管</w:t>
      </w:r>
      <w:r>
        <w:rPr>
          <w:rFonts w:ascii="Times New Roman" w:hAnsi="Times New Roman"/>
          <w:b/>
          <w:bCs/>
          <w:sz w:val="44"/>
          <w:szCs w:val="44"/>
          <w:lang w:eastAsia="zh-CN"/>
        </w:rPr>
        <w:t xml:space="preserve"> </w:t>
      </w:r>
      <w:r>
        <w:rPr>
          <w:rFonts w:ascii="Times New Roman" w:hAnsi="Times New Roman"/>
          <w:b/>
          <w:bCs/>
          <w:sz w:val="44"/>
          <w:szCs w:val="44"/>
          <w:lang w:eastAsia="zh-CN"/>
        </w:rPr>
        <w:t>理</w:t>
      </w:r>
    </w:p>
    <w:p w14:paraId="557EAFDC"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存储管理是操作系统的重要组成部分，负责管理计算机系统的重要资源</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内存储器。由于任何程序和数据必须占用内存空间才能得以执行和处理，因此，存储管理的优劣直接影响系统性能。内存对数据的存取比处理器处理数据的速度慢得多，硬件技术的不断发展还在进一步拉大这种距离，通过高速缓存可以部分缩小差距，但高效的存储管理仍然是操作系统设计中的重要课题。内存空间一般分为两部分：系统区，用于存放操作系统内核程序和数据结构等；用户区，用于存放应用程序和数据。存储管理对内核区和用户区都提供相应支持和进行管理，当然，也涉及对外存（磁盘）空间的某些管理。尽管现代计算机内存容量不断增大，但仍然不能保证有足够大的空间支持大型应用和系统程序及数据的使用。因此，操作系统的主要任务之一是尽可能方便用户使用和提高内存利用率。此外，有效的存储管理也是多道程序设计技术的关键支撑。具体地说，存储管理包含以下功能：</w:t>
      </w:r>
    </w:p>
    <w:p w14:paraId="782D6B94"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1</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存储分配</w:t>
      </w:r>
      <w:r w:rsidRPr="009B2C82">
        <w:rPr>
          <w:rFonts w:ascii="Times New Roman" w:hAnsi="Times New Roman"/>
          <w:color w:val="000000" w:themeColor="text1"/>
          <w:spacing w:val="10"/>
          <w:sz w:val="21"/>
          <w:szCs w:val="21"/>
          <w:lang w:eastAsia="zh-CN"/>
        </w:rPr>
        <w:t>。为进程分配内存空间以便运行，完成内存区的分配和去配工作。在虚存管理系统中，由于运行程序部分处于内存，部分位于外存，故不但涉及内存也涉及外存空间的申请与释放工作。</w:t>
      </w:r>
    </w:p>
    <w:p w14:paraId="0184F2BF"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2</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地址映射</w:t>
      </w:r>
      <w:r w:rsidRPr="009B2C82">
        <w:rPr>
          <w:rFonts w:ascii="Times New Roman" w:hAnsi="Times New Roman"/>
          <w:color w:val="000000" w:themeColor="text1"/>
          <w:spacing w:val="10"/>
          <w:sz w:val="21"/>
          <w:szCs w:val="21"/>
          <w:lang w:eastAsia="zh-CN"/>
        </w:rPr>
        <w:t>。内存被抽象成一维地址空间，使得进程认为分配给它的地址空间是一个大且连续地址所组成的数组，或者把内存抽象成二维地址空间，以支持模块化程序设计；同时建立抽象机制支持进程使用逻辑地址来访问物理内存单元，实现地址映射。</w:t>
      </w:r>
    </w:p>
    <w:p w14:paraId="6461451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3</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存储保护</w:t>
      </w:r>
      <w:r w:rsidRPr="009B2C82">
        <w:rPr>
          <w:rFonts w:ascii="Times New Roman" w:hAnsi="Times New Roman"/>
          <w:color w:val="000000" w:themeColor="text1"/>
          <w:spacing w:val="10"/>
          <w:sz w:val="21"/>
          <w:szCs w:val="21"/>
          <w:lang w:eastAsia="zh-CN"/>
        </w:rPr>
        <w:t>。系统负责隔离分配给进程的内存区，互不干扰免遭破坏，确保进程对存储单元的独占式使用，防止地址越界或操作越权，以实现存储保护功能。</w:t>
      </w:r>
    </w:p>
    <w:p w14:paraId="02A4EDBD"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4</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存储共享</w:t>
      </w:r>
      <w:r w:rsidRPr="009B2C82">
        <w:rPr>
          <w:rFonts w:ascii="Times New Roman" w:hAnsi="Times New Roman"/>
          <w:color w:val="000000" w:themeColor="text1"/>
          <w:spacing w:val="10"/>
          <w:sz w:val="21"/>
          <w:szCs w:val="21"/>
          <w:lang w:eastAsia="zh-CN"/>
        </w:rPr>
        <w:t>。为了节省内存空间和实现进程通信，系统允许多个进程共享内存区。在这种情况下，超越隔离机制并授权进程允许共享访问，达到既能共享内存区内信息又能提高内存利用率的目的。</w:t>
      </w:r>
    </w:p>
    <w:p w14:paraId="0C410AD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5</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highlight w:val="yellow"/>
          <w:lang w:eastAsia="zh-CN"/>
        </w:rPr>
        <w:t>存储扩充</w:t>
      </w:r>
      <w:r w:rsidRPr="009B2C82">
        <w:rPr>
          <w:rFonts w:ascii="Times New Roman" w:hAnsi="Times New Roman"/>
          <w:color w:val="000000" w:themeColor="text1"/>
          <w:spacing w:val="10"/>
          <w:sz w:val="21"/>
          <w:szCs w:val="21"/>
          <w:lang w:eastAsia="zh-CN"/>
        </w:rPr>
        <w:t>。内存速度快但容量小，外存容量大却速度慢，应用程序的大小不应受到物理内存容量限制。为此，操作系统把内存和外存结合起来，形成一个容量近似外存、速度近似内存的虚拟存储器，允许用户的逻辑地址空间大于内存物理地址空间，虚存管理自动在内存和外存之间移动信息。</w:t>
      </w:r>
    </w:p>
    <w:p w14:paraId="36495670"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本章在介绍计算机存储器层次之后，先后分析连续存储管理技术、分页存储管</w:t>
      </w:r>
      <w:r w:rsidRPr="009B2C82">
        <w:rPr>
          <w:rFonts w:ascii="Times New Roman" w:hAnsi="Times New Roman"/>
          <w:color w:val="000000" w:themeColor="text1"/>
          <w:spacing w:val="10"/>
          <w:sz w:val="21"/>
          <w:szCs w:val="21"/>
          <w:lang w:eastAsia="zh-CN"/>
        </w:rPr>
        <w:lastRenderedPageBreak/>
        <w:t>理技术和分段存储管理技术，再讨论虚拟存储管理技术，最后，简单介绍</w:t>
      </w:r>
      <w:r w:rsidRPr="009B2C82">
        <w:rPr>
          <w:rFonts w:ascii="Times New Roman" w:hAnsi="Times New Roman"/>
          <w:color w:val="000000" w:themeColor="text1"/>
          <w:spacing w:val="10"/>
          <w:sz w:val="21"/>
          <w:szCs w:val="21"/>
          <w:lang w:eastAsia="zh-CN"/>
        </w:rPr>
        <w:t>Linux</w:t>
      </w:r>
      <w:r w:rsidRPr="009B2C82">
        <w:rPr>
          <w:rFonts w:ascii="Times New Roman" w:hAnsi="Times New Roman"/>
          <w:color w:val="000000" w:themeColor="text1"/>
          <w:spacing w:val="10"/>
          <w:sz w:val="21"/>
          <w:szCs w:val="21"/>
          <w:lang w:eastAsia="zh-CN"/>
        </w:rPr>
        <w:t>的物理内存管理和虚拟存储管理。</w:t>
      </w:r>
    </w:p>
    <w:p w14:paraId="3685D4FB" w14:textId="77777777" w:rsidR="009B2C82" w:rsidRPr="009B2C82" w:rsidRDefault="009B2C82" w:rsidP="009B2C82">
      <w:pPr>
        <w:spacing w:before="2" w:after="0" w:line="170" w:lineRule="exact"/>
        <w:rPr>
          <w:rFonts w:ascii="Times New Roman" w:hAnsi="Times New Roman"/>
          <w:color w:val="000000" w:themeColor="text1"/>
          <w:sz w:val="17"/>
          <w:szCs w:val="17"/>
          <w:lang w:eastAsia="zh-CN"/>
        </w:rPr>
      </w:pPr>
    </w:p>
    <w:p w14:paraId="4748649E" w14:textId="77777777" w:rsidR="009B2C82" w:rsidRPr="009B2C82" w:rsidRDefault="009B2C82" w:rsidP="009B2C82">
      <w:pPr>
        <w:spacing w:before="240" w:after="0" w:line="240" w:lineRule="auto"/>
        <w:ind w:right="-23"/>
        <w:jc w:val="center"/>
        <w:outlineLvl w:val="1"/>
        <w:rPr>
          <w:rFonts w:ascii="Times New Roman" w:hAnsi="Times New Roman"/>
          <w:b/>
          <w:bCs/>
          <w:color w:val="000000" w:themeColor="text1"/>
          <w:sz w:val="30"/>
          <w:szCs w:val="30"/>
          <w:lang w:eastAsia="zh-CN"/>
        </w:rPr>
      </w:pPr>
      <w:r w:rsidRPr="009B2C82">
        <w:rPr>
          <w:rFonts w:ascii="Times New Roman" w:hAnsi="Times New Roman"/>
          <w:b/>
          <w:bCs/>
          <w:color w:val="000000" w:themeColor="text1"/>
          <w:sz w:val="30"/>
          <w:szCs w:val="30"/>
          <w:highlight w:val="lightGray"/>
          <w:u w:val="single" w:color="000000"/>
          <w:lang w:eastAsia="zh-CN"/>
        </w:rPr>
        <w:t>4.1</w:t>
      </w:r>
      <w:r w:rsidRPr="009B2C82">
        <w:rPr>
          <w:rFonts w:ascii="Times New Roman" w:hAnsi="Times New Roman"/>
          <w:b/>
          <w:bCs/>
          <w:color w:val="000000" w:themeColor="text1"/>
          <w:sz w:val="30"/>
          <w:szCs w:val="30"/>
          <w:u w:val="single" w:color="000000"/>
          <w:lang w:eastAsia="zh-CN"/>
        </w:rPr>
        <w:t xml:space="preserve">  </w:t>
      </w:r>
      <w:r w:rsidRPr="009B2C82">
        <w:rPr>
          <w:rFonts w:ascii="Times New Roman" w:hAnsi="Times New Roman"/>
          <w:b/>
          <w:bCs/>
          <w:color w:val="000000" w:themeColor="text1"/>
          <w:sz w:val="30"/>
          <w:szCs w:val="30"/>
          <w:u w:val="single" w:color="000000"/>
          <w:lang w:eastAsia="zh-CN"/>
        </w:rPr>
        <w:t>存储器工作原理</w:t>
      </w:r>
    </w:p>
    <w:p w14:paraId="3F48ED85" w14:textId="77777777" w:rsidR="009B2C82" w:rsidRPr="009B2C82" w:rsidRDefault="009B2C82" w:rsidP="009B2C82">
      <w:pPr>
        <w:spacing w:before="240" w:line="360" w:lineRule="auto"/>
        <w:ind w:right="-23"/>
        <w:outlineLvl w:val="2"/>
        <w:rPr>
          <w:rFonts w:ascii="Times New Roman" w:hAnsi="Times New Roman"/>
          <w:b/>
          <w:color w:val="000000" w:themeColor="text1"/>
          <w:spacing w:val="-1"/>
          <w:sz w:val="24"/>
          <w:szCs w:val="24"/>
          <w:lang w:eastAsia="zh-CN"/>
        </w:rPr>
      </w:pPr>
      <w:r w:rsidRPr="009B2C82">
        <w:rPr>
          <w:rFonts w:ascii="Times New Roman" w:hAnsi="Times New Roman"/>
          <w:b/>
          <w:color w:val="000000" w:themeColor="text1"/>
          <w:spacing w:val="-1"/>
          <w:sz w:val="24"/>
          <w:szCs w:val="24"/>
          <w:lang w:eastAsia="zh-CN"/>
        </w:rPr>
        <w:t xml:space="preserve">4.1.1  </w:t>
      </w:r>
      <w:r w:rsidRPr="009B2C82">
        <w:rPr>
          <w:rFonts w:ascii="Times New Roman" w:hAnsi="Times New Roman"/>
          <w:b/>
          <w:color w:val="000000" w:themeColor="text1"/>
          <w:spacing w:val="-1"/>
          <w:sz w:val="24"/>
          <w:szCs w:val="24"/>
          <w:lang w:eastAsia="zh-CN"/>
        </w:rPr>
        <w:t>存储器层次</w:t>
      </w:r>
    </w:p>
    <w:p w14:paraId="6BCCE546" w14:textId="77777777" w:rsidR="009B2C82" w:rsidRPr="009B2C82" w:rsidRDefault="009B2C82" w:rsidP="009B2C82">
      <w:pPr>
        <w:spacing w:before="6" w:after="0" w:line="110" w:lineRule="exact"/>
        <w:rPr>
          <w:rFonts w:ascii="Times New Roman" w:hAnsi="Times New Roman"/>
          <w:color w:val="000000" w:themeColor="text1"/>
          <w:sz w:val="11"/>
          <w:szCs w:val="11"/>
          <w:lang w:eastAsia="zh-CN"/>
        </w:rPr>
      </w:pPr>
    </w:p>
    <w:p w14:paraId="2E84A617"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目前，</w:t>
      </w:r>
      <w:r w:rsidRPr="009B2C82">
        <w:rPr>
          <w:rFonts w:ascii="Times New Roman" w:hAnsi="Times New Roman"/>
          <w:color w:val="000000" w:themeColor="text1"/>
          <w:spacing w:val="10"/>
          <w:sz w:val="21"/>
          <w:szCs w:val="21"/>
          <w:highlight w:val="yellow"/>
          <w:lang w:eastAsia="zh-CN"/>
        </w:rPr>
        <w:t>计算机系统均采用层次结构的存储子系统</w:t>
      </w:r>
      <w:r w:rsidRPr="009B2C82">
        <w:rPr>
          <w:rFonts w:ascii="Times New Roman" w:hAnsi="Times New Roman"/>
          <w:color w:val="000000" w:themeColor="text1"/>
          <w:spacing w:val="10"/>
          <w:sz w:val="21"/>
          <w:szCs w:val="21"/>
          <w:lang w:eastAsia="zh-CN"/>
        </w:rPr>
        <w:t>，以便在容量大小、速度快慢、价格高低等诸多因素中取得平衡点，获得较好性能</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格比。计算机系统的存储器层次结构自上至下依次分为：寄存器、缓存、内存、磁盘、磁带等５层。存储介质的访问速度由下而上越来越快，容量越来越小，价格越来越高。其中，</w:t>
      </w:r>
      <w:r w:rsidRPr="009B2C82">
        <w:rPr>
          <w:rFonts w:ascii="Times New Roman" w:hAnsi="Times New Roman"/>
          <w:color w:val="000000" w:themeColor="text1"/>
          <w:spacing w:val="10"/>
          <w:sz w:val="21"/>
          <w:szCs w:val="21"/>
          <w:highlight w:val="yellow"/>
          <w:lang w:eastAsia="zh-CN"/>
        </w:rPr>
        <w:t>寄存器、缓存和内存均属于操作系统存储管理的管辖范畴</w:t>
      </w:r>
      <w:r w:rsidRPr="009B2C82">
        <w:rPr>
          <w:rFonts w:ascii="Times New Roman" w:hAnsi="Times New Roman"/>
          <w:color w:val="000000" w:themeColor="text1"/>
          <w:spacing w:val="10"/>
          <w:sz w:val="21"/>
          <w:szCs w:val="21"/>
          <w:lang w:eastAsia="zh-CN"/>
        </w:rPr>
        <w:t>，掉电后它们存储的信息不复存在；磁盘和磁带属于文件管理和设备管理的管辖对象，它们所存储的信息将被持久性保存。</w:t>
      </w:r>
    </w:p>
    <w:p w14:paraId="31E49D58"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可执行程序必须被保存在内存中，与设备交换的信息也依托于内存地址空间。由于处理器在执行指令时的内存访问时间远大于其处理时间，所以，</w:t>
      </w:r>
      <w:r w:rsidRPr="009B2C82">
        <w:rPr>
          <w:rFonts w:ascii="Times New Roman" w:hAnsi="Times New Roman"/>
          <w:color w:val="000000" w:themeColor="text1"/>
          <w:spacing w:val="10"/>
          <w:sz w:val="21"/>
          <w:szCs w:val="21"/>
          <w:highlight w:val="yellow"/>
          <w:lang w:eastAsia="zh-CN"/>
        </w:rPr>
        <w:t>寄存器和高速缓存</w:t>
      </w:r>
      <w:r w:rsidRPr="009B2C82">
        <w:rPr>
          <w:rFonts w:ascii="Times New Roman" w:hAnsi="Times New Roman"/>
          <w:color w:val="000000" w:themeColor="text1"/>
          <w:spacing w:val="10"/>
          <w:sz w:val="21"/>
          <w:szCs w:val="21"/>
          <w:lang w:eastAsia="zh-CN"/>
        </w:rPr>
        <w:t>被引入来加快指令执行。寄存器是访问速度最快但价格最昂贵的存储器，其容量较小，一般以字为单位，一个计算机系统可能包括几十个寄存器，用于加速存储访问速度，如用寄存器存放操作数，用做地址寄存器，或用做变址寄存器，以加快地址转换速度。高速缓存的容量较寄存器稍大，其访问速度快于内存。利用高速缓存来存放内存中经常访问的信息，以提高程序执行速度。多层次的存储体系十分有效和可靠，能达到很高的性能</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价格比。</w:t>
      </w:r>
    </w:p>
    <w:p w14:paraId="2A74FC68" w14:textId="77777777" w:rsidR="009B2C82" w:rsidRPr="009B2C82" w:rsidRDefault="009B2C82" w:rsidP="009B2C82">
      <w:pPr>
        <w:spacing w:before="15"/>
        <w:jc w:val="both"/>
        <w:rPr>
          <w:rFonts w:ascii="Times New Roman" w:hAnsi="Times New Roman"/>
          <w:b/>
          <w:color w:val="000000" w:themeColor="text1"/>
          <w:spacing w:val="10"/>
          <w:sz w:val="24"/>
          <w:szCs w:val="18"/>
          <w:lang w:eastAsia="zh-CN"/>
        </w:rPr>
      </w:pPr>
      <w:r w:rsidRPr="009B2C82">
        <w:rPr>
          <w:rFonts w:ascii="Times New Roman" w:hAnsi="Times New Roman"/>
          <w:color w:val="000000" w:themeColor="text1"/>
          <w:spacing w:val="10"/>
          <w:sz w:val="21"/>
          <w:szCs w:val="21"/>
          <w:lang w:eastAsia="zh-CN"/>
        </w:rPr>
        <w:t>由于程序处理数据时存在</w:t>
      </w:r>
      <w:r w:rsidRPr="009B2C82">
        <w:rPr>
          <w:rFonts w:ascii="Times New Roman" w:hAnsi="Times New Roman"/>
          <w:color w:val="000000" w:themeColor="text1"/>
          <w:spacing w:val="10"/>
          <w:sz w:val="21"/>
          <w:szCs w:val="21"/>
          <w:highlight w:val="yellow"/>
          <w:lang w:eastAsia="zh-CN"/>
        </w:rPr>
        <w:t>顺序性和局部性</w:t>
      </w:r>
      <w:r w:rsidRPr="009B2C82">
        <w:rPr>
          <w:rFonts w:ascii="Times New Roman" w:hAnsi="Times New Roman"/>
          <w:color w:val="000000" w:themeColor="text1"/>
          <w:spacing w:val="10"/>
          <w:sz w:val="21"/>
          <w:szCs w:val="21"/>
          <w:lang w:eastAsia="zh-CN"/>
        </w:rPr>
        <w:t>，执行时仅需调入当前运行使用的一部分，其他部分待需要时再逐步调入。据此，计算机系统为了容纳更多作业，或为了处理更大批量数据，可在磁盘上建立磁盘缓存以扩充内存的存储空间，计算程序和所处理的数据可装入磁盘缓存，操作系统自动实现内存和磁盘缓存之间的程序和数据的调进调出，从而，向用户提供比实际内存容量大得多的虚拟内存。基于这个原理，就可以设计出多级层次式体系结构的存储子系统。</w:t>
      </w:r>
    </w:p>
    <w:p w14:paraId="6503E78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p>
    <w:p w14:paraId="61D67717" w14:textId="77777777" w:rsidR="009B2C82" w:rsidRPr="009B2C82" w:rsidRDefault="009B2C82" w:rsidP="009B2C82">
      <w:pPr>
        <w:spacing w:before="240" w:line="360" w:lineRule="auto"/>
        <w:ind w:right="-23"/>
        <w:outlineLvl w:val="2"/>
        <w:rPr>
          <w:rFonts w:ascii="Times New Roman" w:hAnsi="Times New Roman"/>
          <w:b/>
          <w:color w:val="000000" w:themeColor="text1"/>
          <w:spacing w:val="-1"/>
          <w:sz w:val="24"/>
          <w:szCs w:val="24"/>
          <w:lang w:eastAsia="zh-CN"/>
        </w:rPr>
      </w:pPr>
      <w:r w:rsidRPr="009B2C82">
        <w:rPr>
          <w:rFonts w:ascii="Times New Roman" w:hAnsi="Times New Roman"/>
          <w:b/>
          <w:color w:val="000000" w:themeColor="text1"/>
          <w:spacing w:val="-1"/>
          <w:sz w:val="24"/>
          <w:szCs w:val="24"/>
          <w:lang w:eastAsia="zh-CN"/>
        </w:rPr>
        <w:t xml:space="preserve">4.1.2  </w:t>
      </w:r>
      <w:r w:rsidRPr="009B2C82">
        <w:rPr>
          <w:rFonts w:ascii="Times New Roman" w:hAnsi="Times New Roman"/>
          <w:b/>
          <w:color w:val="000000" w:themeColor="text1"/>
          <w:spacing w:val="-1"/>
          <w:sz w:val="24"/>
          <w:szCs w:val="24"/>
          <w:lang w:eastAsia="zh-CN"/>
        </w:rPr>
        <w:t>地址转换与存储保护</w:t>
      </w:r>
    </w:p>
    <w:p w14:paraId="7BA3A503"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应用程序究竟如何在计算机系统上运行呢？这涉及到程序设计语言、编译程序</w:t>
      </w:r>
      <w:r w:rsidRPr="009B2C82">
        <w:rPr>
          <w:rFonts w:ascii="Times New Roman" w:hAnsi="Times New Roman"/>
          <w:color w:val="000000" w:themeColor="text1"/>
          <w:spacing w:val="10"/>
          <w:sz w:val="21"/>
          <w:szCs w:val="21"/>
          <w:lang w:eastAsia="zh-CN"/>
        </w:rPr>
        <w:lastRenderedPageBreak/>
        <w:t>和汇编程序、操作系统及计算机硬件。首先，用程序设计语言编写和编辑应用程序，</w:t>
      </w:r>
      <w:r w:rsidRPr="009B2C82">
        <w:rPr>
          <w:rFonts w:ascii="Times New Roman" w:hAnsi="Times New Roman"/>
          <w:color w:val="000000" w:themeColor="text1"/>
          <w:spacing w:val="10"/>
          <w:sz w:val="21"/>
          <w:szCs w:val="21"/>
          <w:highlight w:val="yellow"/>
          <w:lang w:eastAsia="zh-CN"/>
        </w:rPr>
        <w:t>所编写的程序称为源程序</w:t>
      </w:r>
      <w:r w:rsidRPr="009B2C82">
        <w:rPr>
          <w:rFonts w:ascii="Times New Roman" w:hAnsi="Times New Roman"/>
          <w:color w:val="000000" w:themeColor="text1"/>
          <w:spacing w:val="10"/>
          <w:sz w:val="21"/>
          <w:szCs w:val="21"/>
          <w:lang w:eastAsia="zh-CN"/>
        </w:rPr>
        <w:t>，其中使用符号名集合所限定的空间称为程序名字空间，源程序不能被计算机直接运行，需要通过如图</w:t>
      </w:r>
      <w:r w:rsidRPr="009B2C82">
        <w:rPr>
          <w:rFonts w:ascii="Times New Roman" w:hAnsi="Times New Roman"/>
          <w:color w:val="000000" w:themeColor="text1"/>
          <w:spacing w:val="10"/>
          <w:sz w:val="21"/>
          <w:szCs w:val="21"/>
          <w:lang w:eastAsia="zh-CN"/>
        </w:rPr>
        <w:t>4-1</w:t>
      </w:r>
      <w:r w:rsidRPr="009B2C82">
        <w:rPr>
          <w:rFonts w:ascii="Times New Roman" w:hAnsi="Times New Roman"/>
          <w:color w:val="000000" w:themeColor="text1"/>
          <w:spacing w:val="10"/>
          <w:sz w:val="21"/>
          <w:szCs w:val="21"/>
          <w:lang w:eastAsia="zh-CN"/>
        </w:rPr>
        <w:t>所示的</w:t>
      </w:r>
      <w:r w:rsidRPr="009B2C82">
        <w:rPr>
          <w:rFonts w:ascii="Times New Roman" w:hAnsi="Times New Roman"/>
          <w:color w:val="000000" w:themeColor="text1"/>
          <w:spacing w:val="10"/>
          <w:sz w:val="21"/>
          <w:szCs w:val="21"/>
          <w:lang w:eastAsia="zh-CN"/>
        </w:rPr>
        <w:t>3</w:t>
      </w:r>
      <w:r w:rsidRPr="009B2C82">
        <w:rPr>
          <w:rFonts w:ascii="Times New Roman" w:hAnsi="Times New Roman"/>
          <w:color w:val="000000" w:themeColor="text1"/>
          <w:spacing w:val="10"/>
          <w:sz w:val="21"/>
          <w:szCs w:val="21"/>
          <w:lang w:eastAsia="zh-CN"/>
        </w:rPr>
        <w:t>个阶段处理。接着编译程序或汇编程序处理源程序并生成目标代码（程序），链接程序把它们链接为一个可重定位代码（程序），此时该</w:t>
      </w:r>
      <w:r w:rsidRPr="009B2C82">
        <w:rPr>
          <w:rFonts w:ascii="Times New Roman" w:hAnsi="Times New Roman"/>
          <w:color w:val="000000" w:themeColor="text1"/>
          <w:spacing w:val="10"/>
          <w:sz w:val="21"/>
          <w:szCs w:val="21"/>
          <w:highlight w:val="yellow"/>
          <w:lang w:eastAsia="zh-CN"/>
        </w:rPr>
        <w:t>程序处在逻辑地址空间</w:t>
      </w:r>
      <w:r w:rsidRPr="009B2C82">
        <w:rPr>
          <w:rFonts w:ascii="Times New Roman" w:hAnsi="Times New Roman"/>
          <w:color w:val="000000" w:themeColor="text1"/>
          <w:spacing w:val="10"/>
          <w:sz w:val="21"/>
          <w:szCs w:val="21"/>
          <w:lang w:eastAsia="zh-CN"/>
        </w:rPr>
        <w:t>中。下一步装载程序将可执行代码装入物理地址空间，直到此时程序才能运行。</w:t>
      </w:r>
      <w:r w:rsidRPr="009B2C82">
        <w:rPr>
          <w:rFonts w:ascii="Times New Roman" w:hAnsi="Times New Roman"/>
          <w:color w:val="000000" w:themeColor="text1"/>
          <w:spacing w:val="10"/>
          <w:sz w:val="21"/>
          <w:szCs w:val="21"/>
          <w:u w:val="single"/>
          <w:lang w:eastAsia="zh-CN"/>
        </w:rPr>
        <w:t>这些阶段都在操作系统控制下</w:t>
      </w:r>
      <w:r w:rsidRPr="009B2C82">
        <w:rPr>
          <w:rFonts w:ascii="Times New Roman" w:hAnsi="Times New Roman"/>
          <w:color w:val="000000" w:themeColor="text1"/>
          <w:spacing w:val="10"/>
          <w:sz w:val="21"/>
          <w:szCs w:val="21"/>
          <w:lang w:eastAsia="zh-CN"/>
        </w:rPr>
        <w:t>，它以</w:t>
      </w:r>
      <w:r w:rsidRPr="009B2C82">
        <w:rPr>
          <w:rFonts w:ascii="Times New Roman" w:hAnsi="Times New Roman"/>
          <w:color w:val="000000" w:themeColor="text1"/>
          <w:spacing w:val="10"/>
          <w:sz w:val="21"/>
          <w:szCs w:val="21"/>
          <w:highlight w:val="yellow"/>
          <w:u w:val="single"/>
          <w:lang w:eastAsia="zh-CN"/>
        </w:rPr>
        <w:t>进程机制</w:t>
      </w:r>
      <w:r w:rsidRPr="009B2C82">
        <w:rPr>
          <w:rFonts w:ascii="Times New Roman" w:hAnsi="Times New Roman"/>
          <w:color w:val="000000" w:themeColor="text1"/>
          <w:spacing w:val="10"/>
          <w:sz w:val="21"/>
          <w:szCs w:val="21"/>
          <w:lang w:eastAsia="zh-CN"/>
        </w:rPr>
        <w:t>来执行程序，调度程序调度进程到处理器上运行，按进程需要进行数据</w:t>
      </w:r>
      <w:r w:rsidRPr="009B2C82">
        <w:rPr>
          <w:rFonts w:ascii="Times New Roman" w:hAnsi="Times New Roman"/>
          <w:color w:val="000000" w:themeColor="text1"/>
          <w:spacing w:val="10"/>
          <w:sz w:val="21"/>
          <w:szCs w:val="21"/>
          <w:lang w:eastAsia="zh-CN"/>
        </w:rPr>
        <w:t>I/O</w:t>
      </w:r>
      <w:r w:rsidRPr="009B2C82">
        <w:rPr>
          <w:rFonts w:ascii="Times New Roman" w:hAnsi="Times New Roman"/>
          <w:color w:val="000000" w:themeColor="text1"/>
          <w:spacing w:val="10"/>
          <w:sz w:val="21"/>
          <w:szCs w:val="21"/>
          <w:lang w:eastAsia="zh-CN"/>
        </w:rPr>
        <w:t>，最终获得计算结果。</w:t>
      </w:r>
    </w:p>
    <w:p w14:paraId="4FFE675D" w14:textId="77777777" w:rsidR="009B2C82" w:rsidRPr="009B2C82" w:rsidRDefault="009B2C82" w:rsidP="009B2C82">
      <w:pPr>
        <w:spacing w:before="8" w:after="0" w:line="100" w:lineRule="exact"/>
        <w:rPr>
          <w:rFonts w:ascii="Times New Roman" w:hAnsi="Times New Roman"/>
          <w:color w:val="000000" w:themeColor="text1"/>
          <w:sz w:val="10"/>
          <w:szCs w:val="10"/>
          <w:lang w:eastAsia="zh-CN"/>
        </w:rPr>
      </w:pPr>
    </w:p>
    <w:p w14:paraId="6DD03D9D" w14:textId="0741F331"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r w:rsidRPr="009B2C82">
        <w:rPr>
          <w:rFonts w:ascii="Times New Roman" w:hAnsi="Times New Roman"/>
          <w:noProof/>
          <w:color w:val="000000" w:themeColor="text1"/>
          <w:sz w:val="18"/>
          <w:szCs w:val="18"/>
          <w:lang w:eastAsia="zh-CN"/>
        </w:rPr>
        <mc:AlternateContent>
          <mc:Choice Requires="wpg">
            <w:drawing>
              <wp:anchor distT="0" distB="0" distL="114300" distR="114300" simplePos="0" relativeHeight="251662336" behindDoc="0" locked="0" layoutInCell="1" allowOverlap="1" wp14:anchorId="69735C52" wp14:editId="60B1276A">
                <wp:simplePos x="0" y="0"/>
                <wp:positionH relativeFrom="column">
                  <wp:posOffset>-257810</wp:posOffset>
                </wp:positionH>
                <wp:positionV relativeFrom="paragraph">
                  <wp:posOffset>119380</wp:posOffset>
                </wp:positionV>
                <wp:extent cx="5975350" cy="2068195"/>
                <wp:effectExtent l="0" t="3175" r="1270" b="14605"/>
                <wp:wrapNone/>
                <wp:docPr id="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0" cy="2068195"/>
                          <a:chOff x="2" y="3466"/>
                          <a:chExt cx="9410" cy="3257"/>
                        </a:xfrm>
                      </wpg:grpSpPr>
                      <wpg:grpSp>
                        <wpg:cNvPr id="5" name="组合 611"/>
                        <wpg:cNvGrpSpPr>
                          <a:grpSpLocks/>
                        </wpg:cNvGrpSpPr>
                        <wpg:grpSpPr bwMode="auto">
                          <a:xfrm>
                            <a:off x="2" y="3466"/>
                            <a:ext cx="9410" cy="3257"/>
                            <a:chOff x="2" y="3505"/>
                            <a:chExt cx="9410" cy="3257"/>
                          </a:xfrm>
                        </wpg:grpSpPr>
                        <wps:wsp>
                          <wps:cNvPr id="6" name="直线 167"/>
                          <wps:cNvCnPr>
                            <a:cxnSpLocks noChangeShapeType="1"/>
                          </wps:cNvCnPr>
                          <wps:spPr bwMode="auto">
                            <a:xfrm>
                              <a:off x="1645" y="4177"/>
                              <a:ext cx="9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7" name="组合 610"/>
                          <wpg:cNvGrpSpPr>
                            <a:grpSpLocks/>
                          </wpg:cNvGrpSpPr>
                          <wpg:grpSpPr bwMode="auto">
                            <a:xfrm>
                              <a:off x="2" y="3505"/>
                              <a:ext cx="9410" cy="3257"/>
                              <a:chOff x="2" y="3479"/>
                              <a:chExt cx="9410" cy="3257"/>
                            </a:xfrm>
                          </wpg:grpSpPr>
                          <wps:wsp>
                            <wps:cNvPr id="8" name="直线 168"/>
                            <wps:cNvCnPr>
                              <a:cxnSpLocks noChangeShapeType="1"/>
                            </wps:cNvCnPr>
                            <wps:spPr bwMode="auto">
                              <a:xfrm>
                                <a:off x="1645" y="4815"/>
                                <a:ext cx="9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直线 169"/>
                            <wps:cNvCnPr>
                              <a:cxnSpLocks noChangeShapeType="1"/>
                            </wps:cNvCnPr>
                            <wps:spPr bwMode="auto">
                              <a:xfrm>
                                <a:off x="1645" y="5945"/>
                                <a:ext cx="93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0" name="组合 609"/>
                            <wpg:cNvGrpSpPr>
                              <a:grpSpLocks/>
                            </wpg:cNvGrpSpPr>
                            <wpg:grpSpPr bwMode="auto">
                              <a:xfrm>
                                <a:off x="2" y="3479"/>
                                <a:ext cx="9410" cy="3257"/>
                                <a:chOff x="2" y="3479"/>
                                <a:chExt cx="9410" cy="3257"/>
                              </a:xfrm>
                            </wpg:grpSpPr>
                            <wps:wsp>
                              <wps:cNvPr id="11" name="文本框 155"/>
                              <wps:cNvSpPr txBox="1">
                                <a:spLocks noChangeArrowheads="1"/>
                              </wps:cNvSpPr>
                              <wps:spPr bwMode="auto">
                                <a:xfrm>
                                  <a:off x="3758"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D529D" w14:textId="77777777" w:rsidR="00D35642" w:rsidRDefault="00D35642" w:rsidP="009B2C82">
                                    <w:pPr>
                                      <w:spacing w:line="0" w:lineRule="atLeast"/>
                                      <w:rPr>
                                        <w:sz w:val="15"/>
                                        <w:szCs w:val="18"/>
                                      </w:rPr>
                                    </w:pPr>
                                    <w:r>
                                      <w:rPr>
                                        <w:rFonts w:hint="eastAsia"/>
                                        <w:sz w:val="15"/>
                                        <w:szCs w:val="18"/>
                                      </w:rPr>
                                      <w:t>链接</w:t>
                                    </w:r>
                                  </w:p>
                                </w:txbxContent>
                              </wps:txbx>
                              <wps:bodyPr rot="0" vert="horz" wrap="square" lIns="91440" tIns="45720" rIns="91440" bIns="45720" anchor="t" anchorCtr="0" upright="1">
                                <a:noAutofit/>
                              </wps:bodyPr>
                            </wps:wsp>
                            <wps:wsp>
                              <wps:cNvPr id="12" name="文本框 159"/>
                              <wps:cNvSpPr txBox="1">
                                <a:spLocks noChangeArrowheads="1"/>
                              </wps:cNvSpPr>
                              <wps:spPr bwMode="auto">
                                <a:xfrm>
                                  <a:off x="237" y="3918"/>
                                  <a:ext cx="1408"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7D832581" w14:textId="77777777" w:rsidR="00D35642" w:rsidRDefault="00D35642" w:rsidP="009B2C82">
                                    <w:pPr>
                                      <w:spacing w:line="0" w:lineRule="atLeast"/>
                                      <w:rPr>
                                        <w:sz w:val="18"/>
                                        <w:szCs w:val="18"/>
                                      </w:rPr>
                                    </w:pPr>
                                    <w:r>
                                      <w:rPr>
                                        <w:rFonts w:hint="eastAsia"/>
                                        <w:sz w:val="15"/>
                                        <w:szCs w:val="18"/>
                                      </w:rPr>
                                      <w:t>源程序模块</w:t>
                                    </w:r>
                                    <w:r>
                                      <w:rPr>
                                        <w:rFonts w:hint="eastAsia"/>
                                        <w:sz w:val="15"/>
                                        <w:szCs w:val="18"/>
                                      </w:rPr>
                                      <w:t>1</w:t>
                                    </w:r>
                                  </w:p>
                                </w:txbxContent>
                              </wps:txbx>
                              <wps:bodyPr rot="0" vert="horz" wrap="square" lIns="91440" tIns="45720" rIns="91440" bIns="45720" anchor="t" anchorCtr="0" upright="1">
                                <a:noAutofit/>
                              </wps:bodyPr>
                            </wps:wsp>
                            <wps:wsp>
                              <wps:cNvPr id="13" name="文本框 160"/>
                              <wps:cNvSpPr txBox="1">
                                <a:spLocks noChangeArrowheads="1"/>
                              </wps:cNvSpPr>
                              <wps:spPr bwMode="auto">
                                <a:xfrm>
                                  <a:off x="237" y="4580"/>
                                  <a:ext cx="1408" cy="50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B6D6F3B" w14:textId="77777777" w:rsidR="00D35642" w:rsidRDefault="00D35642" w:rsidP="009B2C82">
                                    <w:pPr>
                                      <w:spacing w:line="0" w:lineRule="atLeast"/>
                                      <w:rPr>
                                        <w:sz w:val="15"/>
                                        <w:szCs w:val="18"/>
                                      </w:rPr>
                                    </w:pPr>
                                    <w:r>
                                      <w:rPr>
                                        <w:rFonts w:hint="eastAsia"/>
                                        <w:sz w:val="15"/>
                                        <w:szCs w:val="18"/>
                                      </w:rPr>
                                      <w:t>源程序模块</w:t>
                                    </w:r>
                                    <w:r>
                                      <w:rPr>
                                        <w:rFonts w:hint="eastAsia"/>
                                        <w:sz w:val="15"/>
                                        <w:szCs w:val="18"/>
                                      </w:rPr>
                                      <w:t>2</w:t>
                                    </w:r>
                                  </w:p>
                                </w:txbxContent>
                              </wps:txbx>
                              <wps:bodyPr rot="0" vert="horz" wrap="square" lIns="91440" tIns="45720" rIns="91440" bIns="45720" anchor="t" anchorCtr="0" upright="1">
                                <a:noAutofit/>
                              </wps:bodyPr>
                            </wps:wsp>
                            <wps:wsp>
                              <wps:cNvPr id="14" name="文本框 161"/>
                              <wps:cNvSpPr txBox="1">
                                <a:spLocks noChangeArrowheads="1"/>
                              </wps:cNvSpPr>
                              <wps:spPr bwMode="auto">
                                <a:xfrm>
                                  <a:off x="237" y="5676"/>
                                  <a:ext cx="1408"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6F5460A4" w14:textId="77777777" w:rsidR="00D35642" w:rsidRDefault="00D35642" w:rsidP="009B2C82">
                                    <w:pPr>
                                      <w:spacing w:line="0" w:lineRule="atLeast"/>
                                      <w:rPr>
                                        <w:sz w:val="15"/>
                                        <w:szCs w:val="18"/>
                                      </w:rPr>
                                    </w:pPr>
                                    <w:r>
                                      <w:rPr>
                                        <w:rFonts w:hint="eastAsia"/>
                                        <w:sz w:val="15"/>
                                        <w:szCs w:val="18"/>
                                      </w:rPr>
                                      <w:t>源程序模块</w:t>
                                    </w:r>
                                    <w:r>
                                      <w:rPr>
                                        <w:rFonts w:hint="eastAsia"/>
                                        <w:sz w:val="15"/>
                                        <w:szCs w:val="18"/>
                                      </w:rPr>
                                      <w:t>n</w:t>
                                    </w:r>
                                  </w:p>
                                </w:txbxContent>
                              </wps:txbx>
                              <wps:bodyPr rot="0" vert="horz" wrap="square" lIns="91440" tIns="45720" rIns="91440" bIns="45720" anchor="t" anchorCtr="0" upright="1">
                                <a:noAutofit/>
                              </wps:bodyPr>
                            </wps:wsp>
                            <wps:wsp>
                              <wps:cNvPr id="15" name="文本框 163"/>
                              <wps:cNvSpPr txBox="1">
                                <a:spLocks noChangeArrowheads="1"/>
                              </wps:cNvSpPr>
                              <wps:spPr bwMode="auto">
                                <a:xfrm>
                                  <a:off x="2584" y="3918"/>
                                  <a:ext cx="1174"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5F77D4C4" w14:textId="77777777" w:rsidR="00D35642" w:rsidRDefault="00D35642" w:rsidP="009B2C82">
                                    <w:pPr>
                                      <w:spacing w:line="0" w:lineRule="atLeast"/>
                                      <w:rPr>
                                        <w:sz w:val="15"/>
                                        <w:szCs w:val="18"/>
                                      </w:rPr>
                                    </w:pPr>
                                    <w:r>
                                      <w:rPr>
                                        <w:rFonts w:hint="eastAsia"/>
                                        <w:sz w:val="15"/>
                                        <w:szCs w:val="18"/>
                                      </w:rPr>
                                      <w:t>目标代码</w:t>
                                    </w:r>
                                    <w:r>
                                      <w:rPr>
                                        <w:rFonts w:hint="eastAsia"/>
                                        <w:sz w:val="15"/>
                                        <w:szCs w:val="18"/>
                                      </w:rPr>
                                      <w:t>1</w:t>
                                    </w:r>
                                  </w:p>
                                </w:txbxContent>
                              </wps:txbx>
                              <wps:bodyPr rot="0" vert="horz" wrap="square" lIns="91440" tIns="45720" rIns="91440" bIns="45720" anchor="t" anchorCtr="0" upright="1">
                                <a:noAutofit/>
                              </wps:bodyPr>
                            </wps:wsp>
                            <wps:wsp>
                              <wps:cNvPr id="16" name="文本框 164"/>
                              <wps:cNvSpPr txBox="1">
                                <a:spLocks noChangeArrowheads="1"/>
                              </wps:cNvSpPr>
                              <wps:spPr bwMode="auto">
                                <a:xfrm>
                                  <a:off x="2584" y="4580"/>
                                  <a:ext cx="1174" cy="50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563E0320" w14:textId="77777777" w:rsidR="00D35642" w:rsidRDefault="00D35642" w:rsidP="009B2C82">
                                    <w:pPr>
                                      <w:spacing w:line="0" w:lineRule="atLeast"/>
                                      <w:rPr>
                                        <w:sz w:val="15"/>
                                        <w:szCs w:val="18"/>
                                      </w:rPr>
                                    </w:pPr>
                                    <w:r>
                                      <w:rPr>
                                        <w:rFonts w:hint="eastAsia"/>
                                        <w:sz w:val="15"/>
                                        <w:szCs w:val="18"/>
                                      </w:rPr>
                                      <w:t>目标代码</w:t>
                                    </w:r>
                                    <w:r>
                                      <w:rPr>
                                        <w:rFonts w:hint="eastAsia"/>
                                        <w:sz w:val="15"/>
                                        <w:szCs w:val="18"/>
                                      </w:rPr>
                                      <w:t>2</w:t>
                                    </w:r>
                                  </w:p>
                                </w:txbxContent>
                              </wps:txbx>
                              <wps:bodyPr rot="0" vert="horz" wrap="square" lIns="91440" tIns="45720" rIns="91440" bIns="45720" anchor="t" anchorCtr="0" upright="1">
                                <a:noAutofit/>
                              </wps:bodyPr>
                            </wps:wsp>
                            <wps:wsp>
                              <wps:cNvPr id="17" name="文本框 165"/>
                              <wps:cNvSpPr txBox="1">
                                <a:spLocks noChangeArrowheads="1"/>
                              </wps:cNvSpPr>
                              <wps:spPr bwMode="auto">
                                <a:xfrm>
                                  <a:off x="2584" y="5715"/>
                                  <a:ext cx="1174" cy="505"/>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4B1810F6" w14:textId="77777777" w:rsidR="00D35642" w:rsidRDefault="00D35642" w:rsidP="009B2C82">
                                    <w:pPr>
                                      <w:spacing w:line="0" w:lineRule="atLeast"/>
                                      <w:rPr>
                                        <w:sz w:val="15"/>
                                        <w:szCs w:val="18"/>
                                      </w:rPr>
                                    </w:pPr>
                                    <w:r>
                                      <w:rPr>
                                        <w:rFonts w:hint="eastAsia"/>
                                        <w:sz w:val="15"/>
                                        <w:szCs w:val="18"/>
                                      </w:rPr>
                                      <w:t>目标代码</w:t>
                                    </w:r>
                                    <w:r>
                                      <w:rPr>
                                        <w:rFonts w:hint="eastAsia"/>
                                        <w:sz w:val="15"/>
                                        <w:szCs w:val="18"/>
                                      </w:rPr>
                                      <w:t>n</w:t>
                                    </w:r>
                                  </w:p>
                                </w:txbxContent>
                              </wps:txbx>
                              <wps:bodyPr rot="0" vert="horz" wrap="square" lIns="91440" tIns="45720" rIns="91440" bIns="45720" anchor="t" anchorCtr="0" upright="1">
                                <a:noAutofit/>
                              </wps:bodyPr>
                            </wps:wsp>
                            <wps:wsp>
                              <wps:cNvPr id="18" name="文本框 171"/>
                              <wps:cNvSpPr txBox="1">
                                <a:spLocks noChangeArrowheads="1"/>
                              </wps:cNvSpPr>
                              <wps:spPr bwMode="auto">
                                <a:xfrm>
                                  <a:off x="1645"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2D94F8" w14:textId="77777777" w:rsidR="00D35642" w:rsidRDefault="00D35642" w:rsidP="009B2C82">
                                    <w:pPr>
                                      <w:spacing w:line="0" w:lineRule="atLeast"/>
                                      <w:rPr>
                                        <w:sz w:val="15"/>
                                        <w:szCs w:val="18"/>
                                      </w:rPr>
                                    </w:pPr>
                                    <w:r>
                                      <w:rPr>
                                        <w:rFonts w:hint="eastAsia"/>
                                        <w:sz w:val="15"/>
                                        <w:szCs w:val="18"/>
                                      </w:rPr>
                                      <w:t>编译</w:t>
                                    </w:r>
                                  </w:p>
                                </w:txbxContent>
                              </wps:txbx>
                              <wps:bodyPr rot="0" vert="horz" wrap="square" lIns="91440" tIns="45720" rIns="91440" bIns="45720" anchor="t" anchorCtr="0" upright="1">
                                <a:noAutofit/>
                              </wps:bodyPr>
                            </wps:wsp>
                            <wpg:grpSp>
                              <wpg:cNvPr id="19" name="组合 606"/>
                              <wpg:cNvGrpSpPr>
                                <a:grpSpLocks/>
                              </wpg:cNvGrpSpPr>
                              <wpg:grpSpPr bwMode="auto">
                                <a:xfrm>
                                  <a:off x="2" y="3479"/>
                                  <a:ext cx="9410" cy="3257"/>
                                  <a:chOff x="2" y="3479"/>
                                  <a:chExt cx="9410" cy="3257"/>
                                </a:xfrm>
                              </wpg:grpSpPr>
                              <wps:wsp>
                                <wps:cNvPr id="20" name="文本框 156"/>
                                <wps:cNvSpPr txBox="1">
                                  <a:spLocks noChangeArrowheads="1"/>
                                </wps:cNvSpPr>
                                <wps:spPr bwMode="auto">
                                  <a:xfrm>
                                    <a:off x="6340" y="5073"/>
                                    <a:ext cx="1088"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969EA4" w14:textId="77777777" w:rsidR="00D35642" w:rsidRDefault="00D35642" w:rsidP="009B2C82">
                                      <w:pPr>
                                        <w:pStyle w:val="aa"/>
                                        <w:rPr>
                                          <w:sz w:val="18"/>
                                        </w:rPr>
                                      </w:pPr>
                                      <w:r>
                                        <w:rPr>
                                          <w:rFonts w:ascii="Calibri" w:hAnsi="Calibri" w:hint="eastAsia"/>
                                          <w:kern w:val="0"/>
                                          <w:sz w:val="15"/>
                                          <w:szCs w:val="18"/>
                                        </w:rPr>
                                        <w:t>动态重定位</w:t>
                                      </w:r>
                                    </w:p>
                                  </w:txbxContent>
                                </wps:txbx>
                                <wps:bodyPr rot="0" vert="horz" wrap="square" lIns="91440" tIns="45720" rIns="91440" bIns="45720" anchor="t" anchorCtr="0" upright="1">
                                  <a:noAutofit/>
                                </wps:bodyPr>
                              </wps:wsp>
                              <wps:wsp>
                                <wps:cNvPr id="21" name="文本框 157"/>
                                <wps:cNvSpPr txBox="1">
                                  <a:spLocks noChangeArrowheads="1"/>
                                </wps:cNvSpPr>
                                <wps:spPr bwMode="auto">
                                  <a:xfrm>
                                    <a:off x="6340" y="4235"/>
                                    <a:ext cx="1174"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B1CE37" w14:textId="77777777" w:rsidR="00D35642" w:rsidRDefault="00D35642" w:rsidP="009B2C82">
                                      <w:pPr>
                                        <w:pStyle w:val="aa"/>
                                        <w:rPr>
                                          <w:rFonts w:ascii="Calibri" w:hAnsi="Calibri"/>
                                          <w:kern w:val="0"/>
                                          <w:sz w:val="15"/>
                                          <w:szCs w:val="18"/>
                                        </w:rPr>
                                      </w:pPr>
                                      <w:r>
                                        <w:rPr>
                                          <w:rFonts w:ascii="Calibri" w:hAnsi="Calibri" w:hint="eastAsia"/>
                                          <w:kern w:val="0"/>
                                          <w:sz w:val="15"/>
                                          <w:szCs w:val="18"/>
                                        </w:rPr>
                                        <w:t>静态重定位</w:t>
                                      </w:r>
                                    </w:p>
                                  </w:txbxContent>
                                </wps:txbx>
                                <wps:bodyPr rot="0" vert="horz" wrap="square" lIns="91440" tIns="45720" rIns="91440" bIns="45720" anchor="t" anchorCtr="0" upright="1">
                                  <a:noAutofit/>
                                </wps:bodyPr>
                              </wps:wsp>
                              <wps:wsp>
                                <wps:cNvPr id="22" name="文本框 166"/>
                                <wps:cNvSpPr txBox="1">
                                  <a:spLocks noChangeArrowheads="1"/>
                                </wps:cNvSpPr>
                                <wps:spPr bwMode="auto">
                                  <a:xfrm>
                                    <a:off x="4462" y="4580"/>
                                    <a:ext cx="1878" cy="708"/>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7AE740D1" w14:textId="77777777" w:rsidR="00D35642" w:rsidRDefault="00D35642" w:rsidP="009B2C82">
                                      <w:pPr>
                                        <w:spacing w:after="0" w:line="0" w:lineRule="atLeast"/>
                                        <w:rPr>
                                          <w:sz w:val="15"/>
                                          <w:szCs w:val="18"/>
                                          <w:lang w:eastAsia="zh-CN"/>
                                        </w:rPr>
                                      </w:pPr>
                                      <w:r>
                                        <w:rPr>
                                          <w:rFonts w:hint="eastAsia"/>
                                          <w:sz w:val="15"/>
                                          <w:szCs w:val="18"/>
                                          <w:lang w:eastAsia="zh-CN"/>
                                        </w:rPr>
                                        <w:t>可重定位目标代码</w:t>
                                      </w:r>
                                    </w:p>
                                    <w:p w14:paraId="14AE83E5" w14:textId="77777777" w:rsidR="00D35642" w:rsidRDefault="00D35642" w:rsidP="009B2C82">
                                      <w:pPr>
                                        <w:spacing w:after="0" w:line="0" w:lineRule="atLeast"/>
                                        <w:rPr>
                                          <w:sz w:val="15"/>
                                          <w:szCs w:val="18"/>
                                          <w:lang w:eastAsia="zh-CN"/>
                                        </w:rPr>
                                      </w:pPr>
                                      <w:r>
                                        <w:rPr>
                                          <w:rFonts w:hint="eastAsia"/>
                                          <w:sz w:val="15"/>
                                          <w:szCs w:val="18"/>
                                          <w:lang w:eastAsia="zh-CN"/>
                                        </w:rPr>
                                        <w:t>(</w:t>
                                      </w:r>
                                      <w:r>
                                        <w:rPr>
                                          <w:rFonts w:hint="eastAsia"/>
                                          <w:sz w:val="15"/>
                                          <w:szCs w:val="18"/>
                                          <w:lang w:eastAsia="zh-CN"/>
                                        </w:rPr>
                                        <w:t>装载代码</w:t>
                                      </w:r>
                                      <w:r>
                                        <w:rPr>
                                          <w:rFonts w:hint="eastAsia"/>
                                          <w:sz w:val="15"/>
                                          <w:szCs w:val="18"/>
                                          <w:lang w:eastAsia="zh-CN"/>
                                        </w:rPr>
                                        <w:t>)(</w:t>
                                      </w:r>
                                      <w:r>
                                        <w:rPr>
                                          <w:rFonts w:hint="eastAsia"/>
                                          <w:sz w:val="15"/>
                                          <w:szCs w:val="18"/>
                                          <w:lang w:eastAsia="zh-CN"/>
                                        </w:rPr>
                                        <w:t>外存</w:t>
                                      </w:r>
                                      <w:r>
                                        <w:rPr>
                                          <w:rFonts w:hint="eastAsia"/>
                                          <w:sz w:val="15"/>
                                          <w:szCs w:val="18"/>
                                          <w:lang w:eastAsia="zh-CN"/>
                                        </w:rPr>
                                        <w:t>)</w:t>
                                      </w:r>
                                    </w:p>
                                  </w:txbxContent>
                                </wps:txbx>
                                <wps:bodyPr rot="0" vert="horz" wrap="square" lIns="91440" tIns="45720" rIns="91440" bIns="45720" anchor="t" anchorCtr="0" upright="1">
                                  <a:noAutofit/>
                                </wps:bodyPr>
                              </wps:wsp>
                              <wps:wsp>
                                <wps:cNvPr id="23" name="直线 170"/>
                                <wps:cNvCnPr>
                                  <a:cxnSpLocks noChangeShapeType="1"/>
                                </wps:cNvCnPr>
                                <wps:spPr bwMode="auto">
                                  <a:xfrm>
                                    <a:off x="3758" y="4815"/>
                                    <a:ext cx="704"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文本框 172"/>
                                <wps:cNvSpPr txBox="1">
                                  <a:spLocks noChangeArrowheads="1"/>
                                </wps:cNvSpPr>
                                <wps:spPr bwMode="auto">
                                  <a:xfrm>
                                    <a:off x="6340"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26EE6E" w14:textId="77777777" w:rsidR="00D35642" w:rsidRDefault="00D35642" w:rsidP="009B2C82">
                                      <w:pPr>
                                        <w:spacing w:line="0" w:lineRule="atLeast"/>
                                        <w:rPr>
                                          <w:sz w:val="15"/>
                                          <w:szCs w:val="18"/>
                                          <w:lang w:eastAsia="zh-CN"/>
                                        </w:rPr>
                                      </w:pPr>
                                      <w:r>
                                        <w:rPr>
                                          <w:rFonts w:hint="eastAsia"/>
                                          <w:sz w:val="15"/>
                                          <w:szCs w:val="18"/>
                                        </w:rPr>
                                        <w:t>装</w:t>
                                      </w:r>
                                      <w:r>
                                        <w:rPr>
                                          <w:rFonts w:hint="eastAsia"/>
                                          <w:sz w:val="15"/>
                                          <w:szCs w:val="18"/>
                                          <w:lang w:eastAsia="zh-CN"/>
                                        </w:rPr>
                                        <w:t>载</w:t>
                                      </w:r>
                                    </w:p>
                                  </w:txbxContent>
                                </wps:txbx>
                                <wps:bodyPr rot="0" vert="horz" wrap="square" lIns="91440" tIns="45720" rIns="91440" bIns="45720" anchor="t" anchorCtr="0" upright="1">
                                  <a:noAutofit/>
                                </wps:bodyPr>
                              </wps:wsp>
                              <wps:wsp>
                                <wps:cNvPr id="25" name="文本框 173"/>
                                <wps:cNvSpPr txBox="1">
                                  <a:spLocks noChangeArrowheads="1"/>
                                </wps:cNvSpPr>
                                <wps:spPr bwMode="auto">
                                  <a:xfrm>
                                    <a:off x="7749" y="3479"/>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15ABC" w14:textId="77777777" w:rsidR="00D35642" w:rsidRDefault="00D35642" w:rsidP="009B2C82">
                                      <w:pPr>
                                        <w:spacing w:line="0" w:lineRule="atLeast"/>
                                        <w:rPr>
                                          <w:sz w:val="15"/>
                                          <w:szCs w:val="18"/>
                                        </w:rPr>
                                      </w:pPr>
                                      <w:r>
                                        <w:rPr>
                                          <w:rFonts w:hint="eastAsia"/>
                                          <w:sz w:val="15"/>
                                          <w:szCs w:val="18"/>
                                        </w:rPr>
                                        <w:t>执行</w:t>
                                      </w:r>
                                    </w:p>
                                  </w:txbxContent>
                                </wps:txbx>
                                <wps:bodyPr rot="0" vert="horz" wrap="square" lIns="91440" tIns="45720" rIns="91440" bIns="45720" anchor="t" anchorCtr="0" upright="1">
                                  <a:noAutofit/>
                                </wps:bodyPr>
                              </wps:wsp>
                              <wps:wsp>
                                <wps:cNvPr id="26" name="直线 174"/>
                                <wps:cNvCnPr>
                                  <a:cxnSpLocks noChangeShapeType="1"/>
                                </wps:cNvCnPr>
                                <wps:spPr bwMode="auto">
                                  <a:xfrm>
                                    <a:off x="3758" y="4177"/>
                                    <a:ext cx="939"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直线 175"/>
                                <wps:cNvCnPr>
                                  <a:cxnSpLocks noChangeShapeType="1"/>
                                </wps:cNvCnPr>
                                <wps:spPr bwMode="auto">
                                  <a:xfrm flipV="1">
                                    <a:off x="3758" y="5286"/>
                                    <a:ext cx="704" cy="30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文本框 177"/>
                                <wps:cNvSpPr txBox="1">
                                  <a:spLocks noChangeArrowheads="1"/>
                                </wps:cNvSpPr>
                                <wps:spPr bwMode="auto">
                                  <a:xfrm>
                                    <a:off x="2" y="6365"/>
                                    <a:ext cx="2113"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EC307" w14:textId="77777777" w:rsidR="00D35642" w:rsidRDefault="00D35642" w:rsidP="009B2C82">
                                      <w:pPr>
                                        <w:spacing w:line="0" w:lineRule="atLeast"/>
                                        <w:ind w:firstLineChars="200" w:firstLine="300"/>
                                        <w:rPr>
                                          <w:sz w:val="15"/>
                                          <w:szCs w:val="18"/>
                                        </w:rPr>
                                      </w:pPr>
                                      <w:r>
                                        <w:rPr>
                                          <w:rFonts w:hint="eastAsia"/>
                                          <w:sz w:val="15"/>
                                          <w:szCs w:val="18"/>
                                        </w:rPr>
                                        <w:t>程序名字空间</w:t>
                                      </w:r>
                                    </w:p>
                                  </w:txbxContent>
                                </wps:txbx>
                                <wps:bodyPr rot="0" vert="horz" wrap="square" lIns="91440" tIns="45720" rIns="91440" bIns="45720" anchor="t" anchorCtr="0" upright="1">
                                  <a:noAutofit/>
                                </wps:bodyPr>
                              </wps:wsp>
                              <wps:wsp>
                                <wps:cNvPr id="29" name="文本框 178"/>
                                <wps:cNvSpPr txBox="1">
                                  <a:spLocks noChangeArrowheads="1"/>
                                </wps:cNvSpPr>
                                <wps:spPr bwMode="auto">
                                  <a:xfrm>
                                    <a:off x="3289" y="6373"/>
                                    <a:ext cx="2112"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B6A284" w14:textId="77777777" w:rsidR="00D35642" w:rsidRDefault="00D35642" w:rsidP="009B2C82">
                                      <w:pPr>
                                        <w:spacing w:line="0" w:lineRule="atLeast"/>
                                        <w:ind w:firstLineChars="250" w:firstLine="375"/>
                                        <w:rPr>
                                          <w:sz w:val="15"/>
                                          <w:szCs w:val="18"/>
                                        </w:rPr>
                                      </w:pPr>
                                      <w:r>
                                        <w:rPr>
                                          <w:rFonts w:hint="eastAsia"/>
                                          <w:sz w:val="15"/>
                                          <w:szCs w:val="18"/>
                                        </w:rPr>
                                        <w:t>逻辑地址空间</w:t>
                                      </w:r>
                                    </w:p>
                                  </w:txbxContent>
                                </wps:txbx>
                                <wps:bodyPr rot="0" vert="horz" wrap="square" lIns="91440" tIns="45720" rIns="91440" bIns="45720" anchor="t" anchorCtr="0" upright="1">
                                  <a:noAutofit/>
                                </wps:bodyPr>
                              </wps:wsp>
                              <wps:wsp>
                                <wps:cNvPr id="30" name="文本框 179"/>
                                <wps:cNvSpPr txBox="1">
                                  <a:spLocks noChangeArrowheads="1"/>
                                </wps:cNvSpPr>
                                <wps:spPr bwMode="auto">
                                  <a:xfrm>
                                    <a:off x="7299" y="6272"/>
                                    <a:ext cx="2113"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A4AAD" w14:textId="77777777" w:rsidR="00D35642" w:rsidRDefault="00D35642" w:rsidP="009B2C82">
                                      <w:pPr>
                                        <w:spacing w:line="0" w:lineRule="atLeast"/>
                                        <w:ind w:firstLineChars="200" w:firstLine="300"/>
                                        <w:rPr>
                                          <w:sz w:val="15"/>
                                          <w:szCs w:val="18"/>
                                        </w:rPr>
                                      </w:pPr>
                                      <w:r>
                                        <w:rPr>
                                          <w:rFonts w:hint="eastAsia"/>
                                          <w:sz w:val="15"/>
                                          <w:szCs w:val="18"/>
                                        </w:rPr>
                                        <w:t>物理地址空间</w:t>
                                      </w:r>
                                    </w:p>
                                  </w:txbxContent>
                                </wps:txbx>
                                <wps:bodyPr rot="0" vert="horz" wrap="square" lIns="91440" tIns="45720" rIns="91440" bIns="45720" anchor="t" anchorCtr="0" upright="1">
                                  <a:noAutofit/>
                                </wps:bodyPr>
                              </wps:wsp>
                              <wps:wsp>
                                <wps:cNvPr id="31" name="直线 180"/>
                                <wps:cNvCnPr>
                                  <a:cxnSpLocks noChangeShapeType="1"/>
                                </wps:cNvCnPr>
                                <wps:spPr bwMode="auto">
                                  <a:xfrm>
                                    <a:off x="2115" y="6332"/>
                                    <a:ext cx="1" cy="404"/>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2" name="直线 181"/>
                                <wps:cNvCnPr>
                                  <a:cxnSpLocks noChangeShapeType="1"/>
                                </wps:cNvCnPr>
                                <wps:spPr bwMode="auto">
                                  <a:xfrm>
                                    <a:off x="6809" y="6332"/>
                                    <a:ext cx="1" cy="404"/>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 name="直线 186"/>
                                <wps:cNvCnPr>
                                  <a:cxnSpLocks noChangeShapeType="1"/>
                                </wps:cNvCnPr>
                                <wps:spPr bwMode="auto">
                                  <a:xfrm>
                                    <a:off x="6340" y="4974"/>
                                    <a:ext cx="1174" cy="1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文本框 187"/>
                                <wps:cNvSpPr txBox="1">
                                  <a:spLocks noChangeArrowheads="1"/>
                                </wps:cNvSpPr>
                                <wps:spPr bwMode="auto">
                                  <a:xfrm>
                                    <a:off x="7514" y="5724"/>
                                    <a:ext cx="1409" cy="430"/>
                                  </a:xfrm>
                                  <a:prstGeom prst="rect">
                                    <a:avLst/>
                                  </a:prstGeom>
                                  <a:solidFill>
                                    <a:srgbClr val="FFFFFF"/>
                                  </a:solidFill>
                                  <a:ln w="22225">
                                    <a:solidFill>
                                      <a:srgbClr val="000000"/>
                                    </a:solidFill>
                                    <a:prstDash val="sysDot"/>
                                    <a:miter lim="800000"/>
                                    <a:headEnd/>
                                    <a:tailEnd/>
                                  </a:ln>
                                  <a:effectLst>
                                    <a:outerShdw dist="107763" dir="18900000" algn="ctr" rotWithShape="0">
                                      <a:srgbClr val="808080"/>
                                    </a:outerShdw>
                                  </a:effectLst>
                                </wps:spPr>
                                <wps:txbx>
                                  <w:txbxContent>
                                    <w:p w14:paraId="540EEF31" w14:textId="77777777" w:rsidR="00D35642" w:rsidRDefault="00D35642" w:rsidP="009B2C82">
                                      <w:pPr>
                                        <w:spacing w:line="0" w:lineRule="atLeast"/>
                                        <w:rPr>
                                          <w:sz w:val="15"/>
                                          <w:szCs w:val="18"/>
                                        </w:rPr>
                                      </w:pPr>
                                      <w:r>
                                        <w:rPr>
                                          <w:rFonts w:hint="eastAsia"/>
                                          <w:sz w:val="15"/>
                                          <w:szCs w:val="18"/>
                                        </w:rPr>
                                        <w:t>动态链接系统库</w:t>
                                      </w:r>
                                    </w:p>
                                  </w:txbxContent>
                                </wps:txbx>
                                <wps:bodyPr rot="0" vert="horz" wrap="square" lIns="91440" tIns="45720" rIns="91440" bIns="45720" anchor="t" anchorCtr="0" upright="1">
                                  <a:noAutofit/>
                                </wps:bodyPr>
                              </wps:wsp>
                              <wps:wsp>
                                <wps:cNvPr id="35" name="文本框 192"/>
                                <wps:cNvSpPr txBox="1">
                                  <a:spLocks noChangeArrowheads="1"/>
                                </wps:cNvSpPr>
                                <wps:spPr bwMode="auto">
                                  <a:xfrm>
                                    <a:off x="4697" y="5763"/>
                                    <a:ext cx="1409" cy="379"/>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499FE5B9" w14:textId="77777777" w:rsidR="00D35642" w:rsidRDefault="00D35642" w:rsidP="009B2C82">
                                      <w:pPr>
                                        <w:spacing w:line="0" w:lineRule="atLeast"/>
                                        <w:rPr>
                                          <w:sz w:val="15"/>
                                          <w:szCs w:val="18"/>
                                        </w:rPr>
                                      </w:pPr>
                                      <w:r>
                                        <w:rPr>
                                          <w:rFonts w:hint="eastAsia"/>
                                          <w:sz w:val="15"/>
                                          <w:szCs w:val="18"/>
                                        </w:rPr>
                                        <w:t>静态链接系统库</w:t>
                                      </w:r>
                                    </w:p>
                                  </w:txbxContent>
                                </wps:txbx>
                                <wps:bodyPr rot="0" vert="horz" wrap="square" lIns="91440" tIns="45720" rIns="91440" bIns="45720" anchor="t" anchorCtr="0" upright="1">
                                  <a:noAutofit/>
                                </wps:bodyPr>
                              </wps:wsp>
                              <wps:wsp>
                                <wps:cNvPr id="36" name="直线 193"/>
                                <wps:cNvCnPr>
                                  <a:cxnSpLocks noChangeShapeType="1"/>
                                </wps:cNvCnPr>
                                <wps:spPr bwMode="auto">
                                  <a:xfrm flipV="1">
                                    <a:off x="5401" y="5286"/>
                                    <a:ext cx="0" cy="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直线 198"/>
                                <wps:cNvCnPr>
                                  <a:cxnSpLocks noChangeShapeType="1"/>
                                </wps:cNvCnPr>
                                <wps:spPr bwMode="auto">
                                  <a:xfrm flipV="1">
                                    <a:off x="8179" y="5354"/>
                                    <a:ext cx="0" cy="303"/>
                                  </a:xfrm>
                                  <a:prstGeom prst="line">
                                    <a:avLst/>
                                  </a:prstGeom>
                                  <a:noFill/>
                                  <a:ln w="222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38" name="文本框 190"/>
                                <wps:cNvSpPr txBox="1">
                                  <a:spLocks noChangeArrowheads="1"/>
                                </wps:cNvSpPr>
                                <wps:spPr bwMode="auto">
                                  <a:xfrm>
                                    <a:off x="7514" y="3926"/>
                                    <a:ext cx="1357" cy="552"/>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2E3C16C" w14:textId="77777777" w:rsidR="00D35642" w:rsidRDefault="00D35642"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p w14:paraId="66801D4E" w14:textId="77777777" w:rsidR="00D35642" w:rsidRDefault="00D35642" w:rsidP="009B2C82">
                                      <w:pPr>
                                        <w:pStyle w:val="a8"/>
                                      </w:pPr>
                                      <w:r>
                                        <w:rPr>
                                          <w:color w:val="0000FF"/>
                                        </w:rPr>
                                        <w:t xml:space="preserve">    </w:t>
                                      </w:r>
                                    </w:p>
                                    <w:p w14:paraId="5BF127B4" w14:textId="77777777" w:rsidR="00D35642" w:rsidRDefault="00D35642" w:rsidP="009B2C82">
                                      <w:pPr>
                                        <w:pStyle w:val="ac"/>
                                        <w:ind w:firstLineChars="500" w:firstLine="1050"/>
                                        <w:rPr>
                                          <w:color w:val="FF0000"/>
                                        </w:rPr>
                                      </w:pPr>
                                      <w:r>
                                        <w:rPr>
                                          <w:rFonts w:hint="eastAsia"/>
                                          <w:color w:val="FF0000"/>
                                        </w:rPr>
                                        <w:t xml:space="preserve">if test </w:t>
                                      </w:r>
                                      <w:r>
                                        <w:rPr>
                                          <w:color w:val="FF0000"/>
                                        </w:rPr>
                                        <w:t>–</w:t>
                                      </w:r>
                                      <w:r>
                                        <w:rPr>
                                          <w:rFonts w:hint="eastAsia"/>
                                          <w:color w:val="FF0000"/>
                                        </w:rPr>
                                        <w:t>f</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测试</w:t>
                                      </w:r>
                                      <w:r>
                                        <w:rPr>
                                          <w:rFonts w:hint="eastAsia"/>
                                          <w:color w:val="FF0000"/>
                                        </w:rPr>
                                        <w:t>$1</w:t>
                                      </w:r>
                                      <w:r>
                                        <w:rPr>
                                          <w:rFonts w:hint="eastAsia"/>
                                          <w:color w:val="FF0000"/>
                                        </w:rPr>
                                        <w:t>，</w:t>
                                      </w:r>
                                    </w:p>
                                    <w:p w14:paraId="4D8D1395" w14:textId="77777777" w:rsidR="00D35642" w:rsidRDefault="00D35642" w:rsidP="009B2C82">
                                      <w:pPr>
                                        <w:pStyle w:val="ac"/>
                                        <w:ind w:firstLineChars="200" w:firstLine="420"/>
                                        <w:rPr>
                                          <w:color w:val="FF0000"/>
                                        </w:rPr>
                                      </w:pPr>
                                      <w:r>
                                        <w:rPr>
                                          <w:rFonts w:hint="eastAsia"/>
                                          <w:color w:val="FF0000"/>
                                        </w:rPr>
                                        <w:t xml:space="preserve">      then pr $1                     //</w:t>
                                      </w:r>
                                      <w:r>
                                        <w:rPr>
                                          <w:rFonts w:hint="eastAsia"/>
                                          <w:color w:val="FF0000"/>
                                        </w:rPr>
                                        <w:t>若为普通文件，则打印文件内容</w:t>
                                      </w:r>
                                    </w:p>
                                    <w:p w14:paraId="38352A40" w14:textId="77777777" w:rsidR="00D35642" w:rsidRDefault="00D35642" w:rsidP="009B2C82">
                                      <w:pPr>
                                        <w:pStyle w:val="ac"/>
                                        <w:ind w:firstLineChars="200" w:firstLine="420"/>
                                        <w:rPr>
                                          <w:color w:val="FF0000"/>
                                        </w:rPr>
                                      </w:pPr>
                                      <w:r>
                                        <w:rPr>
                                          <w:rFonts w:hint="eastAsia"/>
                                          <w:color w:val="FF0000"/>
                                        </w:rPr>
                                        <w:t xml:space="preserve">      else if test </w:t>
                                      </w:r>
                                      <w:r>
                                        <w:rPr>
                                          <w:color w:val="FF0000"/>
                                        </w:rPr>
                                        <w:t>–</w:t>
                                      </w:r>
                                      <w:r>
                                        <w:rPr>
                                          <w:rFonts w:hint="eastAsia"/>
                                          <w:color w:val="FF0000"/>
                                        </w:rPr>
                                        <w:t>d</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否则，测试</w:t>
                                      </w:r>
                                      <w:r>
                                        <w:rPr>
                                          <w:rFonts w:hint="eastAsia"/>
                                          <w:color w:val="FF0000"/>
                                        </w:rPr>
                                        <w:t>$1</w:t>
                                      </w:r>
                                      <w:r>
                                        <w:rPr>
                                          <w:rFonts w:hint="eastAsia"/>
                                          <w:color w:val="FF0000"/>
                                        </w:rPr>
                                        <w:t>，</w:t>
                                      </w:r>
                                    </w:p>
                                    <w:p w14:paraId="6AA29B09" w14:textId="77777777" w:rsidR="00D35642" w:rsidRDefault="00D35642" w:rsidP="009B2C82">
                                      <w:pPr>
                                        <w:pStyle w:val="ac"/>
                                        <w:ind w:firstLineChars="200" w:firstLine="420"/>
                                        <w:rPr>
                                          <w:color w:val="FF0000"/>
                                        </w:rPr>
                                      </w:pPr>
                                      <w:r>
                                        <w:rPr>
                                          <w:rFonts w:hint="eastAsia"/>
                                          <w:color w:val="FF0000"/>
                                        </w:rPr>
                                        <w:t xml:space="preserve">      then ( cd $1;pr *)             //</w:t>
                                      </w:r>
                                      <w:r>
                                        <w:rPr>
                                          <w:rFonts w:hint="eastAsia"/>
                                          <w:color w:val="FF0000"/>
                                        </w:rPr>
                                        <w:t>若为目录名，则作为工作目录并打印下属</w:t>
                                      </w:r>
                                    </w:p>
                                    <w:p w14:paraId="7B22948A" w14:textId="77777777" w:rsidR="00D35642" w:rsidRDefault="00D35642" w:rsidP="009B2C82">
                                      <w:pPr>
                                        <w:pStyle w:val="ac"/>
                                        <w:ind w:firstLineChars="2000" w:firstLine="4200"/>
                                        <w:rPr>
                                          <w:color w:val="FF0000"/>
                                        </w:rPr>
                                      </w:pPr>
                                      <w:r>
                                        <w:rPr>
                                          <w:rFonts w:hint="eastAsia"/>
                                          <w:color w:val="FF0000"/>
                                        </w:rPr>
                                        <w:t>//</w:t>
                                      </w:r>
                                      <w:r>
                                        <w:rPr>
                                          <w:rFonts w:hint="eastAsia"/>
                                          <w:color w:val="FF0000"/>
                                        </w:rPr>
                                        <w:t>所有文件</w:t>
                                      </w:r>
                                    </w:p>
                                    <w:p w14:paraId="78A95E07" w14:textId="77777777" w:rsidR="00D35642" w:rsidRDefault="00D35642" w:rsidP="009B2C82">
                                      <w:pPr>
                                        <w:pStyle w:val="ac"/>
                                        <w:ind w:firstLineChars="200" w:firstLine="420"/>
                                        <w:rPr>
                                          <w:color w:val="FF0000"/>
                                        </w:rPr>
                                      </w:pPr>
                                      <w:r>
                                        <w:rPr>
                                          <w:rFonts w:hint="eastAsia"/>
                                          <w:color w:val="FF0000"/>
                                        </w:rPr>
                                        <w:t xml:space="preserve">      else echo</w:t>
                                      </w:r>
                                      <w:r>
                                        <w:rPr>
                                          <w:color w:val="FF0000"/>
                                        </w:rPr>
                                        <w:t>”</w:t>
                                      </w:r>
                                      <w:r>
                                        <w:rPr>
                                          <w:rFonts w:hint="eastAsia"/>
                                          <w:color w:val="FF0000"/>
                                        </w:rPr>
                                        <w:t>$1 is neither a file nor a directory.</w:t>
                                      </w:r>
                                      <w:r>
                                        <w:rPr>
                                          <w:color w:val="FF0000"/>
                                        </w:rPr>
                                        <w:t>”</w:t>
                                      </w:r>
                                      <w:r>
                                        <w:rPr>
                                          <w:rFonts w:hint="eastAsia"/>
                                          <w:color w:val="FF0000"/>
                                        </w:rPr>
                                        <w:t xml:space="preserve"> //</w:t>
                                      </w:r>
                                      <w:r>
                                        <w:rPr>
                                          <w:rFonts w:hint="eastAsia"/>
                                          <w:color w:val="FF0000"/>
                                        </w:rPr>
                                        <w:t>否则，显示出错信息</w:t>
                                      </w:r>
                                    </w:p>
                                    <w:p w14:paraId="148921F7" w14:textId="77777777" w:rsidR="00D35642" w:rsidRDefault="00D35642" w:rsidP="009B2C82">
                                      <w:pPr>
                                        <w:pStyle w:val="ac"/>
                                        <w:ind w:firstLineChars="200" w:firstLine="420"/>
                                        <w:rPr>
                                          <w:color w:val="FF0000"/>
                                        </w:rPr>
                                      </w:pPr>
                                      <w:r>
                                        <w:rPr>
                                          <w:rFonts w:hint="eastAsia"/>
                                          <w:color w:val="FF0000"/>
                                        </w:rPr>
                                        <w:t xml:space="preserve">      fi</w:t>
                                      </w:r>
                                    </w:p>
                                    <w:p w14:paraId="6BE8B81A" w14:textId="77777777" w:rsidR="00D35642" w:rsidRDefault="00D35642" w:rsidP="009B2C82">
                                      <w:pPr>
                                        <w:spacing w:line="0" w:lineRule="atLeast"/>
                                      </w:pPr>
                                      <w:r>
                                        <w:rPr>
                                          <w:color w:val="FF0000"/>
                                        </w:rPr>
                                        <w:t xml:space="preserve">      fi</w:t>
                                      </w:r>
                                      <w:r>
                                        <w:rPr>
                                          <w:rFonts w:hint="eastAsia"/>
                                        </w:rPr>
                                        <w:t>存</w:t>
                                      </w:r>
                                      <w:r>
                                        <w:rPr>
                                          <w:rFonts w:hint="eastAsia"/>
                                        </w:rPr>
                                        <w:t>)</w:t>
                                      </w:r>
                                    </w:p>
                                  </w:txbxContent>
                                </wps:txbx>
                                <wps:bodyPr rot="0" vert="horz" wrap="square" lIns="91440" tIns="45720" rIns="91440" bIns="45720" anchor="t" anchorCtr="0" upright="1">
                                  <a:noAutofit/>
                                </wps:bodyPr>
                              </wps:wsp>
                              <wps:wsp>
                                <wps:cNvPr id="39" name="文本框 183"/>
                                <wps:cNvSpPr txBox="1">
                                  <a:spLocks noChangeArrowheads="1"/>
                                </wps:cNvSpPr>
                                <wps:spPr bwMode="auto">
                                  <a:xfrm>
                                    <a:off x="7514" y="4749"/>
                                    <a:ext cx="1357" cy="60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F6DADF4" w14:textId="77777777" w:rsidR="00D35642" w:rsidRDefault="00D35642"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txbxContent>
                                </wps:txbx>
                                <wps:bodyPr rot="0" vert="horz" wrap="square" lIns="91440" tIns="45720" rIns="91440" bIns="45720" anchor="t" anchorCtr="0" upright="1">
                                  <a:noAutofit/>
                                </wps:bodyPr>
                              </wps:wsp>
                            </wpg:grpSp>
                            <wps:wsp>
                              <wps:cNvPr id="40" name="文本框 607"/>
                              <wps:cNvSpPr txBox="1">
                                <a:spLocks noChangeArrowheads="1"/>
                              </wps:cNvSpPr>
                              <wps:spPr bwMode="auto">
                                <a:xfrm>
                                  <a:off x="472" y="5167"/>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953F0" w14:textId="77777777" w:rsidR="00D35642" w:rsidRDefault="00D35642" w:rsidP="009B2C82">
                                    <w:pPr>
                                      <w:spacing w:line="0" w:lineRule="atLeast"/>
                                      <w:rPr>
                                        <w:sz w:val="15"/>
                                        <w:szCs w:val="18"/>
                                        <w:lang w:eastAsia="zh-CN"/>
                                      </w:rPr>
                                    </w:pPr>
                                    <w:r>
                                      <w:rPr>
                                        <w:rFonts w:hint="eastAsia"/>
                                        <w:sz w:val="15"/>
                                        <w:szCs w:val="18"/>
                                        <w:lang w:eastAsia="zh-CN"/>
                                      </w:rPr>
                                      <w:t>。。。</w:t>
                                    </w:r>
                                  </w:p>
                                </w:txbxContent>
                              </wps:txbx>
                              <wps:bodyPr rot="0" vert="horz" wrap="square" lIns="91440" tIns="45720" rIns="91440" bIns="45720" anchor="t" anchorCtr="0" upright="1">
                                <a:noAutofit/>
                              </wps:bodyPr>
                            </wps:wsp>
                            <wps:wsp>
                              <wps:cNvPr id="41" name="文本框 608"/>
                              <wps:cNvSpPr txBox="1">
                                <a:spLocks noChangeArrowheads="1"/>
                              </wps:cNvSpPr>
                              <wps:spPr bwMode="auto">
                                <a:xfrm>
                                  <a:off x="2670" y="5167"/>
                                  <a:ext cx="939"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FC4810" w14:textId="77777777" w:rsidR="00D35642" w:rsidRDefault="00D35642" w:rsidP="009B2C82">
                                    <w:pPr>
                                      <w:spacing w:line="0" w:lineRule="atLeast"/>
                                      <w:rPr>
                                        <w:sz w:val="15"/>
                                        <w:szCs w:val="18"/>
                                        <w:lang w:eastAsia="zh-CN"/>
                                      </w:rPr>
                                    </w:pPr>
                                    <w:r>
                                      <w:rPr>
                                        <w:rFonts w:hint="eastAsia"/>
                                        <w:sz w:val="15"/>
                                        <w:szCs w:val="18"/>
                                        <w:lang w:eastAsia="zh-CN"/>
                                      </w:rPr>
                                      <w:t>。。。</w:t>
                                    </w:r>
                                  </w:p>
                                </w:txbxContent>
                              </wps:txbx>
                              <wps:bodyPr rot="0" vert="horz" wrap="square" lIns="91440" tIns="45720" rIns="91440" bIns="45720" anchor="t" anchorCtr="0" upright="1">
                                <a:noAutofit/>
                              </wps:bodyPr>
                            </wps:wsp>
                          </wpg:grpSp>
                        </wpg:grpSp>
                      </wpg:grpSp>
                      <wps:wsp>
                        <wps:cNvPr id="42" name="直线 185"/>
                        <wps:cNvCnPr>
                          <a:cxnSpLocks noChangeShapeType="1"/>
                        </wps:cNvCnPr>
                        <wps:spPr bwMode="auto">
                          <a:xfrm flipV="1">
                            <a:off x="6340" y="4412"/>
                            <a:ext cx="1174" cy="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735C52" id="组合 4" o:spid="_x0000_s1026" style="position:absolute;left:0;text-align:left;margin-left:-20.3pt;margin-top:9.4pt;width:470.5pt;height:162.85pt;z-index:251662336" coordorigin="2,3466" coordsize="9410,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">
                <v:group id="组合 611" o:spid="_x0000_s1027" style="position:absolute;left:2;top:3466;width:9410;height:3257" coordorigin="2,3505"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直线 167" o:spid="_x0000_s1028" style="position:absolute;visibility:visible;mso-wrap-style:square" from="1645,4177" to="2584,4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">
                    <v:stroke endarrow="block"/>
                  </v:line>
                  <v:group id="组合 610" o:spid="_x0000_s1029" style="position:absolute;left:2;top:3505;width:9410;height:3257" coordorigin="2,3479"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直线 168" o:spid="_x0000_s1030" style="position:absolute;visibility:visible;mso-wrap-style:square" from="1645,4815" to="2584,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">
                      <v:stroke endarrow="block"/>
                    </v:line>
                    <v:line id="直线 169" o:spid="_x0000_s1031" style="position:absolute;visibility:visible;mso-wrap-style:square" from="1645,5945" to="2584,5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">
                      <v:stroke endarrow="block"/>
                    </v:line>
                    <v:group id="组合 609" o:spid="_x0000_s1032" style="position:absolute;left:2;top:3479;width:9410;height:3257" coordorigin="2,3479"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202" coordsize="21600,21600" o:spt="202" path="m,l,21600r21600,l21600,xe">
                        <v:stroke joinstyle="miter"/>
                        <v:path gradientshapeok="t" o:connecttype="rect"/>
                      </v:shapetype>
                      <v:shape id="文本框 155" o:spid="_x0000_s1033" type="#_x0000_t202" style="position:absolute;left:3758;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073D529D" w14:textId="77777777" w:rsidR="00D35642" w:rsidRDefault="00D35642" w:rsidP="009B2C82">
                              <w:pPr>
                                <w:spacing w:line="0" w:lineRule="atLeast"/>
                                <w:rPr>
                                  <w:sz w:val="15"/>
                                  <w:szCs w:val="18"/>
                                </w:rPr>
                              </w:pPr>
                              <w:r>
                                <w:rPr>
                                  <w:rFonts w:hint="eastAsia"/>
                                  <w:sz w:val="15"/>
                                  <w:szCs w:val="18"/>
                                </w:rPr>
                                <w:t>链接</w:t>
                              </w:r>
                            </w:p>
                          </w:txbxContent>
                        </v:textbox>
                      </v:shape>
                      <v:shape id="文本框 159" o:spid="_x0000_s1034" type="#_x0000_t202" style="position:absolute;left:237;top:3918;width:140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">
                        <v:shadow on="t" offset="6pt,-6pt"/>
                        <v:textbox>
                          <w:txbxContent>
                            <w:p w14:paraId="7D832581" w14:textId="77777777" w:rsidR="00D35642" w:rsidRDefault="00D35642" w:rsidP="009B2C82">
                              <w:pPr>
                                <w:spacing w:line="0" w:lineRule="atLeast"/>
                                <w:rPr>
                                  <w:sz w:val="18"/>
                                  <w:szCs w:val="18"/>
                                </w:rPr>
                              </w:pPr>
                              <w:r>
                                <w:rPr>
                                  <w:rFonts w:hint="eastAsia"/>
                                  <w:sz w:val="15"/>
                                  <w:szCs w:val="18"/>
                                </w:rPr>
                                <w:t>源程序模块</w:t>
                              </w:r>
                              <w:r>
                                <w:rPr>
                                  <w:rFonts w:hint="eastAsia"/>
                                  <w:sz w:val="15"/>
                                  <w:szCs w:val="18"/>
                                </w:rPr>
                                <w:t>1</w:t>
                              </w:r>
                            </w:p>
                          </w:txbxContent>
                        </v:textbox>
                      </v:shape>
                      <v:shape id="文本框 160" o:spid="_x0000_s1035" type="#_x0000_t202" style="position:absolute;left:237;top:4580;width:1408;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">
                        <v:shadow on="t" offset="6pt,-6pt"/>
                        <v:textbox>
                          <w:txbxContent>
                            <w:p w14:paraId="3B6D6F3B" w14:textId="77777777" w:rsidR="00D35642" w:rsidRDefault="00D35642" w:rsidP="009B2C82">
                              <w:pPr>
                                <w:spacing w:line="0" w:lineRule="atLeast"/>
                                <w:rPr>
                                  <w:sz w:val="15"/>
                                  <w:szCs w:val="18"/>
                                </w:rPr>
                              </w:pPr>
                              <w:r>
                                <w:rPr>
                                  <w:rFonts w:hint="eastAsia"/>
                                  <w:sz w:val="15"/>
                                  <w:szCs w:val="18"/>
                                </w:rPr>
                                <w:t>源程序模块</w:t>
                              </w:r>
                              <w:r>
                                <w:rPr>
                                  <w:rFonts w:hint="eastAsia"/>
                                  <w:sz w:val="15"/>
                                  <w:szCs w:val="18"/>
                                </w:rPr>
                                <w:t>2</w:t>
                              </w:r>
                            </w:p>
                          </w:txbxContent>
                        </v:textbox>
                      </v:shape>
                      <v:shape id="文本框 161" o:spid="_x0000_s1036" type="#_x0000_t202" style="position:absolute;left:237;top:5676;width:1408;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">
                        <v:shadow on="t" offset="6pt,-6pt"/>
                        <v:textbox>
                          <w:txbxContent>
                            <w:p w14:paraId="6F5460A4" w14:textId="77777777" w:rsidR="00D35642" w:rsidRDefault="00D35642" w:rsidP="009B2C82">
                              <w:pPr>
                                <w:spacing w:line="0" w:lineRule="atLeast"/>
                                <w:rPr>
                                  <w:sz w:val="15"/>
                                  <w:szCs w:val="18"/>
                                </w:rPr>
                              </w:pPr>
                              <w:r>
                                <w:rPr>
                                  <w:rFonts w:hint="eastAsia"/>
                                  <w:sz w:val="15"/>
                                  <w:szCs w:val="18"/>
                                </w:rPr>
                                <w:t>源程序模块</w:t>
                              </w:r>
                              <w:r>
                                <w:rPr>
                                  <w:rFonts w:hint="eastAsia"/>
                                  <w:sz w:val="15"/>
                                  <w:szCs w:val="18"/>
                                </w:rPr>
                                <w:t>n</w:t>
                              </w:r>
                            </w:p>
                          </w:txbxContent>
                        </v:textbox>
                      </v:shape>
                      <v:shape id="文本框 163" o:spid="_x0000_s1037" type="#_x0000_t202" style="position:absolute;left:2584;top:3918;width:1174;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">
                        <v:shadow on="t" offset="6pt,-6pt"/>
                        <v:textbox>
                          <w:txbxContent>
                            <w:p w14:paraId="5F77D4C4" w14:textId="77777777" w:rsidR="00D35642" w:rsidRDefault="00D35642" w:rsidP="009B2C82">
                              <w:pPr>
                                <w:spacing w:line="0" w:lineRule="atLeast"/>
                                <w:rPr>
                                  <w:sz w:val="15"/>
                                  <w:szCs w:val="18"/>
                                </w:rPr>
                              </w:pPr>
                              <w:r>
                                <w:rPr>
                                  <w:rFonts w:hint="eastAsia"/>
                                  <w:sz w:val="15"/>
                                  <w:szCs w:val="18"/>
                                </w:rPr>
                                <w:t>目标代码</w:t>
                              </w:r>
                              <w:r>
                                <w:rPr>
                                  <w:rFonts w:hint="eastAsia"/>
                                  <w:sz w:val="15"/>
                                  <w:szCs w:val="18"/>
                                </w:rPr>
                                <w:t>1</w:t>
                              </w:r>
                            </w:p>
                          </w:txbxContent>
                        </v:textbox>
                      </v:shape>
                      <v:shape id="文本框 164" o:spid="_x0000_s1038" type="#_x0000_t202" style="position:absolute;left:2584;top:4580;width:1174;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">
                        <v:shadow on="t" offset="6pt,-6pt"/>
                        <v:textbox>
                          <w:txbxContent>
                            <w:p w14:paraId="563E0320" w14:textId="77777777" w:rsidR="00D35642" w:rsidRDefault="00D35642" w:rsidP="009B2C82">
                              <w:pPr>
                                <w:spacing w:line="0" w:lineRule="atLeast"/>
                                <w:rPr>
                                  <w:sz w:val="15"/>
                                  <w:szCs w:val="18"/>
                                </w:rPr>
                              </w:pPr>
                              <w:r>
                                <w:rPr>
                                  <w:rFonts w:hint="eastAsia"/>
                                  <w:sz w:val="15"/>
                                  <w:szCs w:val="18"/>
                                </w:rPr>
                                <w:t>目标代码</w:t>
                              </w:r>
                              <w:r>
                                <w:rPr>
                                  <w:rFonts w:hint="eastAsia"/>
                                  <w:sz w:val="15"/>
                                  <w:szCs w:val="18"/>
                                </w:rPr>
                                <w:t>2</w:t>
                              </w:r>
                            </w:p>
                          </w:txbxContent>
                        </v:textbox>
                      </v:shape>
                      <v:shape id="文本框 165" o:spid="_x0000_s1039" type="#_x0000_t202" style="position:absolute;left:2584;top:5715;width:1174;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">
                        <v:shadow on="t" offset="6pt,-6pt"/>
                        <v:textbox>
                          <w:txbxContent>
                            <w:p w14:paraId="4B1810F6" w14:textId="77777777" w:rsidR="00D35642" w:rsidRDefault="00D35642" w:rsidP="009B2C82">
                              <w:pPr>
                                <w:spacing w:line="0" w:lineRule="atLeast"/>
                                <w:rPr>
                                  <w:sz w:val="15"/>
                                  <w:szCs w:val="18"/>
                                </w:rPr>
                              </w:pPr>
                              <w:r>
                                <w:rPr>
                                  <w:rFonts w:hint="eastAsia"/>
                                  <w:sz w:val="15"/>
                                  <w:szCs w:val="18"/>
                                </w:rPr>
                                <w:t>目标代码</w:t>
                              </w:r>
                              <w:r>
                                <w:rPr>
                                  <w:rFonts w:hint="eastAsia"/>
                                  <w:sz w:val="15"/>
                                  <w:szCs w:val="18"/>
                                </w:rPr>
                                <w:t>n</w:t>
                              </w:r>
                            </w:p>
                          </w:txbxContent>
                        </v:textbox>
                      </v:shape>
                      <v:shape id="文本框 171" o:spid="_x0000_s1040" type="#_x0000_t202" style="position:absolute;left:1645;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092D94F8" w14:textId="77777777" w:rsidR="00D35642" w:rsidRDefault="00D35642" w:rsidP="009B2C82">
                              <w:pPr>
                                <w:spacing w:line="0" w:lineRule="atLeast"/>
                                <w:rPr>
                                  <w:sz w:val="15"/>
                                  <w:szCs w:val="18"/>
                                </w:rPr>
                              </w:pPr>
                              <w:r>
                                <w:rPr>
                                  <w:rFonts w:hint="eastAsia"/>
                                  <w:sz w:val="15"/>
                                  <w:szCs w:val="18"/>
                                </w:rPr>
                                <w:t>编译</w:t>
                              </w:r>
                            </w:p>
                          </w:txbxContent>
                        </v:textbox>
                      </v:shape>
                      <v:group id="组合 606" o:spid="_x0000_s1041" style="position:absolute;left:2;top:3479;width:9410;height:3257" coordorigin="2,3479" coordsize="9410,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文本框 156" o:spid="_x0000_s1042" type="#_x0000_t202" style="position:absolute;left:6340;top:5073;width:1088;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2B969EA4" w14:textId="77777777" w:rsidR="00D35642" w:rsidRDefault="00D35642" w:rsidP="009B2C82">
                                <w:pPr>
                                  <w:pStyle w:val="aa"/>
                                  <w:rPr>
                                    <w:sz w:val="18"/>
                                  </w:rPr>
                                </w:pPr>
                                <w:r>
                                  <w:rPr>
                                    <w:rFonts w:ascii="Calibri" w:hAnsi="Calibri" w:hint="eastAsia"/>
                                    <w:kern w:val="0"/>
                                    <w:sz w:val="15"/>
                                    <w:szCs w:val="18"/>
                                  </w:rPr>
                                  <w:t>动态重定位</w:t>
                                </w:r>
                              </w:p>
                            </w:txbxContent>
                          </v:textbox>
                        </v:shape>
                        <v:shape id="文本框 157" o:spid="_x0000_s1043" type="#_x0000_t202" style="position:absolute;left:6340;top:4235;width:1174;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2B1CE37" w14:textId="77777777" w:rsidR="00D35642" w:rsidRDefault="00D35642" w:rsidP="009B2C82">
                                <w:pPr>
                                  <w:pStyle w:val="aa"/>
                                  <w:rPr>
                                    <w:rFonts w:ascii="Calibri" w:hAnsi="Calibri"/>
                                    <w:kern w:val="0"/>
                                    <w:sz w:val="15"/>
                                    <w:szCs w:val="18"/>
                                  </w:rPr>
                                </w:pPr>
                                <w:r>
                                  <w:rPr>
                                    <w:rFonts w:ascii="Calibri" w:hAnsi="Calibri" w:hint="eastAsia"/>
                                    <w:kern w:val="0"/>
                                    <w:sz w:val="15"/>
                                    <w:szCs w:val="18"/>
                                  </w:rPr>
                                  <w:t>静态重定位</w:t>
                                </w:r>
                              </w:p>
                            </w:txbxContent>
                          </v:textbox>
                        </v:shape>
                        <v:shape id="文本框 166" o:spid="_x0000_s1044" type="#_x0000_t202" style="position:absolute;left:4462;top:4580;width:1878;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">
                          <v:shadow on="t" offset="6pt,-6pt"/>
                          <v:textbox>
                            <w:txbxContent>
                              <w:p w14:paraId="7AE740D1" w14:textId="77777777" w:rsidR="00D35642" w:rsidRDefault="00D35642" w:rsidP="009B2C82">
                                <w:pPr>
                                  <w:spacing w:after="0" w:line="0" w:lineRule="atLeast"/>
                                  <w:rPr>
                                    <w:sz w:val="15"/>
                                    <w:szCs w:val="18"/>
                                    <w:lang w:eastAsia="zh-CN"/>
                                  </w:rPr>
                                </w:pPr>
                                <w:r>
                                  <w:rPr>
                                    <w:rFonts w:hint="eastAsia"/>
                                    <w:sz w:val="15"/>
                                    <w:szCs w:val="18"/>
                                    <w:lang w:eastAsia="zh-CN"/>
                                  </w:rPr>
                                  <w:t>可重定位目标代码</w:t>
                                </w:r>
                              </w:p>
                              <w:p w14:paraId="14AE83E5" w14:textId="77777777" w:rsidR="00D35642" w:rsidRDefault="00D35642" w:rsidP="009B2C82">
                                <w:pPr>
                                  <w:spacing w:after="0" w:line="0" w:lineRule="atLeast"/>
                                  <w:rPr>
                                    <w:sz w:val="15"/>
                                    <w:szCs w:val="18"/>
                                    <w:lang w:eastAsia="zh-CN"/>
                                  </w:rPr>
                                </w:pPr>
                                <w:r>
                                  <w:rPr>
                                    <w:rFonts w:hint="eastAsia"/>
                                    <w:sz w:val="15"/>
                                    <w:szCs w:val="18"/>
                                    <w:lang w:eastAsia="zh-CN"/>
                                  </w:rPr>
                                  <w:t>(</w:t>
                                </w:r>
                                <w:r>
                                  <w:rPr>
                                    <w:rFonts w:hint="eastAsia"/>
                                    <w:sz w:val="15"/>
                                    <w:szCs w:val="18"/>
                                    <w:lang w:eastAsia="zh-CN"/>
                                  </w:rPr>
                                  <w:t>装载代码</w:t>
                                </w:r>
                                <w:r>
                                  <w:rPr>
                                    <w:rFonts w:hint="eastAsia"/>
                                    <w:sz w:val="15"/>
                                    <w:szCs w:val="18"/>
                                    <w:lang w:eastAsia="zh-CN"/>
                                  </w:rPr>
                                  <w:t>)(</w:t>
                                </w:r>
                                <w:r>
                                  <w:rPr>
                                    <w:rFonts w:hint="eastAsia"/>
                                    <w:sz w:val="15"/>
                                    <w:szCs w:val="18"/>
                                    <w:lang w:eastAsia="zh-CN"/>
                                  </w:rPr>
                                  <w:t>外存</w:t>
                                </w:r>
                                <w:r>
                                  <w:rPr>
                                    <w:rFonts w:hint="eastAsia"/>
                                    <w:sz w:val="15"/>
                                    <w:szCs w:val="18"/>
                                    <w:lang w:eastAsia="zh-CN"/>
                                  </w:rPr>
                                  <w:t>)</w:t>
                                </w:r>
                              </w:p>
                            </w:txbxContent>
                          </v:textbox>
                        </v:shape>
                        <v:line id="直线 170" o:spid="_x0000_s1045" style="position:absolute;visibility:visible;mso-wrap-style:square" from="3758,4815" to="4462,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文本框 172" o:spid="_x0000_s1046" type="#_x0000_t202" style="position:absolute;left:6340;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4826EE6E" w14:textId="77777777" w:rsidR="00D35642" w:rsidRDefault="00D35642" w:rsidP="009B2C82">
                                <w:pPr>
                                  <w:spacing w:line="0" w:lineRule="atLeast"/>
                                  <w:rPr>
                                    <w:sz w:val="15"/>
                                    <w:szCs w:val="18"/>
                                    <w:lang w:eastAsia="zh-CN"/>
                                  </w:rPr>
                                </w:pPr>
                                <w:r>
                                  <w:rPr>
                                    <w:rFonts w:hint="eastAsia"/>
                                    <w:sz w:val="15"/>
                                    <w:szCs w:val="18"/>
                                  </w:rPr>
                                  <w:t>装</w:t>
                                </w:r>
                                <w:r>
                                  <w:rPr>
                                    <w:rFonts w:hint="eastAsia"/>
                                    <w:sz w:val="15"/>
                                    <w:szCs w:val="18"/>
                                    <w:lang w:eastAsia="zh-CN"/>
                                  </w:rPr>
                                  <w:t>载</w:t>
                                </w:r>
                              </w:p>
                            </w:txbxContent>
                          </v:textbox>
                        </v:shape>
                        <v:shape id="文本框 173" o:spid="_x0000_s1047" type="#_x0000_t202" style="position:absolute;left:7749;top:3479;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44315ABC" w14:textId="77777777" w:rsidR="00D35642" w:rsidRDefault="00D35642" w:rsidP="009B2C82">
                                <w:pPr>
                                  <w:spacing w:line="0" w:lineRule="atLeast"/>
                                  <w:rPr>
                                    <w:sz w:val="15"/>
                                    <w:szCs w:val="18"/>
                                  </w:rPr>
                                </w:pPr>
                                <w:r>
                                  <w:rPr>
                                    <w:rFonts w:hint="eastAsia"/>
                                    <w:sz w:val="15"/>
                                    <w:szCs w:val="18"/>
                                  </w:rPr>
                                  <w:t>执行</w:t>
                                </w:r>
                              </w:p>
                            </w:txbxContent>
                          </v:textbox>
                        </v:shape>
                        <v:line id="直线 174" o:spid="_x0000_s1048" style="position:absolute;visibility:visible;mso-wrap-style:square" from="3758,4177" to="4697,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直线 175" o:spid="_x0000_s1049" style="position:absolute;flip:y;visibility:visible;mso-wrap-style:square" from="3758,5286" to="4462,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">
                          <v:stroke endarrow="block"/>
                        </v:line>
                        <v:shape id="文本框 177" o:spid="_x0000_s1050" type="#_x0000_t202" style="position:absolute;left:2;top:6365;width:211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DBEC307" w14:textId="77777777" w:rsidR="00D35642" w:rsidRDefault="00D35642" w:rsidP="009B2C82">
                                <w:pPr>
                                  <w:spacing w:line="0" w:lineRule="atLeast"/>
                                  <w:ind w:firstLineChars="200" w:firstLine="300"/>
                                  <w:rPr>
                                    <w:sz w:val="15"/>
                                    <w:szCs w:val="18"/>
                                  </w:rPr>
                                </w:pPr>
                                <w:r>
                                  <w:rPr>
                                    <w:rFonts w:hint="eastAsia"/>
                                    <w:sz w:val="15"/>
                                    <w:szCs w:val="18"/>
                                  </w:rPr>
                                  <w:t>程序名字空间</w:t>
                                </w:r>
                              </w:p>
                            </w:txbxContent>
                          </v:textbox>
                        </v:shape>
                        <v:shape id="文本框 178" o:spid="_x0000_s1051" type="#_x0000_t202" style="position:absolute;left:3289;top:6373;width:211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3DB6A284" w14:textId="77777777" w:rsidR="00D35642" w:rsidRDefault="00D35642" w:rsidP="009B2C82">
                                <w:pPr>
                                  <w:spacing w:line="0" w:lineRule="atLeast"/>
                                  <w:ind w:firstLineChars="250" w:firstLine="375"/>
                                  <w:rPr>
                                    <w:sz w:val="15"/>
                                    <w:szCs w:val="18"/>
                                  </w:rPr>
                                </w:pPr>
                                <w:r>
                                  <w:rPr>
                                    <w:rFonts w:hint="eastAsia"/>
                                    <w:sz w:val="15"/>
                                    <w:szCs w:val="18"/>
                                  </w:rPr>
                                  <w:t>逻辑地址空间</w:t>
                                </w:r>
                              </w:p>
                            </w:txbxContent>
                          </v:textbox>
                        </v:shape>
                        <v:shape id="文本框 179" o:spid="_x0000_s1052" type="#_x0000_t202" style="position:absolute;left:7299;top:6272;width:211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734A4AAD" w14:textId="77777777" w:rsidR="00D35642" w:rsidRDefault="00D35642" w:rsidP="009B2C82">
                                <w:pPr>
                                  <w:spacing w:line="0" w:lineRule="atLeast"/>
                                  <w:ind w:firstLineChars="200" w:firstLine="300"/>
                                  <w:rPr>
                                    <w:sz w:val="15"/>
                                    <w:szCs w:val="18"/>
                                  </w:rPr>
                                </w:pPr>
                                <w:r>
                                  <w:rPr>
                                    <w:rFonts w:hint="eastAsia"/>
                                    <w:sz w:val="15"/>
                                    <w:szCs w:val="18"/>
                                  </w:rPr>
                                  <w:t>物理地址空间</w:t>
                                </w:r>
                              </w:p>
                            </w:txbxContent>
                          </v:textbox>
                        </v:shape>
                        <v:line id="直线 180" o:spid="_x0000_s1053" style="position:absolute;visibility:visible;mso-wrap-style:square" from="2115,6332" to="2116,6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" strokeweight="1.5pt">
                          <v:stroke dashstyle="dash"/>
                        </v:line>
                        <v:line id="直线 181" o:spid="_x0000_s1054" style="position:absolute;visibility:visible;mso-wrap-style:square" from="6809,6332" to="6810,6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" strokeweight="1.5pt">
                          <v:stroke dashstyle="dash"/>
                        </v:line>
                        <v:line id="直线 186" o:spid="_x0000_s1055" style="position:absolute;visibility:visible;mso-wrap-style:square" from="6340,4974" to="7514,5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shape id="文本框 187" o:spid="_x0000_s1056" type="#_x0000_t202" style="position:absolute;left:7514;top:5724;width:1409;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" strokeweight="1.75pt">
                          <v:stroke dashstyle="1 1"/>
                          <v:shadow on="t" offset="6pt,-6pt"/>
                          <v:textbox>
                            <w:txbxContent>
                              <w:p w14:paraId="540EEF31" w14:textId="77777777" w:rsidR="00D35642" w:rsidRDefault="00D35642" w:rsidP="009B2C82">
                                <w:pPr>
                                  <w:spacing w:line="0" w:lineRule="atLeast"/>
                                  <w:rPr>
                                    <w:sz w:val="15"/>
                                    <w:szCs w:val="18"/>
                                  </w:rPr>
                                </w:pPr>
                                <w:r>
                                  <w:rPr>
                                    <w:rFonts w:hint="eastAsia"/>
                                    <w:sz w:val="15"/>
                                    <w:szCs w:val="18"/>
                                  </w:rPr>
                                  <w:t>动态链接系统库</w:t>
                                </w:r>
                              </w:p>
                            </w:txbxContent>
                          </v:textbox>
                        </v:shape>
                        <v:shape id="文本框 192" o:spid="_x0000_s1057" type="#_x0000_t202" style="position:absolute;left:4697;top:5763;width:1409;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">
                          <v:shadow on="t" offset="6pt,-6pt"/>
                          <v:textbox>
                            <w:txbxContent>
                              <w:p w14:paraId="499FE5B9" w14:textId="77777777" w:rsidR="00D35642" w:rsidRDefault="00D35642" w:rsidP="009B2C82">
                                <w:pPr>
                                  <w:spacing w:line="0" w:lineRule="atLeast"/>
                                  <w:rPr>
                                    <w:sz w:val="15"/>
                                    <w:szCs w:val="18"/>
                                  </w:rPr>
                                </w:pPr>
                                <w:r>
                                  <w:rPr>
                                    <w:rFonts w:hint="eastAsia"/>
                                    <w:sz w:val="15"/>
                                    <w:szCs w:val="18"/>
                                  </w:rPr>
                                  <w:t>静态链接系统库</w:t>
                                </w:r>
                              </w:p>
                            </w:txbxContent>
                          </v:textbox>
                        </v:shape>
                        <v:line id="直线 193" o:spid="_x0000_s1058" style="position:absolute;flip:y;visibility:visible;mso-wrap-style:square" from="5401,5286" to="5401,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">
                          <v:stroke endarrow="block"/>
                        </v:line>
                        <v:line id="直线 198" o:spid="_x0000_s1059" style="position:absolute;flip:y;visibility:visible;mso-wrap-style:square" from="8179,5354" to="8179,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" strokeweight="1.75pt">
                          <v:stroke dashstyle="1 1" endarrow="block"/>
                        </v:line>
                        <v:shape id="文本框 190" o:spid="_x0000_s1060" type="#_x0000_t202" style="position:absolute;left:7514;top:3926;width:1357;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">
                          <v:shadow on="t" offset="6pt,-6pt"/>
                          <v:textbox>
                            <w:txbxContent>
                              <w:p w14:paraId="32E3C16C" w14:textId="77777777" w:rsidR="00D35642" w:rsidRDefault="00D35642"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p w14:paraId="66801D4E" w14:textId="77777777" w:rsidR="00D35642" w:rsidRDefault="00D35642" w:rsidP="009B2C82">
                                <w:pPr>
                                  <w:pStyle w:val="a8"/>
                                </w:pPr>
                                <w:r>
                                  <w:rPr>
                                    <w:color w:val="0000FF"/>
                                  </w:rPr>
                                  <w:t xml:space="preserve">    </w:t>
                                </w:r>
                              </w:p>
                              <w:p w14:paraId="5BF127B4" w14:textId="77777777" w:rsidR="00D35642" w:rsidRDefault="00D35642" w:rsidP="009B2C82">
                                <w:pPr>
                                  <w:pStyle w:val="ac"/>
                                  <w:ind w:firstLineChars="500" w:firstLine="1050"/>
                                  <w:rPr>
                                    <w:color w:val="FF0000"/>
                                  </w:rPr>
                                </w:pPr>
                                <w:r>
                                  <w:rPr>
                                    <w:rFonts w:hint="eastAsia"/>
                                    <w:color w:val="FF0000"/>
                                  </w:rPr>
                                  <w:t xml:space="preserve">if test </w:t>
                                </w:r>
                                <w:r>
                                  <w:rPr>
                                    <w:color w:val="FF0000"/>
                                  </w:rPr>
                                  <w:t>–</w:t>
                                </w:r>
                                <w:r>
                                  <w:rPr>
                                    <w:rFonts w:hint="eastAsia"/>
                                    <w:color w:val="FF0000"/>
                                  </w:rPr>
                                  <w:t>f</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测试</w:t>
                                </w:r>
                                <w:r>
                                  <w:rPr>
                                    <w:rFonts w:hint="eastAsia"/>
                                    <w:color w:val="FF0000"/>
                                  </w:rPr>
                                  <w:t>$1</w:t>
                                </w:r>
                                <w:r>
                                  <w:rPr>
                                    <w:rFonts w:hint="eastAsia"/>
                                    <w:color w:val="FF0000"/>
                                  </w:rPr>
                                  <w:t>，</w:t>
                                </w:r>
                              </w:p>
                              <w:p w14:paraId="4D8D1395" w14:textId="77777777" w:rsidR="00D35642" w:rsidRDefault="00D35642" w:rsidP="009B2C82">
                                <w:pPr>
                                  <w:pStyle w:val="ac"/>
                                  <w:ind w:firstLineChars="200" w:firstLine="420"/>
                                  <w:rPr>
                                    <w:color w:val="FF0000"/>
                                  </w:rPr>
                                </w:pPr>
                                <w:r>
                                  <w:rPr>
                                    <w:rFonts w:hint="eastAsia"/>
                                    <w:color w:val="FF0000"/>
                                  </w:rPr>
                                  <w:t xml:space="preserve">      then pr $1                     //</w:t>
                                </w:r>
                                <w:r>
                                  <w:rPr>
                                    <w:rFonts w:hint="eastAsia"/>
                                    <w:color w:val="FF0000"/>
                                  </w:rPr>
                                  <w:t>若为普通文件，则打印文件内容</w:t>
                                </w:r>
                              </w:p>
                              <w:p w14:paraId="38352A40" w14:textId="77777777" w:rsidR="00D35642" w:rsidRDefault="00D35642" w:rsidP="009B2C82">
                                <w:pPr>
                                  <w:pStyle w:val="ac"/>
                                  <w:ind w:firstLineChars="200" w:firstLine="420"/>
                                  <w:rPr>
                                    <w:color w:val="FF0000"/>
                                  </w:rPr>
                                </w:pPr>
                                <w:r>
                                  <w:rPr>
                                    <w:rFonts w:hint="eastAsia"/>
                                    <w:color w:val="FF0000"/>
                                  </w:rPr>
                                  <w:t xml:space="preserve">      else if test </w:t>
                                </w:r>
                                <w:r>
                                  <w:rPr>
                                    <w:color w:val="FF0000"/>
                                  </w:rPr>
                                  <w:t>–</w:t>
                                </w:r>
                                <w:r>
                                  <w:rPr>
                                    <w:rFonts w:hint="eastAsia"/>
                                    <w:color w:val="FF0000"/>
                                  </w:rPr>
                                  <w:t>d</w:t>
                                </w:r>
                                <w:r>
                                  <w:rPr>
                                    <w:color w:val="FF0000"/>
                                  </w:rPr>
                                  <w:t>”</w:t>
                                </w:r>
                                <w:r>
                                  <w:rPr>
                                    <w:rFonts w:hint="eastAsia"/>
                                    <w:color w:val="FF0000"/>
                                  </w:rPr>
                                  <w:t>$1</w:t>
                                </w:r>
                                <w:r>
                                  <w:rPr>
                                    <w:color w:val="FF0000"/>
                                  </w:rPr>
                                  <w:t>”</w:t>
                                </w:r>
                                <w:r>
                                  <w:rPr>
                                    <w:rFonts w:hint="eastAsia"/>
                                    <w:color w:val="FF0000"/>
                                  </w:rPr>
                                  <w:t xml:space="preserve">           //</w:t>
                                </w:r>
                                <w:r>
                                  <w:rPr>
                                    <w:rFonts w:hint="eastAsia"/>
                                    <w:color w:val="FF0000"/>
                                  </w:rPr>
                                  <w:t>否则，测试</w:t>
                                </w:r>
                                <w:r>
                                  <w:rPr>
                                    <w:rFonts w:hint="eastAsia"/>
                                    <w:color w:val="FF0000"/>
                                  </w:rPr>
                                  <w:t>$1</w:t>
                                </w:r>
                                <w:r>
                                  <w:rPr>
                                    <w:rFonts w:hint="eastAsia"/>
                                    <w:color w:val="FF0000"/>
                                  </w:rPr>
                                  <w:t>，</w:t>
                                </w:r>
                              </w:p>
                              <w:p w14:paraId="6AA29B09" w14:textId="77777777" w:rsidR="00D35642" w:rsidRDefault="00D35642" w:rsidP="009B2C82">
                                <w:pPr>
                                  <w:pStyle w:val="ac"/>
                                  <w:ind w:firstLineChars="200" w:firstLine="420"/>
                                  <w:rPr>
                                    <w:color w:val="FF0000"/>
                                  </w:rPr>
                                </w:pPr>
                                <w:r>
                                  <w:rPr>
                                    <w:rFonts w:hint="eastAsia"/>
                                    <w:color w:val="FF0000"/>
                                  </w:rPr>
                                  <w:t xml:space="preserve">      then ( cd $1;pr *)             //</w:t>
                                </w:r>
                                <w:r>
                                  <w:rPr>
                                    <w:rFonts w:hint="eastAsia"/>
                                    <w:color w:val="FF0000"/>
                                  </w:rPr>
                                  <w:t>若为目录名，则作为工作目录并打印下属</w:t>
                                </w:r>
                              </w:p>
                              <w:p w14:paraId="7B22948A" w14:textId="77777777" w:rsidR="00D35642" w:rsidRDefault="00D35642" w:rsidP="009B2C82">
                                <w:pPr>
                                  <w:pStyle w:val="ac"/>
                                  <w:ind w:firstLineChars="2000" w:firstLine="4200"/>
                                  <w:rPr>
                                    <w:color w:val="FF0000"/>
                                  </w:rPr>
                                </w:pPr>
                                <w:r>
                                  <w:rPr>
                                    <w:rFonts w:hint="eastAsia"/>
                                    <w:color w:val="FF0000"/>
                                  </w:rPr>
                                  <w:t>//</w:t>
                                </w:r>
                                <w:r>
                                  <w:rPr>
                                    <w:rFonts w:hint="eastAsia"/>
                                    <w:color w:val="FF0000"/>
                                  </w:rPr>
                                  <w:t>所有文件</w:t>
                                </w:r>
                              </w:p>
                              <w:p w14:paraId="78A95E07" w14:textId="77777777" w:rsidR="00D35642" w:rsidRDefault="00D35642" w:rsidP="009B2C82">
                                <w:pPr>
                                  <w:pStyle w:val="ac"/>
                                  <w:ind w:firstLineChars="200" w:firstLine="420"/>
                                  <w:rPr>
                                    <w:color w:val="FF0000"/>
                                  </w:rPr>
                                </w:pPr>
                                <w:r>
                                  <w:rPr>
                                    <w:rFonts w:hint="eastAsia"/>
                                    <w:color w:val="FF0000"/>
                                  </w:rPr>
                                  <w:t xml:space="preserve">      else echo</w:t>
                                </w:r>
                                <w:r>
                                  <w:rPr>
                                    <w:color w:val="FF0000"/>
                                  </w:rPr>
                                  <w:t>”</w:t>
                                </w:r>
                                <w:r>
                                  <w:rPr>
                                    <w:rFonts w:hint="eastAsia"/>
                                    <w:color w:val="FF0000"/>
                                  </w:rPr>
                                  <w:t>$1 is neither a file nor a directory.</w:t>
                                </w:r>
                                <w:r>
                                  <w:rPr>
                                    <w:color w:val="FF0000"/>
                                  </w:rPr>
                                  <w:t>”</w:t>
                                </w:r>
                                <w:r>
                                  <w:rPr>
                                    <w:rFonts w:hint="eastAsia"/>
                                    <w:color w:val="FF0000"/>
                                  </w:rPr>
                                  <w:t xml:space="preserve"> //</w:t>
                                </w:r>
                                <w:r>
                                  <w:rPr>
                                    <w:rFonts w:hint="eastAsia"/>
                                    <w:color w:val="FF0000"/>
                                  </w:rPr>
                                  <w:t>否则，显示出错信息</w:t>
                                </w:r>
                              </w:p>
                              <w:p w14:paraId="148921F7" w14:textId="77777777" w:rsidR="00D35642" w:rsidRDefault="00D35642" w:rsidP="009B2C82">
                                <w:pPr>
                                  <w:pStyle w:val="ac"/>
                                  <w:ind w:firstLineChars="200" w:firstLine="420"/>
                                  <w:rPr>
                                    <w:color w:val="FF0000"/>
                                  </w:rPr>
                                </w:pPr>
                                <w:r>
                                  <w:rPr>
                                    <w:rFonts w:hint="eastAsia"/>
                                    <w:color w:val="FF0000"/>
                                  </w:rPr>
                                  <w:t xml:space="preserve">      fi</w:t>
                                </w:r>
                              </w:p>
                              <w:p w14:paraId="6BE8B81A" w14:textId="77777777" w:rsidR="00D35642" w:rsidRDefault="00D35642" w:rsidP="009B2C82">
                                <w:pPr>
                                  <w:spacing w:line="0" w:lineRule="atLeast"/>
                                </w:pPr>
                                <w:r>
                                  <w:rPr>
                                    <w:color w:val="FF0000"/>
                                  </w:rPr>
                                  <w:t xml:space="preserve">      fi</w:t>
                                </w:r>
                                <w:r>
                                  <w:rPr>
                                    <w:rFonts w:hint="eastAsia"/>
                                  </w:rPr>
                                  <w:t>存</w:t>
                                </w:r>
                                <w:r>
                                  <w:rPr>
                                    <w:rFonts w:hint="eastAsia"/>
                                  </w:rPr>
                                  <w:t>)</w:t>
                                </w:r>
                              </w:p>
                            </w:txbxContent>
                          </v:textbox>
                        </v:shape>
                        <v:shape id="文本框 183" o:spid="_x0000_s1061" type="#_x0000_t202" style="position:absolute;left:7514;top:4749;width:1357;height: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">
                          <v:shadow on="t" offset="6pt,-6pt"/>
                          <v:textbox>
                            <w:txbxContent>
                              <w:p w14:paraId="3F6DADF4" w14:textId="77777777" w:rsidR="00D35642" w:rsidRDefault="00D35642" w:rsidP="009B2C82">
                                <w:pPr>
                                  <w:spacing w:line="0" w:lineRule="atLeast"/>
                                  <w:rPr>
                                    <w:sz w:val="15"/>
                                    <w:szCs w:val="18"/>
                                  </w:rPr>
                                </w:pPr>
                                <w:r>
                                  <w:rPr>
                                    <w:rFonts w:hint="eastAsia"/>
                                    <w:sz w:val="15"/>
                                    <w:szCs w:val="18"/>
                                  </w:rPr>
                                  <w:t>可执行二进代码</w:t>
                                </w:r>
                                <w:r>
                                  <w:rPr>
                                    <w:rFonts w:hint="eastAsia"/>
                                    <w:sz w:val="15"/>
                                    <w:szCs w:val="18"/>
                                  </w:rPr>
                                  <w:t>(</w:t>
                                </w:r>
                                <w:r>
                                  <w:rPr>
                                    <w:rFonts w:hint="eastAsia"/>
                                    <w:sz w:val="15"/>
                                    <w:szCs w:val="18"/>
                                  </w:rPr>
                                  <w:t>内存</w:t>
                                </w:r>
                                <w:r>
                                  <w:rPr>
                                    <w:rFonts w:hint="eastAsia"/>
                                    <w:sz w:val="15"/>
                                    <w:szCs w:val="18"/>
                                  </w:rPr>
                                  <w:t>)</w:t>
                                </w:r>
                              </w:p>
                            </w:txbxContent>
                          </v:textbox>
                        </v:shape>
                      </v:group>
                      <v:shape id="文本框 607" o:spid="_x0000_s1062" type="#_x0000_t202" style="position:absolute;left:472;top:5167;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82953F0" w14:textId="77777777" w:rsidR="00D35642" w:rsidRDefault="00D35642" w:rsidP="009B2C82">
                              <w:pPr>
                                <w:spacing w:line="0" w:lineRule="atLeast"/>
                                <w:rPr>
                                  <w:sz w:val="15"/>
                                  <w:szCs w:val="18"/>
                                  <w:lang w:eastAsia="zh-CN"/>
                                </w:rPr>
                              </w:pPr>
                              <w:r>
                                <w:rPr>
                                  <w:rFonts w:hint="eastAsia"/>
                                  <w:sz w:val="15"/>
                                  <w:szCs w:val="18"/>
                                  <w:lang w:eastAsia="zh-CN"/>
                                </w:rPr>
                                <w:t>。。。</w:t>
                              </w:r>
                            </w:p>
                          </w:txbxContent>
                        </v:textbox>
                      </v:shape>
                      <v:shape id="文本框 608" o:spid="_x0000_s1063" type="#_x0000_t202" style="position:absolute;left:2670;top:5167;width:93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" stroked="f">
                        <v:textbox>
                          <w:txbxContent>
                            <w:p w14:paraId="30FC4810" w14:textId="77777777" w:rsidR="00D35642" w:rsidRDefault="00D35642" w:rsidP="009B2C82">
                              <w:pPr>
                                <w:spacing w:line="0" w:lineRule="atLeast"/>
                                <w:rPr>
                                  <w:sz w:val="15"/>
                                  <w:szCs w:val="18"/>
                                  <w:lang w:eastAsia="zh-CN"/>
                                </w:rPr>
                              </w:pPr>
                              <w:r>
                                <w:rPr>
                                  <w:rFonts w:hint="eastAsia"/>
                                  <w:sz w:val="15"/>
                                  <w:szCs w:val="18"/>
                                  <w:lang w:eastAsia="zh-CN"/>
                                </w:rPr>
                                <w:t>。。。</w:t>
                              </w:r>
                            </w:p>
                          </w:txbxContent>
                        </v:textbox>
                      </v:shape>
                    </v:group>
                  </v:group>
                </v:group>
                <v:line id="直线 185" o:spid="_x0000_s1064" style="position:absolute;flip:y;visibility:visible;mso-wrap-style:square" from="6340,4412" to="7514,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">
                  <v:stroke endarrow="block"/>
                </v:line>
              </v:group>
            </w:pict>
          </mc:Fallback>
        </mc:AlternateContent>
      </w:r>
    </w:p>
    <w:p w14:paraId="68D8A047"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5989A187"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10069ACD"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686D6D62"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490A2A4F"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2605ED25"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4C67731E"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7B81519"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2C0E39B3"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8C844CC" w14:textId="53AA1AEB"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r w:rsidRPr="009B2C82">
        <w:rPr>
          <w:rFonts w:ascii="Times New Roman" w:hAnsi="Times New Roman"/>
          <w:noProof/>
          <w:color w:val="000000" w:themeColor="text1"/>
          <w:sz w:val="18"/>
          <w:szCs w:val="18"/>
          <w:lang w:eastAsia="zh-CN"/>
        </w:rPr>
        <mc:AlternateContent>
          <mc:Choice Requires="wps">
            <w:drawing>
              <wp:anchor distT="0" distB="0" distL="114300" distR="114300" simplePos="0" relativeHeight="251661312" behindDoc="0" locked="0" layoutInCell="1" allowOverlap="1" wp14:anchorId="09A9A1B0" wp14:editId="0E9DB80A">
                <wp:simplePos x="0" y="0"/>
                <wp:positionH relativeFrom="column">
                  <wp:posOffset>1497965</wp:posOffset>
                </wp:positionH>
                <wp:positionV relativeFrom="paragraph">
                  <wp:posOffset>161925</wp:posOffset>
                </wp:positionV>
                <wp:extent cx="596265" cy="128270"/>
                <wp:effectExtent l="0" t="0" r="0" b="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28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324FC2" w14:textId="77777777" w:rsidR="00D35642" w:rsidRDefault="00D35642" w:rsidP="009B2C82">
                            <w:pPr>
                              <w:spacing w:line="0" w:lineRule="atLeast"/>
                            </w:pP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9A1B0" id="文本框 3" o:spid="_x0000_s1065" type="#_x0000_t202" style="position:absolute;left:0;text-align:left;margin-left:117.95pt;margin-top:12.75pt;width:46.95pt;height:1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" stroked="f">
                <v:textbox>
                  <w:txbxContent>
                    <w:p w14:paraId="21324FC2" w14:textId="77777777" w:rsidR="00D35642" w:rsidRDefault="00D35642" w:rsidP="009B2C82">
                      <w:pPr>
                        <w:spacing w:line="0" w:lineRule="atLeast"/>
                      </w:pPr>
                      <w:r>
                        <w:rPr>
                          <w:rFonts w:hint="eastAsia"/>
                        </w:rPr>
                        <w:t>…</w:t>
                      </w:r>
                    </w:p>
                  </w:txbxContent>
                </v:textbox>
              </v:shape>
            </w:pict>
          </mc:Fallback>
        </mc:AlternateContent>
      </w:r>
      <w:r w:rsidRPr="009B2C82">
        <w:rPr>
          <w:rFonts w:ascii="Times New Roman" w:hAnsi="Times New Roman"/>
          <w:noProof/>
          <w:color w:val="000000" w:themeColor="text1"/>
          <w:sz w:val="18"/>
          <w:szCs w:val="18"/>
          <w:lang w:eastAsia="zh-CN"/>
        </w:rPr>
        <mc:AlternateContent>
          <mc:Choice Requires="wps">
            <w:drawing>
              <wp:anchor distT="0" distB="0" distL="114300" distR="114300" simplePos="0" relativeHeight="251660288" behindDoc="0" locked="0" layoutInCell="1" allowOverlap="1" wp14:anchorId="4BACA5FE" wp14:editId="28A0E2DD">
                <wp:simplePos x="0" y="0"/>
                <wp:positionH relativeFrom="column">
                  <wp:posOffset>7620</wp:posOffset>
                </wp:positionH>
                <wp:positionV relativeFrom="paragraph">
                  <wp:posOffset>161925</wp:posOffset>
                </wp:positionV>
                <wp:extent cx="596265" cy="128270"/>
                <wp:effectExtent l="381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2827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07763" dir="18900000" algn="ctr" rotWithShape="0">
                                  <a:srgbClr val="808080"/>
                                </a:outerShdw>
                              </a:effectLst>
                            </a14:hiddenEffects>
                          </a:ext>
                        </a:extLst>
                      </wps:spPr>
                      <wps:txbx>
                        <w:txbxContent>
                          <w:p w14:paraId="5429A665" w14:textId="77777777" w:rsidR="00D35642" w:rsidRDefault="00D35642" w:rsidP="009B2C82">
                            <w:pPr>
                              <w:spacing w:line="0" w:lineRule="atLeast"/>
                            </w:pP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CA5FE" id="文本框 2" o:spid="_x0000_s1066" type="#_x0000_t202" style="position:absolute;left:0;text-align:left;margin-left:.6pt;margin-top:12.75pt;width:46.95pt;height:1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" stroked="f">
                <v:shadow offset="6pt,-6pt"/>
                <v:textbox>
                  <w:txbxContent>
                    <w:p w14:paraId="5429A665" w14:textId="77777777" w:rsidR="00D35642" w:rsidRDefault="00D35642" w:rsidP="009B2C82">
                      <w:pPr>
                        <w:spacing w:line="0" w:lineRule="atLeast"/>
                      </w:pPr>
                      <w:r>
                        <w:rPr>
                          <w:rFonts w:hint="eastAsia"/>
                        </w:rPr>
                        <w:t>…</w:t>
                      </w:r>
                    </w:p>
                  </w:txbxContent>
                </v:textbox>
              </v:shape>
            </w:pict>
          </mc:Fallback>
        </mc:AlternateContent>
      </w:r>
    </w:p>
    <w:p w14:paraId="7604057F"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1353CC9B"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10DD0657"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0A48FBA5"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2CEA99B9"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F180B33" w14:textId="0E006B34"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r w:rsidRPr="009B2C82">
        <w:rPr>
          <w:rFonts w:ascii="Times New Roman" w:hAnsi="Times New Roman"/>
          <w:noProof/>
          <w:color w:val="000000" w:themeColor="text1"/>
          <w:sz w:val="18"/>
          <w:szCs w:val="18"/>
          <w:lang w:eastAsia="zh-CN"/>
        </w:rPr>
        <mc:AlternateContent>
          <mc:Choice Requires="wps">
            <w:drawing>
              <wp:anchor distT="0" distB="0" distL="114300" distR="114300" simplePos="0" relativeHeight="251659264" behindDoc="0" locked="0" layoutInCell="1" allowOverlap="1" wp14:anchorId="3968DEEF" wp14:editId="28061FD8">
                <wp:simplePos x="0" y="0"/>
                <wp:positionH relativeFrom="column">
                  <wp:posOffset>908050</wp:posOffset>
                </wp:positionH>
                <wp:positionV relativeFrom="paragraph">
                  <wp:posOffset>124460</wp:posOffset>
                </wp:positionV>
                <wp:extent cx="2743200" cy="297180"/>
                <wp:effectExtent l="0" t="0" r="635" b="190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47797" w14:textId="77777777" w:rsidR="00D35642" w:rsidRDefault="00D35642" w:rsidP="009B2C82">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 程序的编译、链接、装载和执行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8DEEF" id="文本框 1" o:spid="_x0000_s1067" type="#_x0000_t202" style="position:absolute;left:0;text-align:left;margin-left:71.5pt;margin-top:9.8pt;width:3in;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" stroked="f">
                <v:textbox>
                  <w:txbxContent>
                    <w:p w14:paraId="4C847797" w14:textId="77777777" w:rsidR="00D35642" w:rsidRDefault="00D35642" w:rsidP="009B2C82">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 程序的编译、链接、装载和执行</w:t>
                      </w:r>
                    </w:p>
                  </w:txbxContent>
                </v:textbox>
              </v:shape>
            </w:pict>
          </mc:Fallback>
        </mc:AlternateContent>
      </w:r>
    </w:p>
    <w:p w14:paraId="187277D3" w14:textId="77777777" w:rsidR="009B2C82" w:rsidRPr="009B2C82" w:rsidRDefault="009B2C82" w:rsidP="009B2C82">
      <w:pPr>
        <w:spacing w:after="0" w:line="240" w:lineRule="auto"/>
        <w:ind w:left="2857" w:right="2824"/>
        <w:jc w:val="center"/>
        <w:rPr>
          <w:rFonts w:ascii="Times New Roman" w:hAnsi="Times New Roman"/>
          <w:color w:val="000000" w:themeColor="text1"/>
          <w:sz w:val="18"/>
          <w:szCs w:val="18"/>
          <w:lang w:eastAsia="zh-CN"/>
        </w:rPr>
      </w:pPr>
    </w:p>
    <w:p w14:paraId="3918CB58" w14:textId="77777777" w:rsidR="009B2C82" w:rsidRPr="009B2C82" w:rsidRDefault="009B2C82" w:rsidP="009B2C82">
      <w:pPr>
        <w:spacing w:after="0" w:line="360" w:lineRule="auto"/>
        <w:ind w:right="91" w:firstLine="414"/>
        <w:jc w:val="both"/>
        <w:outlineLvl w:val="3"/>
        <w:rPr>
          <w:rFonts w:ascii="Times New Roman" w:hAnsi="Times New Roman"/>
          <w:b/>
          <w:bCs/>
          <w:color w:val="000000" w:themeColor="text1"/>
          <w:spacing w:val="10"/>
          <w:sz w:val="21"/>
          <w:szCs w:val="21"/>
          <w:lang w:eastAsia="zh-CN"/>
        </w:rPr>
      </w:pPr>
      <w:r w:rsidRPr="009B2C82">
        <w:rPr>
          <w:rFonts w:ascii="Times New Roman" w:hAnsi="Times New Roman"/>
          <w:b/>
          <w:bCs/>
          <w:color w:val="000000" w:themeColor="text1"/>
          <w:spacing w:val="10"/>
          <w:sz w:val="21"/>
          <w:szCs w:val="21"/>
          <w:lang w:eastAsia="zh-CN"/>
        </w:rPr>
        <w:t xml:space="preserve">1. </w:t>
      </w:r>
      <w:r w:rsidRPr="009B2C82">
        <w:rPr>
          <w:rFonts w:ascii="Times New Roman" w:hAnsi="Times New Roman"/>
          <w:b/>
          <w:bCs/>
          <w:color w:val="000000" w:themeColor="text1"/>
          <w:spacing w:val="10"/>
          <w:sz w:val="21"/>
          <w:szCs w:val="21"/>
          <w:lang w:eastAsia="zh-CN"/>
        </w:rPr>
        <w:t>程序编译</w:t>
      </w:r>
    </w:p>
    <w:p w14:paraId="073DBED9"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源程序经过编译程序</w:t>
      </w:r>
      <w:r w:rsidRPr="009B2C82">
        <w:rPr>
          <w:rFonts w:ascii="Times New Roman" w:hAnsi="Times New Roman"/>
          <w:color w:val="000000" w:themeColor="text1"/>
          <w:spacing w:val="10"/>
          <w:sz w:val="21"/>
          <w:szCs w:val="21"/>
          <w:lang w:eastAsia="zh-CN"/>
        </w:rPr>
        <w:t>(compiler)</w:t>
      </w:r>
      <w:r w:rsidRPr="009B2C82">
        <w:rPr>
          <w:rFonts w:ascii="Times New Roman" w:hAnsi="Times New Roman"/>
          <w:color w:val="000000" w:themeColor="text1"/>
          <w:spacing w:val="10"/>
          <w:sz w:val="21"/>
          <w:szCs w:val="21"/>
          <w:lang w:eastAsia="zh-CN"/>
        </w:rPr>
        <w:t>或汇编程序</w:t>
      </w:r>
      <w:r w:rsidRPr="009B2C82">
        <w:rPr>
          <w:rFonts w:ascii="Times New Roman" w:hAnsi="Times New Roman"/>
          <w:color w:val="000000" w:themeColor="text1"/>
          <w:spacing w:val="10"/>
          <w:sz w:val="21"/>
          <w:szCs w:val="21"/>
          <w:lang w:eastAsia="zh-CN"/>
        </w:rPr>
        <w:t>(assembly)</w:t>
      </w:r>
      <w:r w:rsidRPr="009B2C82">
        <w:rPr>
          <w:rFonts w:ascii="Times New Roman" w:hAnsi="Times New Roman"/>
          <w:color w:val="000000" w:themeColor="text1"/>
          <w:spacing w:val="10"/>
          <w:sz w:val="21"/>
          <w:szCs w:val="21"/>
          <w:lang w:eastAsia="zh-CN"/>
        </w:rPr>
        <w:t>的处理生成目标模块（也称目标代码）。一个程序可由独立编写且具有不同功能的多个源程序模块组成，由于模块包含外部引用，即指向其他模块中的数据或指令地址，或包含对库函数的引用，编译程序或汇编程序负责记录引用发生位置，其处理结果将产生相应的多个目标模块，每个目标模块都附有供引用使用的内部符号表和外部符号表。符号表中依次给出各个符号名及在本目标模块中的名字地址，在模块被链接时进行转换。例如，编写一个名为</w:t>
      </w:r>
      <w:r w:rsidRPr="009B2C82">
        <w:rPr>
          <w:rFonts w:ascii="Times New Roman" w:hAnsi="Times New Roman"/>
          <w:color w:val="000000" w:themeColor="text1"/>
          <w:spacing w:val="10"/>
          <w:sz w:val="21"/>
          <w:szCs w:val="21"/>
          <w:lang w:eastAsia="zh-CN"/>
        </w:rPr>
        <w:t>simplecomputing</w:t>
      </w:r>
      <w:r w:rsidRPr="009B2C82">
        <w:rPr>
          <w:rFonts w:ascii="Times New Roman" w:hAnsi="Times New Roman"/>
          <w:color w:val="000000" w:themeColor="text1"/>
          <w:spacing w:val="10"/>
          <w:sz w:val="21"/>
          <w:szCs w:val="21"/>
          <w:lang w:eastAsia="zh-CN"/>
        </w:rPr>
        <w:t>的源程序，其主程序</w:t>
      </w:r>
      <w:r w:rsidRPr="009B2C82">
        <w:rPr>
          <w:rFonts w:ascii="Times New Roman" w:hAnsi="Times New Roman"/>
          <w:color w:val="000000" w:themeColor="text1"/>
          <w:spacing w:val="10"/>
          <w:sz w:val="21"/>
          <w:szCs w:val="21"/>
          <w:lang w:eastAsia="zh-CN"/>
        </w:rPr>
        <w:t>main</w:t>
      </w:r>
      <w:r w:rsidRPr="009B2C82">
        <w:rPr>
          <w:rFonts w:ascii="Times New Roman" w:hAnsi="Times New Roman"/>
          <w:color w:val="000000" w:themeColor="text1"/>
          <w:spacing w:val="10"/>
          <w:sz w:val="21"/>
          <w:szCs w:val="21"/>
          <w:lang w:eastAsia="zh-CN"/>
        </w:rPr>
        <w:t>中有函数和子程序调用指令：求平方根</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和转子程序</w:t>
      </w:r>
      <w:r w:rsidRPr="009B2C82">
        <w:rPr>
          <w:rFonts w:ascii="Times New Roman" w:hAnsi="Times New Roman"/>
          <w:color w:val="000000" w:themeColor="text1"/>
          <w:spacing w:val="10"/>
          <w:sz w:val="21"/>
          <w:szCs w:val="21"/>
          <w:lang w:eastAsia="zh-CN"/>
        </w:rPr>
        <w:t xml:space="preserve"> SUB1</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是函数库中已被编译成可链接的目</w:t>
      </w:r>
      <w:r w:rsidRPr="009B2C82">
        <w:rPr>
          <w:rFonts w:ascii="Times New Roman" w:hAnsi="Times New Roman"/>
          <w:color w:val="000000" w:themeColor="text1"/>
          <w:spacing w:val="10"/>
          <w:sz w:val="21"/>
          <w:szCs w:val="21"/>
          <w:lang w:eastAsia="zh-CN"/>
        </w:rPr>
        <w:lastRenderedPageBreak/>
        <w:t>标模块的标准子程序，</w:t>
      </w:r>
      <w:r w:rsidRPr="009B2C82">
        <w:rPr>
          <w:rFonts w:ascii="Times New Roman" w:hAnsi="Times New Roman"/>
          <w:color w:val="000000" w:themeColor="text1"/>
          <w:spacing w:val="10"/>
          <w:sz w:val="21"/>
          <w:szCs w:val="21"/>
          <w:lang w:eastAsia="zh-CN"/>
        </w:rPr>
        <w:t>SUB1</w:t>
      </w:r>
      <w:r w:rsidRPr="009B2C82">
        <w:rPr>
          <w:rFonts w:ascii="Times New Roman" w:hAnsi="Times New Roman"/>
          <w:color w:val="000000" w:themeColor="text1"/>
          <w:spacing w:val="10"/>
          <w:sz w:val="21"/>
          <w:szCs w:val="21"/>
          <w:lang w:eastAsia="zh-CN"/>
        </w:rPr>
        <w:t>是另一个模块中定义的已被编译成可链接的子程序，这时所调用的入口地址均是未知的；编译程序或汇编程序将在外部符号表中记录外部符号名</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和</w:t>
      </w:r>
      <w:r w:rsidRPr="009B2C82">
        <w:rPr>
          <w:rFonts w:ascii="Times New Roman" w:hAnsi="Times New Roman"/>
          <w:color w:val="000000" w:themeColor="text1"/>
          <w:spacing w:val="10"/>
          <w:sz w:val="21"/>
          <w:szCs w:val="21"/>
          <w:lang w:eastAsia="zh-CN"/>
        </w:rPr>
        <w:t>SUB1</w:t>
      </w:r>
      <w:r w:rsidRPr="009B2C82">
        <w:rPr>
          <w:rFonts w:ascii="Times New Roman" w:hAnsi="Times New Roman"/>
          <w:color w:val="000000" w:themeColor="text1"/>
          <w:spacing w:val="10"/>
          <w:sz w:val="21"/>
          <w:szCs w:val="21"/>
          <w:lang w:eastAsia="zh-CN"/>
        </w:rPr>
        <w:t>，同时两条调用指令指向函数和子程序的位置。</w:t>
      </w:r>
    </w:p>
    <w:p w14:paraId="66CF3012" w14:textId="77777777" w:rsidR="009B2C82" w:rsidRPr="009B2C82" w:rsidRDefault="009B2C82" w:rsidP="009B2C82">
      <w:pPr>
        <w:spacing w:after="0" w:line="360" w:lineRule="auto"/>
        <w:ind w:right="91" w:firstLine="414"/>
        <w:jc w:val="both"/>
        <w:outlineLvl w:val="3"/>
        <w:rPr>
          <w:rFonts w:ascii="Times New Roman" w:hAnsi="Times New Roman"/>
          <w:b/>
          <w:bCs/>
          <w:color w:val="000000" w:themeColor="text1"/>
          <w:spacing w:val="10"/>
          <w:sz w:val="21"/>
          <w:szCs w:val="21"/>
          <w:lang w:eastAsia="zh-CN"/>
        </w:rPr>
      </w:pPr>
      <w:r w:rsidRPr="009B2C82">
        <w:rPr>
          <w:rFonts w:ascii="Times New Roman" w:hAnsi="Times New Roman"/>
          <w:b/>
          <w:bCs/>
          <w:color w:val="000000" w:themeColor="text1"/>
          <w:spacing w:val="10"/>
          <w:sz w:val="21"/>
          <w:szCs w:val="21"/>
          <w:lang w:eastAsia="zh-CN"/>
        </w:rPr>
        <w:t xml:space="preserve">2. </w:t>
      </w:r>
      <w:r w:rsidRPr="009B2C82">
        <w:rPr>
          <w:rFonts w:ascii="Times New Roman" w:hAnsi="Times New Roman"/>
          <w:b/>
          <w:bCs/>
          <w:color w:val="000000" w:themeColor="text1"/>
          <w:spacing w:val="10"/>
          <w:sz w:val="21"/>
          <w:szCs w:val="21"/>
          <w:lang w:eastAsia="zh-CN"/>
        </w:rPr>
        <w:t>程序链接</w:t>
      </w:r>
    </w:p>
    <w:p w14:paraId="357406F2"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链接程序（</w:t>
      </w:r>
      <w:r w:rsidRPr="009B2C82">
        <w:rPr>
          <w:rFonts w:ascii="Times New Roman" w:hAnsi="Times New Roman"/>
          <w:color w:val="000000" w:themeColor="text1"/>
          <w:spacing w:val="10"/>
          <w:sz w:val="21"/>
          <w:szCs w:val="21"/>
          <w:lang w:eastAsia="zh-CN"/>
        </w:rPr>
        <w:t>linker</w:t>
      </w:r>
      <w:r w:rsidRPr="009B2C82">
        <w:rPr>
          <w:rFonts w:ascii="Times New Roman" w:hAnsi="Times New Roman"/>
          <w:color w:val="000000" w:themeColor="text1"/>
          <w:spacing w:val="10"/>
          <w:sz w:val="21"/>
          <w:szCs w:val="21"/>
          <w:lang w:eastAsia="zh-CN"/>
        </w:rPr>
        <w:t>）的作用是根据目标模块之间的调用和依赖关系，将主调模块、被调模块、以及所用到的库函数装配和链接成一个完整的可装载执行模块。根据程序链接发生的时刻和链接方式，程序链接可分成三种方式：</w:t>
      </w:r>
    </w:p>
    <w:p w14:paraId="3F3B34AD" w14:textId="77777777" w:rsidR="009B2C82" w:rsidRPr="009B2C82" w:rsidRDefault="009B2C82" w:rsidP="009B2C82">
      <w:pPr>
        <w:spacing w:after="0" w:line="360" w:lineRule="auto"/>
        <w:ind w:right="91" w:firstLine="414"/>
        <w:jc w:val="both"/>
        <w:outlineLvl w:val="4"/>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1</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静态链接</w:t>
      </w:r>
    </w:p>
    <w:p w14:paraId="5D60A49E"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是指在程序装载到内存和运行前，就已将它的所有目标模块及所需要的库函数进行链接和装配成一个完整的可执行程序且此后不再拆分。静态方式使得链接过程与装载过程相对独立，链接程序和装载程序可独立设计，但不支持内存空间中目标模块的单副本、不利于模块共享。</w:t>
      </w:r>
    </w:p>
    <w:p w14:paraId="5F981E1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仍采用上例，</w:t>
      </w:r>
      <w:r w:rsidRPr="009B2C82">
        <w:rPr>
          <w:rFonts w:ascii="Times New Roman" w:hAnsi="Times New Roman"/>
          <w:color w:val="000000" w:themeColor="text1"/>
          <w:spacing w:val="10"/>
          <w:sz w:val="21"/>
          <w:szCs w:val="21"/>
          <w:lang w:eastAsia="zh-CN"/>
        </w:rPr>
        <w:t>linker</w:t>
      </w:r>
      <w:r w:rsidRPr="009B2C82">
        <w:rPr>
          <w:rFonts w:ascii="Times New Roman" w:hAnsi="Times New Roman"/>
          <w:color w:val="000000" w:themeColor="text1"/>
          <w:spacing w:val="10"/>
          <w:sz w:val="21"/>
          <w:szCs w:val="21"/>
          <w:lang w:eastAsia="zh-CN"/>
        </w:rPr>
        <w:t>首先将主程序调入工作区，然后，扫描外部符号表，获得外部符号名</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，用此名字从标准函数库中找出函数的</w:t>
      </w:r>
      <w:r w:rsidRPr="009B2C82">
        <w:rPr>
          <w:rFonts w:ascii="Times New Roman" w:hAnsi="Times New Roman"/>
          <w:color w:val="000000" w:themeColor="text1"/>
          <w:spacing w:val="10"/>
          <w:sz w:val="21"/>
          <w:szCs w:val="21"/>
          <w:lang w:eastAsia="zh-CN"/>
        </w:rPr>
        <w:t>sqrt.o</w:t>
      </w:r>
      <w:r w:rsidRPr="009B2C82">
        <w:rPr>
          <w:rFonts w:ascii="Times New Roman" w:hAnsi="Times New Roman"/>
          <w:color w:val="000000" w:themeColor="text1"/>
          <w:spacing w:val="10"/>
          <w:sz w:val="21"/>
          <w:szCs w:val="21"/>
          <w:lang w:eastAsia="zh-CN"/>
        </w:rPr>
        <w:t>并装入工作区，拼接在主程序的下面；</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函数的内存位置就是调用</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指令的入口地址，将此指令代真；调用</w:t>
      </w:r>
      <w:r w:rsidRPr="009B2C82">
        <w:rPr>
          <w:rFonts w:ascii="Times New Roman" w:hAnsi="Times New Roman"/>
          <w:color w:val="000000" w:themeColor="text1"/>
          <w:spacing w:val="10"/>
          <w:sz w:val="21"/>
          <w:szCs w:val="21"/>
          <w:lang w:eastAsia="zh-CN"/>
        </w:rPr>
        <w:t>SUB</w:t>
      </w:r>
      <w:r w:rsidRPr="009B2C82">
        <w:rPr>
          <w:rFonts w:ascii="Times New Roman" w:hAnsi="Times New Roman"/>
          <w:color w:val="000000" w:themeColor="text1"/>
          <w:spacing w:val="10"/>
          <w:sz w:val="21"/>
          <w:szCs w:val="21"/>
          <w:lang w:eastAsia="zh-CN"/>
        </w:rPr>
        <w:t>１的链接过程与此相似，只是从另一个模块中找到</w:t>
      </w:r>
      <w:r w:rsidRPr="009B2C82">
        <w:rPr>
          <w:rFonts w:ascii="Times New Roman" w:hAnsi="Times New Roman"/>
          <w:color w:val="000000" w:themeColor="text1"/>
          <w:spacing w:val="10"/>
          <w:sz w:val="21"/>
          <w:szCs w:val="21"/>
          <w:lang w:eastAsia="zh-CN"/>
        </w:rPr>
        <w:t>sub1.o</w:t>
      </w:r>
      <w:r w:rsidRPr="009B2C82">
        <w:rPr>
          <w:rFonts w:ascii="Times New Roman" w:hAnsi="Times New Roman"/>
          <w:color w:val="000000" w:themeColor="text1"/>
          <w:spacing w:val="10"/>
          <w:sz w:val="21"/>
          <w:szCs w:val="21"/>
          <w:lang w:eastAsia="zh-CN"/>
        </w:rPr>
        <w:t>的位置并进行指令代真；需要解析内部和外部符号表，把对符号名的引用转换为数值引用，要将涉及名字地址的程序入口点和数据引用点转换为数值地址。经过链接处理后，主程序</w:t>
      </w:r>
      <w:r w:rsidRPr="009B2C82">
        <w:rPr>
          <w:rFonts w:ascii="Times New Roman" w:hAnsi="Times New Roman"/>
          <w:color w:val="000000" w:themeColor="text1"/>
          <w:spacing w:val="10"/>
          <w:sz w:val="21"/>
          <w:szCs w:val="21"/>
          <w:lang w:eastAsia="zh-CN"/>
        </w:rPr>
        <w:t>main</w:t>
      </w:r>
      <w:r w:rsidRPr="009B2C82">
        <w:rPr>
          <w:rFonts w:ascii="Times New Roman" w:hAnsi="Times New Roman"/>
          <w:color w:val="000000" w:themeColor="text1"/>
          <w:spacing w:val="10"/>
          <w:sz w:val="21"/>
          <w:szCs w:val="21"/>
          <w:lang w:eastAsia="zh-CN"/>
        </w:rPr>
        <w:t>与</w:t>
      </w:r>
      <w:r w:rsidRPr="009B2C82">
        <w:rPr>
          <w:rFonts w:ascii="Times New Roman" w:hAnsi="Times New Roman"/>
          <w:color w:val="000000" w:themeColor="text1"/>
          <w:spacing w:val="10"/>
          <w:sz w:val="21"/>
          <w:szCs w:val="21"/>
          <w:lang w:eastAsia="zh-CN"/>
        </w:rPr>
        <w:t>SQRT</w:t>
      </w:r>
      <w:r w:rsidRPr="009B2C82">
        <w:rPr>
          <w:rFonts w:ascii="Times New Roman" w:hAnsi="Times New Roman"/>
          <w:color w:val="000000" w:themeColor="text1"/>
          <w:spacing w:val="10"/>
          <w:sz w:val="21"/>
          <w:szCs w:val="21"/>
          <w:lang w:eastAsia="zh-CN"/>
        </w:rPr>
        <w:t>函数和</w:t>
      </w:r>
      <w:r w:rsidRPr="009B2C82">
        <w:rPr>
          <w:rFonts w:ascii="Times New Roman" w:hAnsi="Times New Roman"/>
          <w:color w:val="000000" w:themeColor="text1"/>
          <w:spacing w:val="10"/>
          <w:sz w:val="21"/>
          <w:szCs w:val="21"/>
          <w:lang w:eastAsia="zh-CN"/>
        </w:rPr>
        <w:t>SUB1</w:t>
      </w:r>
      <w:r w:rsidRPr="009B2C82">
        <w:rPr>
          <w:rFonts w:ascii="Times New Roman" w:hAnsi="Times New Roman"/>
          <w:color w:val="000000" w:themeColor="text1"/>
          <w:spacing w:val="10"/>
          <w:sz w:val="21"/>
          <w:szCs w:val="21"/>
          <w:lang w:eastAsia="zh-CN"/>
        </w:rPr>
        <w:t>子程序链接成完整的可重定位目标程序</w:t>
      </w:r>
      <w:r w:rsidRPr="009B2C82">
        <w:rPr>
          <w:rFonts w:ascii="Times New Roman" w:hAnsi="Times New Roman"/>
          <w:color w:val="000000" w:themeColor="text1"/>
          <w:spacing w:val="10"/>
          <w:sz w:val="21"/>
          <w:szCs w:val="21"/>
          <w:lang w:eastAsia="zh-CN"/>
        </w:rPr>
        <w:t>simplecomputing.o(</w:t>
      </w:r>
      <w:r w:rsidRPr="009B2C82">
        <w:rPr>
          <w:rFonts w:ascii="Times New Roman" w:hAnsi="Times New Roman"/>
          <w:color w:val="000000" w:themeColor="text1"/>
          <w:spacing w:val="10"/>
          <w:sz w:val="21"/>
          <w:szCs w:val="21"/>
          <w:lang w:eastAsia="zh-CN"/>
        </w:rPr>
        <w:t>使用了图</w:t>
      </w:r>
      <w:r w:rsidRPr="009B2C82">
        <w:rPr>
          <w:rFonts w:ascii="Times New Roman" w:hAnsi="Times New Roman"/>
          <w:color w:val="000000" w:themeColor="text1"/>
          <w:spacing w:val="10"/>
          <w:sz w:val="21"/>
          <w:szCs w:val="21"/>
          <w:lang w:eastAsia="zh-CN"/>
        </w:rPr>
        <w:t>4.1</w:t>
      </w:r>
      <w:r w:rsidRPr="009B2C82">
        <w:rPr>
          <w:rFonts w:ascii="Times New Roman" w:hAnsi="Times New Roman"/>
          <w:color w:val="000000" w:themeColor="text1"/>
          <w:spacing w:val="10"/>
          <w:sz w:val="21"/>
          <w:szCs w:val="21"/>
          <w:lang w:eastAsia="zh-CN"/>
        </w:rPr>
        <w:t>中用实线框住的静态系统库</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w:t>
      </w:r>
    </w:p>
    <w:p w14:paraId="69C6FFE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可重定位目标程序又称装载代码模块，它存放于磁盘中，由于程序在内存中的位置不可预知，链接时程序地址空间中的地址总是相对某个基准（通常为０）开始编号的顺序地址，称为逻辑地址或相对地址。</w:t>
      </w:r>
    </w:p>
    <w:p w14:paraId="1254B09E" w14:textId="77777777" w:rsidR="009B2C82" w:rsidRPr="009B2C82" w:rsidRDefault="009B2C82" w:rsidP="009B2C82">
      <w:pPr>
        <w:spacing w:after="0" w:line="360" w:lineRule="auto"/>
        <w:ind w:right="91" w:firstLine="414"/>
        <w:jc w:val="both"/>
        <w:outlineLvl w:val="4"/>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2</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动态链接</w:t>
      </w:r>
    </w:p>
    <w:p w14:paraId="5608537F"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是指在程序装入内存前并未事先进行程序各目标模块的链接，而是在程序装载时，一边装载一边链接，生成一个可执行程序。在装载目标模块时，若发生外部模块调用，将引发相应外部目标模块的搜索、装载和链接。动态链接方式使得各目标模块相对独立存在，便于个别目标模块的修改或更新，且不影响程序的装载和执行；同时，若发现所需某目标模块已在内存，可直接进行链接且无须再次装载，支持目标模块的共享。但由于装载和链接过程交织在一起，装载程序和链接程序将合二为</w:t>
      </w:r>
      <w:r w:rsidRPr="009B2C82">
        <w:rPr>
          <w:rFonts w:ascii="Times New Roman" w:hAnsi="Times New Roman"/>
          <w:color w:val="000000" w:themeColor="text1"/>
          <w:spacing w:val="10"/>
          <w:sz w:val="21"/>
          <w:szCs w:val="21"/>
          <w:lang w:eastAsia="zh-CN"/>
        </w:rPr>
        <w:lastRenderedPageBreak/>
        <w:t>一，增加了设计和开发难度。</w:t>
      </w:r>
    </w:p>
    <w:p w14:paraId="18780E86" w14:textId="77777777" w:rsidR="009B2C82" w:rsidRPr="009B2C82" w:rsidRDefault="009B2C82" w:rsidP="009B2C82">
      <w:pPr>
        <w:spacing w:after="0" w:line="360" w:lineRule="auto"/>
        <w:ind w:right="91" w:firstLine="414"/>
        <w:jc w:val="both"/>
        <w:outlineLvl w:val="4"/>
        <w:rPr>
          <w:rFonts w:ascii="Times New Roman" w:hAnsi="Times New Roman"/>
          <w:b/>
          <w:bCs/>
          <w:color w:val="000000" w:themeColor="text1"/>
          <w:spacing w:val="10"/>
          <w:sz w:val="21"/>
          <w:szCs w:val="21"/>
          <w:lang w:eastAsia="zh-CN"/>
        </w:rPr>
      </w:pPr>
      <w:r w:rsidRPr="009B2C82">
        <w:rPr>
          <w:rFonts w:ascii="Times New Roman" w:hAnsi="Times New Roman" w:hint="eastAsia"/>
          <w:b/>
          <w:bCs/>
          <w:color w:val="000000" w:themeColor="text1"/>
          <w:spacing w:val="10"/>
          <w:sz w:val="21"/>
          <w:szCs w:val="21"/>
          <w:lang w:eastAsia="zh-CN"/>
        </w:rPr>
        <w:t>（</w:t>
      </w:r>
      <w:r w:rsidRPr="009B2C82">
        <w:rPr>
          <w:rFonts w:ascii="Times New Roman" w:hAnsi="Times New Roman" w:hint="eastAsia"/>
          <w:b/>
          <w:bCs/>
          <w:color w:val="000000" w:themeColor="text1"/>
          <w:spacing w:val="10"/>
          <w:sz w:val="21"/>
          <w:szCs w:val="21"/>
          <w:lang w:eastAsia="zh-CN"/>
        </w:rPr>
        <w:t>3</w:t>
      </w:r>
      <w:r w:rsidRPr="009B2C82">
        <w:rPr>
          <w:rFonts w:ascii="Times New Roman" w:hAnsi="Times New Roman" w:hint="eastAsia"/>
          <w:b/>
          <w:bCs/>
          <w:color w:val="000000" w:themeColor="text1"/>
          <w:spacing w:val="10"/>
          <w:sz w:val="21"/>
          <w:szCs w:val="21"/>
          <w:lang w:eastAsia="zh-CN"/>
        </w:rPr>
        <w:t>）</w:t>
      </w:r>
      <w:r w:rsidRPr="009B2C82">
        <w:rPr>
          <w:rFonts w:ascii="Times New Roman" w:hAnsi="Times New Roman"/>
          <w:b/>
          <w:bCs/>
          <w:color w:val="000000" w:themeColor="text1"/>
          <w:spacing w:val="10"/>
          <w:sz w:val="21"/>
          <w:szCs w:val="21"/>
          <w:lang w:eastAsia="zh-CN"/>
        </w:rPr>
        <w:t>运行时链接</w:t>
      </w:r>
    </w:p>
    <w:p w14:paraId="50D1E6EC"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是指将某些目标模块或库函数的链接推迟到执行时才进行。在程序执行过程中，若发现被调用模块或库函数尚未链接，先在内存中进行搜索以查看其是否装入内存；若已装入，则直接将其链接到调用者程序中，否则才进行该模块在外存上的搜索，以及装入内存和进行链接，生成一个可执行程序。这样可避免事先无法知道本次要运行哪些目标模块，避免程序执行过程中不被调用的某些目标模块在执行前进行链接和装载而引起的开销，提高系统资源利用率和系统效率。现代操作系统都支持和采用动态链接系统库（</w:t>
      </w:r>
      <w:r w:rsidRPr="009B2C82">
        <w:rPr>
          <w:rFonts w:ascii="Times New Roman" w:hAnsi="Times New Roman"/>
          <w:color w:val="000000" w:themeColor="text1"/>
          <w:spacing w:val="10"/>
          <w:sz w:val="21"/>
          <w:szCs w:val="21"/>
          <w:lang w:eastAsia="zh-CN"/>
        </w:rPr>
        <w:t>Dynamic Link Library</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DLL)</w:t>
      </w:r>
      <w:r w:rsidRPr="009B2C82">
        <w:rPr>
          <w:rFonts w:ascii="Times New Roman" w:hAnsi="Times New Roman"/>
          <w:color w:val="000000" w:themeColor="text1"/>
          <w:spacing w:val="10"/>
          <w:sz w:val="21"/>
          <w:szCs w:val="21"/>
          <w:lang w:eastAsia="zh-CN"/>
        </w:rPr>
        <w:t>及运行时链接，程序执行所需的库函数所在的部分目标模块是伴随着其被调用才动态进行装载和链接，而这些目标模块可能因其他程序调用已被调入内存，也可能因没有程序调用尚未装入内存。具体做法是：不必将程序所需的外部函数代码从系统库中提取出来并链入目标模块中，而仅是在程序调用处登记调用信息，记录函数名及入口号，形成调用链接。一旦</w:t>
      </w:r>
      <w:r w:rsidRPr="009B2C82">
        <w:rPr>
          <w:rFonts w:ascii="Times New Roman" w:hAnsi="Times New Roman"/>
          <w:color w:val="000000" w:themeColor="text1"/>
          <w:spacing w:val="10"/>
          <w:sz w:val="21"/>
          <w:szCs w:val="21"/>
          <w:lang w:eastAsia="zh-CN"/>
        </w:rPr>
        <w:t>DLL</w:t>
      </w:r>
      <w:r w:rsidRPr="009B2C82">
        <w:rPr>
          <w:rFonts w:ascii="Times New Roman" w:hAnsi="Times New Roman"/>
          <w:color w:val="000000" w:themeColor="text1"/>
          <w:spacing w:val="10"/>
          <w:sz w:val="21"/>
          <w:szCs w:val="21"/>
          <w:lang w:eastAsia="zh-CN"/>
        </w:rPr>
        <w:t>库调入内存后，就可以确定所调函数在内存的物理地址</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使用图</w:t>
      </w:r>
      <w:r w:rsidRPr="009B2C82">
        <w:rPr>
          <w:rFonts w:ascii="Times New Roman" w:hAnsi="Times New Roman"/>
          <w:color w:val="000000" w:themeColor="text1"/>
          <w:spacing w:val="10"/>
          <w:sz w:val="21"/>
          <w:szCs w:val="21"/>
          <w:lang w:eastAsia="zh-CN"/>
        </w:rPr>
        <w:t>4.1</w:t>
      </w:r>
      <w:r w:rsidRPr="009B2C82">
        <w:rPr>
          <w:rFonts w:ascii="Times New Roman" w:hAnsi="Times New Roman"/>
          <w:color w:val="000000" w:themeColor="text1"/>
          <w:spacing w:val="10"/>
          <w:sz w:val="21"/>
          <w:szCs w:val="21"/>
          <w:lang w:eastAsia="zh-CN"/>
        </w:rPr>
        <w:t>中用虚线框住的动态系统库</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，系统库及动态链接调用过程详见本章</w:t>
      </w:r>
      <w:r w:rsidRPr="009B2C82">
        <w:rPr>
          <w:rFonts w:ascii="Times New Roman" w:hAnsi="Times New Roman"/>
          <w:color w:val="000000" w:themeColor="text1"/>
          <w:spacing w:val="10"/>
          <w:sz w:val="21"/>
          <w:szCs w:val="21"/>
          <w:lang w:eastAsia="zh-CN"/>
        </w:rPr>
        <w:t>4.3.4</w:t>
      </w:r>
      <w:r w:rsidRPr="009B2C82">
        <w:rPr>
          <w:rFonts w:ascii="Times New Roman" w:hAnsi="Times New Roman"/>
          <w:color w:val="000000" w:themeColor="text1"/>
          <w:spacing w:val="10"/>
          <w:sz w:val="21"/>
          <w:szCs w:val="21"/>
          <w:lang w:eastAsia="zh-CN"/>
        </w:rPr>
        <w:t>节。</w:t>
      </w:r>
    </w:p>
    <w:p w14:paraId="1F94C713" w14:textId="77777777" w:rsidR="009B2C82" w:rsidRPr="009B2C82" w:rsidRDefault="009B2C82" w:rsidP="009B2C82">
      <w:pPr>
        <w:spacing w:after="0" w:line="360" w:lineRule="auto"/>
        <w:ind w:right="91" w:firstLine="414"/>
        <w:jc w:val="both"/>
        <w:outlineLvl w:val="3"/>
        <w:rPr>
          <w:rFonts w:ascii="Times New Roman" w:hAnsi="Times New Roman"/>
          <w:b/>
          <w:bCs/>
          <w:color w:val="000000" w:themeColor="text1"/>
          <w:spacing w:val="10"/>
          <w:sz w:val="21"/>
          <w:szCs w:val="21"/>
          <w:lang w:eastAsia="zh-CN"/>
        </w:rPr>
      </w:pPr>
      <w:r w:rsidRPr="009B2C82">
        <w:rPr>
          <w:rFonts w:ascii="Times New Roman" w:hAnsi="Times New Roman"/>
          <w:b/>
          <w:bCs/>
          <w:color w:val="000000" w:themeColor="text1"/>
          <w:spacing w:val="10"/>
          <w:sz w:val="21"/>
          <w:szCs w:val="21"/>
          <w:lang w:eastAsia="zh-CN"/>
        </w:rPr>
        <w:t xml:space="preserve">3. </w:t>
      </w:r>
      <w:r w:rsidRPr="009B2C82">
        <w:rPr>
          <w:rFonts w:ascii="Times New Roman" w:hAnsi="Times New Roman"/>
          <w:b/>
          <w:bCs/>
          <w:color w:val="000000" w:themeColor="text1"/>
          <w:spacing w:val="10"/>
          <w:sz w:val="21"/>
          <w:szCs w:val="21"/>
          <w:lang w:eastAsia="zh-CN"/>
        </w:rPr>
        <w:t>程序装载</w:t>
      </w:r>
    </w:p>
    <w:p w14:paraId="29A5E77D"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通常，装载程序（</w:t>
      </w:r>
      <w:r w:rsidRPr="009B2C82">
        <w:rPr>
          <w:rFonts w:ascii="Times New Roman" w:hAnsi="Times New Roman"/>
          <w:color w:val="000000" w:themeColor="text1"/>
          <w:spacing w:val="10"/>
          <w:sz w:val="21"/>
          <w:szCs w:val="21"/>
          <w:lang w:eastAsia="zh-CN"/>
        </w:rPr>
        <w:t>loader</w:t>
      </w:r>
      <w:r w:rsidRPr="009B2C82">
        <w:rPr>
          <w:rFonts w:ascii="Times New Roman" w:hAnsi="Times New Roman"/>
          <w:color w:val="000000" w:themeColor="text1"/>
          <w:spacing w:val="10"/>
          <w:sz w:val="21"/>
          <w:szCs w:val="21"/>
          <w:lang w:eastAsia="zh-CN"/>
        </w:rPr>
        <w:t>）把可执行程序装入内存的方式有三种：</w:t>
      </w:r>
      <w:r w:rsidRPr="009B2C82">
        <w:rPr>
          <w:rFonts w:ascii="Times New Roman" w:hAnsi="Times New Roman"/>
          <w:color w:val="000000" w:themeColor="text1"/>
          <w:spacing w:val="10"/>
          <w:sz w:val="21"/>
          <w:szCs w:val="21"/>
          <w:lang w:eastAsia="zh-CN"/>
        </w:rPr>
        <w:t>(1)</w:t>
      </w:r>
      <w:r w:rsidRPr="009B2C82">
        <w:rPr>
          <w:rFonts w:ascii="Times New Roman" w:hAnsi="Times New Roman"/>
          <w:color w:val="000000" w:themeColor="text1"/>
          <w:spacing w:val="10"/>
          <w:sz w:val="21"/>
          <w:szCs w:val="21"/>
          <w:lang w:eastAsia="zh-CN"/>
        </w:rPr>
        <w:t>绝对装载。装载模块中的指令地址始终与其内存中的地址相同，即在模块中出现的所有地址都是内存绝对地址。</w:t>
      </w:r>
      <w:r w:rsidRPr="009B2C82">
        <w:rPr>
          <w:rFonts w:ascii="Times New Roman" w:hAnsi="Times New Roman"/>
          <w:color w:val="000000" w:themeColor="text1"/>
          <w:spacing w:val="10"/>
          <w:sz w:val="21"/>
          <w:szCs w:val="21"/>
          <w:lang w:eastAsia="zh-CN"/>
        </w:rPr>
        <w:t>(2)</w:t>
      </w:r>
      <w:r w:rsidRPr="009B2C82">
        <w:rPr>
          <w:rFonts w:ascii="Times New Roman" w:hAnsi="Times New Roman"/>
          <w:color w:val="000000" w:themeColor="text1"/>
          <w:spacing w:val="10"/>
          <w:sz w:val="21"/>
          <w:szCs w:val="21"/>
          <w:lang w:eastAsia="zh-CN"/>
        </w:rPr>
        <w:t>可重定位装载。根据内存当时使用情况，决定将装载代码模块放入内存的物理位置。模块内使用的地址都是相对地址。</w:t>
      </w:r>
      <w:r w:rsidRPr="009B2C82">
        <w:rPr>
          <w:rFonts w:ascii="Times New Roman" w:hAnsi="Times New Roman"/>
          <w:color w:val="000000" w:themeColor="text1"/>
          <w:spacing w:val="10"/>
          <w:sz w:val="21"/>
          <w:szCs w:val="21"/>
          <w:lang w:eastAsia="zh-CN"/>
        </w:rPr>
        <w:t>(3)</w:t>
      </w:r>
      <w:r w:rsidRPr="009B2C82">
        <w:rPr>
          <w:rFonts w:ascii="Times New Roman" w:hAnsi="Times New Roman"/>
          <w:color w:val="000000" w:themeColor="text1"/>
          <w:spacing w:val="10"/>
          <w:sz w:val="21"/>
          <w:szCs w:val="21"/>
          <w:lang w:eastAsia="zh-CN"/>
        </w:rPr>
        <w:t>动态运行时装载。为提高内存利用率，装入内存的程序可换出到磁盘上，适当时候再换入到内存中，对换前后程序在内存中的位置可能不同，即允许进程的内存映像在不同时候处于不同位置，此时模块内使用的地址必为相对地址。</w:t>
      </w:r>
    </w:p>
    <w:p w14:paraId="5CAE7A1B"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磁盘中的装载模块所使用的是逻辑地址，其逻辑地址集合称为进程的逻辑地址空间。逻辑地址空间可以是一维的，这时逻辑地址限制在从</w:t>
      </w:r>
      <w:r w:rsidRPr="009B2C82">
        <w:rPr>
          <w:rFonts w:ascii="Times New Roman" w:hAnsi="Times New Roman"/>
          <w:color w:val="000000" w:themeColor="text1"/>
          <w:spacing w:val="10"/>
          <w:sz w:val="21"/>
          <w:szCs w:val="21"/>
          <w:lang w:eastAsia="zh-CN"/>
        </w:rPr>
        <w:t>0</w:t>
      </w:r>
      <w:r w:rsidRPr="009B2C82">
        <w:rPr>
          <w:rFonts w:ascii="Times New Roman" w:hAnsi="Times New Roman"/>
          <w:color w:val="000000" w:themeColor="text1"/>
          <w:spacing w:val="10"/>
          <w:sz w:val="21"/>
          <w:szCs w:val="21"/>
          <w:lang w:eastAsia="zh-CN"/>
        </w:rPr>
        <w:t>开始顺序排列的地址空间内；也可以是二维的，这时整个程序被分为若干段，每段都有不同段号，段内地址从０开始顺序编址。进程运行时，其装载代码模块将被装入物理地址空间中，此时程序和数据的实际地址不可能同原来的逻辑地址一致。物理内存从统一的基地址开始顺序编址的存储单元称为物理地址或绝对地址，物理地址的总体构成物理地址空间。注意，物理地址空间是由存储器地址总线扫描出来的空间，其大小取决于</w:t>
      </w:r>
      <w:r w:rsidRPr="009B2C82">
        <w:rPr>
          <w:rFonts w:ascii="Times New Roman" w:hAnsi="Times New Roman"/>
          <w:color w:val="000000" w:themeColor="text1"/>
          <w:spacing w:val="10"/>
          <w:sz w:val="21"/>
          <w:szCs w:val="21"/>
          <w:lang w:eastAsia="zh-CN"/>
        </w:rPr>
        <w:lastRenderedPageBreak/>
        <w:t>实际安装的内存容量。</w:t>
      </w:r>
    </w:p>
    <w:p w14:paraId="20160C3A"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p>
    <w:p w14:paraId="08DFC6B2"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可执行程序逻辑地址转换（绑定）为物理地址的过程称地址重定位、地址映射或地址转换，基于上述程序装入方式，可区分三种地址重定位。</w:t>
      </w:r>
    </w:p>
    <w:p w14:paraId="0BD641EE"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1</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静态地址重定位</w:t>
      </w:r>
    </w:p>
    <w:p w14:paraId="35AC01D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由装载程序实现装载代码模块的加载和地址转换，把它装入分配给进程的内存指定区域，其中的所有逻辑地址修改成内存物理地址，称静态地址重定位（</w:t>
      </w:r>
      <w:r w:rsidRPr="009B2C82">
        <w:rPr>
          <w:rFonts w:ascii="Times New Roman" w:hAnsi="Times New Roman"/>
          <w:color w:val="000000" w:themeColor="text1"/>
          <w:spacing w:val="10"/>
          <w:sz w:val="21"/>
          <w:szCs w:val="21"/>
          <w:lang w:eastAsia="zh-CN"/>
        </w:rPr>
        <w:t>static relocating address</w:t>
      </w:r>
      <w:r w:rsidRPr="009B2C82">
        <w:rPr>
          <w:rFonts w:ascii="Times New Roman" w:hAnsi="Times New Roman"/>
          <w:color w:val="000000" w:themeColor="text1"/>
          <w:spacing w:val="10"/>
          <w:sz w:val="21"/>
          <w:szCs w:val="21"/>
          <w:lang w:eastAsia="zh-CN"/>
        </w:rPr>
        <w:t>）。地址转换工作在进程执行前一次完成，无须硬件支持，易于实现，但不允许程序在执行过程中移动位置，这种技术只在早期单用户单任务系统中使用过。</w:t>
      </w:r>
    </w:p>
    <w:p w14:paraId="22CF0EF7"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2</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动态地址重定位</w:t>
      </w:r>
    </w:p>
    <w:p w14:paraId="7C7DD140"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由装载程序实现装载代码模块的加载，把它装入分配给进程的内存指定区域，但对链接程序处理过的应用程序的逻辑地址则不做任何修改，程序内存起始地址被置入硬件专用寄存器</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重定位寄存器，如图</w:t>
      </w:r>
      <w:r w:rsidRPr="009B2C82">
        <w:rPr>
          <w:rFonts w:ascii="Times New Roman" w:hAnsi="Times New Roman"/>
          <w:color w:val="000000" w:themeColor="text1"/>
          <w:spacing w:val="10"/>
          <w:sz w:val="21"/>
          <w:szCs w:val="21"/>
          <w:lang w:eastAsia="zh-CN"/>
        </w:rPr>
        <w:t>4-2</w:t>
      </w:r>
      <w:r w:rsidRPr="009B2C82">
        <w:rPr>
          <w:rFonts w:ascii="Times New Roman" w:hAnsi="Times New Roman"/>
          <w:color w:val="000000" w:themeColor="text1"/>
          <w:spacing w:val="10"/>
          <w:sz w:val="21"/>
          <w:szCs w:val="21"/>
          <w:lang w:eastAsia="zh-CN"/>
        </w:rPr>
        <w:t>所示。程序执行过程中，每当</w:t>
      </w:r>
      <w:r w:rsidRPr="009B2C82">
        <w:rPr>
          <w:rFonts w:ascii="Times New Roman" w:hAnsi="Times New Roman"/>
          <w:color w:val="000000" w:themeColor="text1"/>
          <w:spacing w:val="10"/>
          <w:sz w:val="21"/>
          <w:szCs w:val="21"/>
          <w:lang w:eastAsia="zh-CN"/>
        </w:rPr>
        <w:t>CPU</w:t>
      </w:r>
      <w:r w:rsidRPr="009B2C82">
        <w:rPr>
          <w:rFonts w:ascii="Times New Roman" w:hAnsi="Times New Roman"/>
          <w:color w:val="000000" w:themeColor="text1"/>
          <w:spacing w:val="10"/>
          <w:sz w:val="21"/>
          <w:szCs w:val="21"/>
          <w:lang w:eastAsia="zh-CN"/>
        </w:rPr>
        <w:t>引用内存地址（访问程序和数据）时，由硬件截取此逻辑地址，并在它被发送到内存之前加上重定位寄存器的值，以便实现地址转换，称动态地址重定位（</w:t>
      </w:r>
      <w:r w:rsidRPr="009B2C82">
        <w:rPr>
          <w:rFonts w:ascii="Times New Roman" w:hAnsi="Times New Roman"/>
          <w:color w:val="000000" w:themeColor="text1"/>
          <w:spacing w:val="10"/>
          <w:sz w:val="21"/>
          <w:szCs w:val="21"/>
          <w:lang w:eastAsia="zh-CN"/>
        </w:rPr>
        <w:t>dynamic relocating address</w:t>
      </w:r>
      <w:r w:rsidRPr="009B2C82">
        <w:rPr>
          <w:rFonts w:ascii="Times New Roman" w:hAnsi="Times New Roman"/>
          <w:color w:val="000000" w:themeColor="text1"/>
          <w:spacing w:val="10"/>
          <w:sz w:val="21"/>
          <w:szCs w:val="21"/>
          <w:lang w:eastAsia="zh-CN"/>
        </w:rPr>
        <w:t>）。与静态地址重定位相比，动态地址重定位具有允许程序在内存中移动、便于程序共享和内存利用率高等优点。</w:t>
      </w:r>
    </w:p>
    <w:p w14:paraId="01D174F2"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hint="eastAsia"/>
          <w:color w:val="000000" w:themeColor="text1"/>
          <w:spacing w:val="10"/>
          <w:sz w:val="21"/>
          <w:szCs w:val="21"/>
          <w:lang w:eastAsia="zh-CN"/>
        </w:rPr>
        <w:t>（</w:t>
      </w:r>
      <w:r w:rsidRPr="009B2C82">
        <w:rPr>
          <w:rFonts w:ascii="Times New Roman" w:hAnsi="Times New Roman" w:hint="eastAsia"/>
          <w:color w:val="000000" w:themeColor="text1"/>
          <w:spacing w:val="10"/>
          <w:sz w:val="21"/>
          <w:szCs w:val="21"/>
          <w:lang w:eastAsia="zh-CN"/>
        </w:rPr>
        <w:t>3</w:t>
      </w:r>
      <w:r w:rsidRPr="009B2C82">
        <w:rPr>
          <w:rFonts w:ascii="Times New Roman" w:hAnsi="Times New Roman" w:hint="eastAsia"/>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运行时链接地址重定位</w:t>
      </w:r>
    </w:p>
    <w:p w14:paraId="5B802295"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对于静态和动态地址重定位装载方式而言，装载代码模块是由整个程序的所有目标模块及库函数目标模块经链接和整合构成的可执行程序，即在程序启动执行前已经完成了程序的链接过程。可见，装载代码的正文结构是静态的，在程序的整个执行期间保持不变，且同一程序每次运行时的装载模块都是相同的。但在实际应用场合，每次要运行的装载模块可能并不相同，如果由于事先无法知道本次要运行哪些模块就采取将整个程序所有模块在装载时或装载前全部链接在一起的处理方法，必然造成内存空间利用率及系统执行效率低。为此，现代操作系统通常支持动态链接系统库及运行时链接装载方式，不再要求启动执行程序时就已装载整个程序的所有目标模块。</w:t>
      </w:r>
    </w:p>
    <w:p w14:paraId="5DBB9096"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为支持运行时链接地址重定位，在程序装载代码模块前缀部分不仅应包括程序名、程序大小、重定位表和执行起始地址，还应包括动态链接表以指明对哪些动态</w:t>
      </w:r>
      <w:r w:rsidRPr="009B2C82">
        <w:rPr>
          <w:rFonts w:ascii="Times New Roman" w:hAnsi="Times New Roman"/>
          <w:color w:val="000000" w:themeColor="text1"/>
          <w:spacing w:val="10"/>
          <w:sz w:val="21"/>
          <w:szCs w:val="21"/>
          <w:lang w:eastAsia="zh-CN"/>
        </w:rPr>
        <w:lastRenderedPageBreak/>
        <w:t>链接库的哪些函数进行调用；同时、动态链接库装载模块前缀部分也应包括程序库名、程序库大小、重定位表和动态链接表，且该动态链接表不仅应给出库中所有可共享函数的名称，还应指明其执行过程需要进一步调用和执行哪些动态链接库及函数。至于相对地址到物理地址的转换则推迟到程序执行指令时，显然，运行时链接装载方式必然采用动态重定位的地址转换方法。</w:t>
      </w:r>
    </w:p>
    <w:p w14:paraId="7FA6AEE4" w14:textId="77777777" w:rsidR="009B2C82" w:rsidRPr="009B2C82" w:rsidRDefault="009B2C82" w:rsidP="009B2C82">
      <w:pPr>
        <w:spacing w:before="9" w:after="0" w:line="140" w:lineRule="exact"/>
        <w:rPr>
          <w:rFonts w:ascii="Times New Roman" w:hAnsi="Times New Roman"/>
          <w:color w:val="000000" w:themeColor="text1"/>
          <w:sz w:val="14"/>
          <w:szCs w:val="14"/>
          <w:lang w:eastAsia="zh-CN"/>
        </w:rPr>
      </w:pPr>
    </w:p>
    <w:p w14:paraId="38907051" w14:textId="47A32025" w:rsidR="009B2C82" w:rsidRPr="009B2C82" w:rsidRDefault="009B2C82" w:rsidP="009B2C82">
      <w:pPr>
        <w:spacing w:after="0" w:line="240" w:lineRule="auto"/>
        <w:ind w:left="1693" w:right="-20"/>
        <w:rPr>
          <w:rFonts w:ascii="Times New Roman" w:hAnsi="Times New Roman"/>
          <w:color w:val="000000" w:themeColor="text1"/>
          <w:sz w:val="20"/>
          <w:szCs w:val="20"/>
        </w:rPr>
      </w:pPr>
      <w:r w:rsidRPr="009B2C82">
        <w:rPr>
          <w:rFonts w:ascii="Times New Roman" w:hAnsi="Times New Roman"/>
          <w:noProof/>
          <w:color w:val="000000" w:themeColor="text1"/>
          <w:lang w:eastAsia="zh-CN"/>
        </w:rPr>
        <w:drawing>
          <wp:inline distT="0" distB="0" distL="0" distR="0" wp14:anchorId="5A5CE70D" wp14:editId="3B9B15E1">
            <wp:extent cx="3425825" cy="128270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5825" cy="1282700"/>
                    </a:xfrm>
                    <a:prstGeom prst="rect">
                      <a:avLst/>
                    </a:prstGeom>
                    <a:noFill/>
                    <a:ln>
                      <a:noFill/>
                    </a:ln>
                  </pic:spPr>
                </pic:pic>
              </a:graphicData>
            </a:graphic>
          </wp:inline>
        </w:drawing>
      </w:r>
    </w:p>
    <w:p w14:paraId="1831A746" w14:textId="77777777" w:rsidR="009B2C82" w:rsidRPr="009B2C82" w:rsidRDefault="009B2C82" w:rsidP="009B2C82">
      <w:pPr>
        <w:spacing w:before="3" w:after="0" w:line="120" w:lineRule="exact"/>
        <w:rPr>
          <w:rFonts w:ascii="Times New Roman" w:hAnsi="Times New Roman"/>
          <w:color w:val="000000" w:themeColor="text1"/>
          <w:sz w:val="12"/>
          <w:szCs w:val="12"/>
        </w:rPr>
      </w:pPr>
    </w:p>
    <w:p w14:paraId="43EAE5B9" w14:textId="77777777" w:rsidR="009B2C82" w:rsidRPr="009B2C82" w:rsidRDefault="009B2C82" w:rsidP="009B2C82">
      <w:pPr>
        <w:spacing w:after="0" w:line="240" w:lineRule="auto"/>
        <w:ind w:right="91"/>
        <w:jc w:val="center"/>
        <w:outlineLvl w:val="4"/>
        <w:rPr>
          <w:rFonts w:ascii="Times New Roman" w:hAnsi="Times New Roman"/>
          <w:color w:val="000000" w:themeColor="text1"/>
          <w:sz w:val="18"/>
          <w:szCs w:val="18"/>
          <w:lang w:eastAsia="zh-CN"/>
        </w:rPr>
      </w:pPr>
      <w:r w:rsidRPr="009B2C82">
        <w:rPr>
          <w:rFonts w:ascii="Times New Roman" w:hAnsi="Times New Roman"/>
          <w:color w:val="000000" w:themeColor="text1"/>
          <w:sz w:val="18"/>
          <w:szCs w:val="18"/>
          <w:lang w:eastAsia="zh-CN"/>
        </w:rPr>
        <w:t>图</w:t>
      </w:r>
      <w:r w:rsidRPr="009B2C82">
        <w:rPr>
          <w:rFonts w:ascii="Times New Roman" w:hAnsi="Times New Roman"/>
          <w:color w:val="000000" w:themeColor="text1"/>
          <w:sz w:val="18"/>
          <w:szCs w:val="18"/>
          <w:lang w:eastAsia="zh-CN"/>
        </w:rPr>
        <w:t xml:space="preserve">4-2  </w:t>
      </w:r>
      <w:r w:rsidRPr="009B2C82">
        <w:rPr>
          <w:rFonts w:ascii="Times New Roman" w:hAnsi="Times New Roman"/>
          <w:color w:val="000000" w:themeColor="text1"/>
          <w:sz w:val="18"/>
          <w:szCs w:val="18"/>
          <w:lang w:eastAsia="zh-CN"/>
        </w:rPr>
        <w:t>动态地址重定位</w:t>
      </w:r>
    </w:p>
    <w:p w14:paraId="257BB403" w14:textId="77777777" w:rsidR="009B2C82" w:rsidRPr="009B2C82" w:rsidRDefault="009B2C82" w:rsidP="009B2C82">
      <w:pPr>
        <w:spacing w:before="6" w:after="0" w:line="180" w:lineRule="exact"/>
        <w:rPr>
          <w:rFonts w:ascii="Times New Roman" w:hAnsi="Times New Roman"/>
          <w:color w:val="000000" w:themeColor="text1"/>
          <w:sz w:val="18"/>
          <w:szCs w:val="18"/>
          <w:lang w:eastAsia="zh-CN"/>
        </w:rPr>
      </w:pPr>
    </w:p>
    <w:p w14:paraId="15B5ADB6" w14:textId="77777777" w:rsidR="009B2C82" w:rsidRPr="009B2C82" w:rsidRDefault="009B2C82" w:rsidP="009B2C82">
      <w:pPr>
        <w:spacing w:after="0" w:line="360" w:lineRule="auto"/>
        <w:ind w:right="88" w:firstLine="415"/>
        <w:jc w:val="both"/>
        <w:rPr>
          <w:rFonts w:ascii="Times New Roman" w:hAnsi="Times New Roman"/>
          <w:color w:val="000000" w:themeColor="text1"/>
          <w:spacing w:val="10"/>
          <w:sz w:val="21"/>
          <w:szCs w:val="21"/>
          <w:lang w:eastAsia="zh-CN"/>
        </w:rPr>
      </w:pPr>
      <w:r w:rsidRPr="009B2C82">
        <w:rPr>
          <w:rFonts w:ascii="Times New Roman" w:hAnsi="Times New Roman"/>
          <w:color w:val="000000" w:themeColor="text1"/>
          <w:spacing w:val="10"/>
          <w:sz w:val="21"/>
          <w:szCs w:val="21"/>
          <w:lang w:eastAsia="zh-CN"/>
        </w:rPr>
        <w:t>非常有趣的一点，虚拟存储器使得动态加载可执行代码或共享代码变得十分容易。以</w:t>
      </w:r>
      <w:r w:rsidRPr="009B2C82">
        <w:rPr>
          <w:rFonts w:ascii="Times New Roman" w:hAnsi="Times New Roman"/>
          <w:color w:val="000000" w:themeColor="text1"/>
          <w:spacing w:val="10"/>
          <w:sz w:val="21"/>
          <w:szCs w:val="21"/>
          <w:lang w:eastAsia="zh-CN"/>
        </w:rPr>
        <w:t>Linux</w:t>
      </w:r>
      <w:r w:rsidRPr="009B2C82">
        <w:rPr>
          <w:rFonts w:ascii="Times New Roman" w:hAnsi="Times New Roman"/>
          <w:color w:val="000000" w:themeColor="text1"/>
          <w:spacing w:val="10"/>
          <w:sz w:val="21"/>
          <w:szCs w:val="21"/>
          <w:lang w:eastAsia="zh-CN"/>
        </w:rPr>
        <w:t>系统为例，装载程序只要为进程分配一个连续虚存页面区（从虚地址</w:t>
      </w:r>
      <w:r w:rsidRPr="009B2C82">
        <w:rPr>
          <w:rFonts w:ascii="Times New Roman" w:hAnsi="Times New Roman"/>
          <w:color w:val="000000" w:themeColor="text1"/>
          <w:spacing w:val="10"/>
          <w:sz w:val="21"/>
          <w:szCs w:val="21"/>
          <w:lang w:eastAsia="zh-CN"/>
        </w:rPr>
        <w:t>0x08048000H</w:t>
      </w:r>
      <w:r w:rsidRPr="009B2C82">
        <w:rPr>
          <w:rFonts w:ascii="Times New Roman" w:hAnsi="Times New Roman"/>
          <w:color w:val="000000" w:themeColor="text1"/>
          <w:spacing w:val="10"/>
          <w:sz w:val="21"/>
          <w:szCs w:val="21"/>
          <w:lang w:eastAsia="zh-CN"/>
        </w:rPr>
        <w:t>开始），同时将对应页表的页表项标记为</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不在内存</w:t>
      </w:r>
      <w:r w:rsidRPr="009B2C82">
        <w:rPr>
          <w:rFonts w:ascii="Times New Roman" w:hAnsi="Times New Roman"/>
          <w:color w:val="000000" w:themeColor="text1"/>
          <w:spacing w:val="10"/>
          <w:sz w:val="21"/>
          <w:szCs w:val="21"/>
          <w:lang w:eastAsia="zh-CN"/>
        </w:rPr>
        <w:t>”</w:t>
      </w:r>
      <w:r w:rsidRPr="009B2C82">
        <w:rPr>
          <w:rFonts w:ascii="Times New Roman" w:hAnsi="Times New Roman"/>
          <w:color w:val="000000" w:themeColor="text1"/>
          <w:spacing w:val="10"/>
          <w:sz w:val="21"/>
          <w:szCs w:val="21"/>
          <w:lang w:eastAsia="zh-CN"/>
        </w:rPr>
        <w:t>，通过进程外页表找到目标文件中的适当位置，装载程序无须真正地从磁盘复制应用程序到内存中，当页面首次被引用时，通过缺页异常，虚存管理将自动地从磁盘把程序或数据调入内存。</w:t>
      </w:r>
    </w:p>
    <w:p w14:paraId="3087C69D" w14:textId="77777777" w:rsidR="009B2C82" w:rsidRPr="009B2C82" w:rsidRDefault="009B2C82"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r w:rsidRPr="009B2C82">
        <w:rPr>
          <w:rFonts w:ascii="Times New Roman" w:hAnsi="Times New Roman" w:hint="eastAsia"/>
          <w:b/>
          <w:color w:val="538135" w:themeColor="accent6" w:themeShade="BF"/>
          <w:spacing w:val="10"/>
          <w:sz w:val="21"/>
          <w:szCs w:val="21"/>
          <w:lang w:eastAsia="zh-CN"/>
        </w:rPr>
        <w:t>在多处理器系统之中，可获得的主存是被一定数量的处理器共享的。典型的，程序员是不可能提前知道他所编写的程序在运行的时候，还有多少的程序是在主存中存储的。进一步说，我们希望能有更多的程序可以被交换进或者交换出主存，凭借提供一个可运行程序的储备池，来最大化理器的整体性能。一旦一个程序被交换到磁盘中，很难保证当这个程序被交换回来的时候，仍然占用的是原来的内存区。因此我们就需要对进程进行重定向，把它存储在内存的另一个区域。</w:t>
      </w:r>
    </w:p>
    <w:p w14:paraId="63DB30C0" w14:textId="73DED489" w:rsidR="009B2C82" w:rsidRPr="009B2C82" w:rsidRDefault="009B2C82"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r w:rsidRPr="009B2C82">
        <w:rPr>
          <w:rFonts w:ascii="Times New Roman" w:hAnsi="Times New Roman" w:hint="eastAsia"/>
          <w:b/>
          <w:color w:val="538135" w:themeColor="accent6" w:themeShade="BF"/>
          <w:spacing w:val="10"/>
          <w:sz w:val="21"/>
          <w:szCs w:val="21"/>
          <w:lang w:eastAsia="zh-CN"/>
        </w:rPr>
        <w:t>因此，我们无法提前知道程序会被放置在什么地方，而且我们还必须考虑到这种可能性，那就是程序会因为交换被移动到其他的区域。这些问题引起了一些关于地址的技术型的考量。在图表中，我们假设程序运行在一个连续的地址空间之中，显然，操作系统需要知道程序控制信息，运行栈以及程序入口的地址，因为操作系统要进行内存管理，并且负责把进程放在主存之中，这些地址很容易处理。但是，处理器还必须应对程序中存在的一些地址引用问题。在分支指令中会包含之后运行</w:t>
      </w:r>
      <w:r w:rsidRPr="009B2C82">
        <w:rPr>
          <w:rFonts w:ascii="Times New Roman" w:hAnsi="Times New Roman" w:hint="eastAsia"/>
          <w:b/>
          <w:color w:val="538135" w:themeColor="accent6" w:themeShade="BF"/>
          <w:spacing w:val="10"/>
          <w:sz w:val="21"/>
          <w:szCs w:val="21"/>
          <w:lang w:eastAsia="zh-CN"/>
        </w:rPr>
        <w:lastRenderedPageBreak/>
        <w:t>指令的地址引用，数据引用指令包含了之后被引用数据的地址。处理器硬件和操作系统软件必须能够将在程序的代码中找到的存储器引用转换为实际的物理存储器地址，反映程序在主存储器中的当前位置。</w:t>
      </w:r>
    </w:p>
    <w:p w14:paraId="324A7CA5"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系统中，可用的内存空间常常被许多进程共享，程序员编程时不可能事先知道程序执行时的物理驻留位置，必须允许程序因对换或空闲区收集而被移动，这些现象都需要程序的动态地址重定位，即允许正在执行的程序在不同时刻处于内存的不同位置。从系统效率出发，动态地址重定位要借助于硬件地址转换机制来实现，重定位寄存器的内容通常保护在进程控制块中，每当执行进程上下文切换时，当前运行进程的重定位寄存器中的内容与其他相关信息一起被保护起来，新进程的重定位寄存器的内容会被恢复，这样进程就在上次中断的位置恢复运行，所使用的是与上次在此位置的同样的内存基地址。</w:t>
      </w:r>
    </w:p>
    <w:p w14:paraId="6E9C93F0"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存储保护涉及防止地址越界和控制正确存取。计算机系统中可能同时存在操作系统和多个应用程序，系统程序和多个应用程序在内存中各有自己的存储区域，各道程序只能访问自己的内存区而不能互相干扰，因此，操作系统必须对内存中的程序和数据进行保护，以免受到其他程序有意或无意的破坏。无论采用何种地址重定位方式，通常进程运行时产生的所有内存访问地址都应进行检查，确保进程仅访问自己的内存区，这就是地址越界保护。地址越界保护依赖于硬件设施，常用的有界地址和存储键。如何保证存取的正确性呢？进程在访问分配给自己的内存区时，要对访问权限进行检查，如允许读、写、执行等，从而，确保数据的安全性和完整性，防止有意或无意的误操作而破坏内存信息，这就是信息存取保护。</w:t>
      </w:r>
    </w:p>
    <w:p w14:paraId="51BD20F3" w14:textId="77777777" w:rsidR="009B2C82" w:rsidRDefault="009B2C82" w:rsidP="009B2C82">
      <w:pPr>
        <w:spacing w:before="240" w:after="0" w:line="24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4.2</w:t>
      </w:r>
      <w:r>
        <w:rPr>
          <w:rFonts w:ascii="Times New Roman" w:hAnsi="Times New Roman"/>
          <w:b/>
          <w:bCs/>
          <w:sz w:val="30"/>
          <w:szCs w:val="30"/>
          <w:u w:val="single" w:color="000000"/>
          <w:lang w:eastAsia="zh-CN"/>
        </w:rPr>
        <w:t xml:space="preserve">　连续存储管理</w:t>
      </w:r>
    </w:p>
    <w:p w14:paraId="5FA5F666" w14:textId="77777777" w:rsidR="009B2C82" w:rsidRDefault="009B2C82" w:rsidP="009B2C8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4.2.1  </w:t>
      </w:r>
      <w:r>
        <w:rPr>
          <w:rFonts w:ascii="Times New Roman" w:hAnsi="Times New Roman"/>
          <w:b/>
          <w:spacing w:val="-1"/>
          <w:sz w:val="24"/>
          <w:szCs w:val="24"/>
          <w:lang w:eastAsia="zh-CN"/>
        </w:rPr>
        <w:t>固定分区存储管理</w:t>
      </w:r>
    </w:p>
    <w:p w14:paraId="7CEA8503"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固定分区（</w:t>
      </w:r>
      <w:r>
        <w:rPr>
          <w:rFonts w:ascii="Times New Roman" w:hAnsi="Times New Roman"/>
          <w:spacing w:val="10"/>
          <w:sz w:val="21"/>
          <w:szCs w:val="21"/>
          <w:lang w:eastAsia="zh-CN"/>
        </w:rPr>
        <w:t>fixed partition</w:t>
      </w:r>
      <w:r>
        <w:rPr>
          <w:rFonts w:ascii="Times New Roman" w:hAnsi="Times New Roman"/>
          <w:spacing w:val="10"/>
          <w:sz w:val="21"/>
          <w:szCs w:val="21"/>
          <w:lang w:eastAsia="zh-CN"/>
        </w:rPr>
        <w:t>）存储管理又称静态分区模式，基本思想是：内存空间被划分成数目固定不变的分区，各分区大小不等，每个分区只装入一个作业，若多个分区中都装有作业，则它们可以并发执行，这是支持多道程序设计最简单的存储管理技术。早期</w:t>
      </w:r>
      <w:r>
        <w:rPr>
          <w:rFonts w:ascii="Times New Roman" w:hAnsi="Times New Roman"/>
          <w:spacing w:val="10"/>
          <w:sz w:val="21"/>
          <w:szCs w:val="21"/>
          <w:lang w:eastAsia="zh-CN"/>
        </w:rPr>
        <w:t xml:space="preserve"> IBM</w:t>
      </w:r>
      <w:r>
        <w:rPr>
          <w:rFonts w:ascii="Times New Roman" w:hAnsi="Times New Roman"/>
          <w:spacing w:val="10"/>
          <w:sz w:val="21"/>
          <w:szCs w:val="21"/>
          <w:lang w:eastAsia="zh-CN"/>
        </w:rPr>
        <w:t>操作系统</w:t>
      </w:r>
      <w:r>
        <w:rPr>
          <w:rFonts w:ascii="Times New Roman" w:hAnsi="Times New Roman"/>
          <w:spacing w:val="10"/>
          <w:sz w:val="21"/>
          <w:szCs w:val="21"/>
          <w:lang w:eastAsia="zh-CN"/>
        </w:rPr>
        <w:t>OS</w:t>
      </w:r>
      <w:r>
        <w:rPr>
          <w:rFonts w:ascii="Times New Roman" w:hAnsi="Times New Roman"/>
          <w:spacing w:val="10"/>
          <w:sz w:val="21"/>
          <w:szCs w:val="21"/>
          <w:lang w:eastAsia="zh-CN"/>
        </w:rPr>
        <w:t>／</w:t>
      </w:r>
      <w:r>
        <w:rPr>
          <w:rFonts w:ascii="Times New Roman" w:hAnsi="Times New Roman"/>
          <w:spacing w:val="10"/>
          <w:sz w:val="21"/>
          <w:szCs w:val="21"/>
          <w:lang w:eastAsia="zh-CN"/>
        </w:rPr>
        <w:t>MFT</w:t>
      </w:r>
      <w:r>
        <w:rPr>
          <w:rFonts w:ascii="Times New Roman" w:hAnsi="Times New Roman"/>
          <w:spacing w:val="10"/>
          <w:sz w:val="21"/>
          <w:szCs w:val="21"/>
          <w:lang w:eastAsia="zh-CN"/>
        </w:rPr>
        <w:t>（</w:t>
      </w:r>
      <w:r>
        <w:rPr>
          <w:rFonts w:ascii="Times New Roman" w:hAnsi="Times New Roman"/>
          <w:spacing w:val="10"/>
          <w:sz w:val="21"/>
          <w:szCs w:val="21"/>
          <w:lang w:eastAsia="zh-CN"/>
        </w:rPr>
        <w:t>Multiprogramming with a Fixed Number of Tasks</w:t>
      </w:r>
      <w:r>
        <w:rPr>
          <w:rFonts w:ascii="Times New Roman" w:hAnsi="Times New Roman"/>
          <w:spacing w:val="10"/>
          <w:sz w:val="21"/>
          <w:szCs w:val="21"/>
          <w:lang w:eastAsia="zh-CN"/>
        </w:rPr>
        <w:t>）就采用这种存储管理技术。</w:t>
      </w:r>
    </w:p>
    <w:p w14:paraId="4BFDBBC0" w14:textId="77777777" w:rsidR="009B2C82" w:rsidRPr="00245C5B" w:rsidRDefault="009B2C82" w:rsidP="009B2C82">
      <w:pPr>
        <w:spacing w:after="0" w:line="360" w:lineRule="auto"/>
        <w:ind w:right="88" w:firstLine="415"/>
        <w:jc w:val="both"/>
        <w:rPr>
          <w:rFonts w:ascii="Times New Roman" w:hAnsi="Times New Roman"/>
          <w:strike/>
          <w:spacing w:val="10"/>
          <w:sz w:val="21"/>
          <w:szCs w:val="21"/>
          <w:lang w:eastAsia="zh-CN"/>
        </w:rPr>
      </w:pPr>
      <w:r>
        <w:rPr>
          <w:rFonts w:ascii="Times New Roman" w:hAnsi="Times New Roman"/>
          <w:spacing w:val="10"/>
          <w:sz w:val="21"/>
          <w:szCs w:val="21"/>
          <w:lang w:eastAsia="zh-CN"/>
        </w:rPr>
        <w:t>为了说明各分区分配和使用情况，需要设置一张</w:t>
      </w:r>
      <w:r>
        <w:rPr>
          <w:rFonts w:ascii="Times New Roman" w:hAnsi="Times New Roman"/>
          <w:spacing w:val="10"/>
          <w:sz w:val="21"/>
          <w:szCs w:val="21"/>
          <w:lang w:eastAsia="zh-CN"/>
        </w:rPr>
        <w:t>“</w:t>
      </w:r>
      <w:r>
        <w:rPr>
          <w:rFonts w:ascii="Times New Roman" w:hAnsi="Times New Roman"/>
          <w:spacing w:val="10"/>
          <w:sz w:val="21"/>
          <w:szCs w:val="21"/>
          <w:lang w:eastAsia="zh-CN"/>
        </w:rPr>
        <w:t>内存分配表</w:t>
      </w:r>
      <w:r>
        <w:rPr>
          <w:rFonts w:ascii="Times New Roman" w:hAnsi="Times New Roman"/>
          <w:spacing w:val="10"/>
          <w:sz w:val="21"/>
          <w:szCs w:val="21"/>
          <w:lang w:eastAsia="zh-CN"/>
        </w:rPr>
        <w:t>”</w:t>
      </w:r>
      <w:r>
        <w:rPr>
          <w:rFonts w:ascii="Times New Roman" w:hAnsi="Times New Roman"/>
          <w:spacing w:val="10"/>
          <w:sz w:val="21"/>
          <w:szCs w:val="21"/>
          <w:lang w:eastAsia="zh-CN"/>
        </w:rPr>
        <w:t>，记录内存中划</w:t>
      </w:r>
      <w:r>
        <w:rPr>
          <w:rFonts w:ascii="Times New Roman" w:hAnsi="Times New Roman"/>
          <w:spacing w:val="10"/>
          <w:sz w:val="21"/>
          <w:szCs w:val="21"/>
          <w:lang w:eastAsia="zh-CN"/>
        </w:rPr>
        <w:lastRenderedPageBreak/>
        <w:t>分的分区及其使用情况。内存分配表指出各分区起始地址和长度，</w:t>
      </w:r>
      <w:r>
        <w:rPr>
          <w:rFonts w:ascii="Times New Roman" w:hAnsi="Times New Roman"/>
          <w:spacing w:val="10"/>
          <w:sz w:val="21"/>
          <w:szCs w:val="21"/>
          <w:lang w:eastAsia="zh-CN"/>
        </w:rPr>
        <w:t>“</w:t>
      </w:r>
      <w:r>
        <w:rPr>
          <w:rFonts w:ascii="Times New Roman" w:hAnsi="Times New Roman"/>
          <w:spacing w:val="10"/>
          <w:sz w:val="21"/>
          <w:szCs w:val="21"/>
          <w:lang w:eastAsia="zh-CN"/>
        </w:rPr>
        <w:t>占用标志</w:t>
      </w:r>
      <w:r>
        <w:rPr>
          <w:rFonts w:ascii="Times New Roman" w:hAnsi="Times New Roman"/>
          <w:spacing w:val="10"/>
          <w:sz w:val="21"/>
          <w:szCs w:val="21"/>
          <w:lang w:eastAsia="zh-CN"/>
        </w:rPr>
        <w:t>”</w:t>
      </w:r>
      <w:r>
        <w:rPr>
          <w:rFonts w:ascii="Times New Roman" w:hAnsi="Times New Roman"/>
          <w:spacing w:val="10"/>
          <w:sz w:val="21"/>
          <w:szCs w:val="21"/>
          <w:lang w:eastAsia="zh-CN"/>
        </w:rPr>
        <w:t>用来指示此分区是否被使用，当其值为</w:t>
      </w:r>
      <w:r>
        <w:rPr>
          <w:rFonts w:ascii="Times New Roman" w:hAnsi="Times New Roman"/>
          <w:spacing w:val="10"/>
          <w:sz w:val="21"/>
          <w:szCs w:val="21"/>
          <w:lang w:eastAsia="zh-CN"/>
        </w:rPr>
        <w:t>“0”</w:t>
      </w:r>
      <w:r>
        <w:rPr>
          <w:rFonts w:ascii="Times New Roman" w:hAnsi="Times New Roman"/>
          <w:spacing w:val="10"/>
          <w:sz w:val="21"/>
          <w:szCs w:val="21"/>
          <w:lang w:eastAsia="zh-CN"/>
        </w:rPr>
        <w:t>时，表明此分区尚未被占用。</w:t>
      </w:r>
      <w:commentRangeStart w:id="1"/>
      <w:r w:rsidRPr="00245C5B">
        <w:rPr>
          <w:rFonts w:ascii="Times New Roman" w:hAnsi="Times New Roman"/>
          <w:strike/>
          <w:spacing w:val="10"/>
          <w:sz w:val="21"/>
          <w:szCs w:val="21"/>
          <w:lang w:eastAsia="zh-CN"/>
        </w:rPr>
        <w:t>内存分配时总是选择那些</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占用标志</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为</w:t>
      </w:r>
      <w:r w:rsidRPr="00245C5B">
        <w:rPr>
          <w:rFonts w:ascii="Times New Roman" w:hAnsi="Times New Roman"/>
          <w:strike/>
          <w:spacing w:val="10"/>
          <w:sz w:val="21"/>
          <w:szCs w:val="21"/>
          <w:lang w:eastAsia="zh-CN"/>
        </w:rPr>
        <w:t>“0”</w:t>
      </w:r>
      <w:r w:rsidRPr="00245C5B">
        <w:rPr>
          <w:rFonts w:ascii="Times New Roman" w:hAnsi="Times New Roman"/>
          <w:strike/>
          <w:spacing w:val="10"/>
          <w:sz w:val="21"/>
          <w:szCs w:val="21"/>
          <w:lang w:eastAsia="zh-CN"/>
        </w:rPr>
        <w:t>的分区，当某分区被分配给一个长度小于或等于分区长度的作业后，则在</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占用标志</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中填入占用此分区的作业名。在图</w:t>
      </w:r>
      <w:r w:rsidRPr="00245C5B">
        <w:rPr>
          <w:rFonts w:ascii="Times New Roman" w:hAnsi="Times New Roman"/>
          <w:strike/>
          <w:spacing w:val="10"/>
          <w:sz w:val="21"/>
          <w:szCs w:val="21"/>
          <w:lang w:eastAsia="zh-CN"/>
        </w:rPr>
        <w:t>4-3</w:t>
      </w:r>
      <w:r w:rsidRPr="00245C5B">
        <w:rPr>
          <w:rFonts w:ascii="Times New Roman" w:hAnsi="Times New Roman"/>
          <w:strike/>
          <w:spacing w:val="10"/>
          <w:sz w:val="21"/>
          <w:szCs w:val="21"/>
          <w:lang w:eastAsia="zh-CN"/>
        </w:rPr>
        <w:t>中，第</w:t>
      </w:r>
      <w:r w:rsidRPr="00245C5B">
        <w:rPr>
          <w:rFonts w:ascii="Times New Roman" w:hAnsi="Times New Roman"/>
          <w:strike/>
          <w:spacing w:val="10"/>
          <w:sz w:val="21"/>
          <w:szCs w:val="21"/>
          <w:lang w:eastAsia="zh-CN"/>
        </w:rPr>
        <w:t>2</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5</w:t>
      </w:r>
      <w:r w:rsidRPr="00245C5B">
        <w:rPr>
          <w:rFonts w:ascii="Times New Roman" w:hAnsi="Times New Roman"/>
          <w:strike/>
          <w:spacing w:val="10"/>
          <w:sz w:val="21"/>
          <w:szCs w:val="21"/>
          <w:lang w:eastAsia="zh-CN"/>
        </w:rPr>
        <w:t>分区分别被作业</w:t>
      </w:r>
      <w:r w:rsidRPr="00245C5B">
        <w:rPr>
          <w:rFonts w:ascii="Times New Roman" w:hAnsi="Times New Roman"/>
          <w:strike/>
          <w:spacing w:val="10"/>
          <w:sz w:val="21"/>
          <w:szCs w:val="21"/>
          <w:lang w:eastAsia="zh-CN"/>
        </w:rPr>
        <w:t>Job1</w:t>
      </w:r>
      <w:r w:rsidRPr="00245C5B">
        <w:rPr>
          <w:rFonts w:ascii="Times New Roman" w:hAnsi="Times New Roman"/>
          <w:strike/>
          <w:spacing w:val="10"/>
          <w:sz w:val="21"/>
          <w:szCs w:val="21"/>
          <w:lang w:eastAsia="zh-CN"/>
        </w:rPr>
        <w:t>和</w:t>
      </w:r>
      <w:r w:rsidRPr="00245C5B">
        <w:rPr>
          <w:rFonts w:ascii="Times New Roman" w:hAnsi="Times New Roman"/>
          <w:strike/>
          <w:spacing w:val="10"/>
          <w:sz w:val="21"/>
          <w:szCs w:val="21"/>
          <w:lang w:eastAsia="zh-CN"/>
        </w:rPr>
        <w:t>Job2</w:t>
      </w:r>
      <w:r w:rsidRPr="00245C5B">
        <w:rPr>
          <w:rFonts w:ascii="Times New Roman" w:hAnsi="Times New Roman"/>
          <w:strike/>
          <w:spacing w:val="10"/>
          <w:sz w:val="21"/>
          <w:szCs w:val="21"/>
          <w:lang w:eastAsia="zh-CN"/>
        </w:rPr>
        <w:t>占用，其余分区空闲，当分区中的程序执行结束归还内存区时，相应分区的</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占用标志</w:t>
      </w:r>
      <w:r w:rsidRPr="00245C5B">
        <w:rPr>
          <w:rFonts w:ascii="Times New Roman" w:hAnsi="Times New Roman"/>
          <w:strike/>
          <w:spacing w:val="10"/>
          <w:sz w:val="21"/>
          <w:szCs w:val="21"/>
          <w:lang w:eastAsia="zh-CN"/>
        </w:rPr>
        <w:t>”</w:t>
      </w:r>
      <w:r w:rsidRPr="00245C5B">
        <w:rPr>
          <w:rFonts w:ascii="Times New Roman" w:hAnsi="Times New Roman"/>
          <w:strike/>
          <w:spacing w:val="10"/>
          <w:sz w:val="21"/>
          <w:szCs w:val="21"/>
          <w:lang w:eastAsia="zh-CN"/>
        </w:rPr>
        <w:t>置</w:t>
      </w:r>
      <w:r w:rsidRPr="00245C5B">
        <w:rPr>
          <w:rFonts w:ascii="Times New Roman" w:hAnsi="Times New Roman"/>
          <w:strike/>
          <w:spacing w:val="10"/>
          <w:sz w:val="21"/>
          <w:szCs w:val="21"/>
          <w:lang w:eastAsia="zh-CN"/>
        </w:rPr>
        <w:t>“0”</w:t>
      </w:r>
      <w:r w:rsidRPr="00245C5B">
        <w:rPr>
          <w:rFonts w:ascii="Times New Roman" w:hAnsi="Times New Roman"/>
          <w:strike/>
          <w:spacing w:val="10"/>
          <w:sz w:val="21"/>
          <w:szCs w:val="21"/>
          <w:lang w:eastAsia="zh-CN"/>
        </w:rPr>
        <w:t>，其占用的分区又变成空闲，可被重新分配使用。由于固定分区是预先将内存分割成若干连续区域，分割时各分区在内存分配表中可按地址顺序排列，那么，其内存分配算法就十分简单。</w:t>
      </w:r>
      <w:commentRangeEnd w:id="1"/>
      <w:r>
        <w:rPr>
          <w:rStyle w:val="ad"/>
          <w:rFonts w:ascii="Times New Roman" w:hAnsi="Times New Roman"/>
          <w:kern w:val="2"/>
        </w:rPr>
        <w:commentReference w:id="1"/>
      </w:r>
    </w:p>
    <w:p w14:paraId="601891BC"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固定分区管理的一项任务是何时及如何把内存空间划分成分区。这项工作通常由系统管理员和操作系统初始化模块协同完成。系统初次启动时，管理员根据当天作业情况把内存划分成大小不等但数目固定的分区。</w:t>
      </w:r>
    </w:p>
    <w:p w14:paraId="299BC319" w14:textId="77777777" w:rsidR="009B2C82" w:rsidRPr="00245C5B" w:rsidRDefault="009B2C82" w:rsidP="009B2C82">
      <w:pPr>
        <w:spacing w:after="0" w:line="360" w:lineRule="auto"/>
        <w:ind w:right="88" w:firstLine="415"/>
        <w:jc w:val="both"/>
        <w:rPr>
          <w:rFonts w:ascii="Times New Roman" w:hAnsi="Times New Roman"/>
          <w:strike/>
          <w:spacing w:val="10"/>
          <w:sz w:val="21"/>
          <w:szCs w:val="21"/>
          <w:lang w:eastAsia="zh-CN"/>
        </w:rPr>
      </w:pPr>
      <w:r w:rsidRPr="009B2C82">
        <w:rPr>
          <w:rFonts w:ascii="Times New Roman" w:hAnsi="Times New Roman"/>
          <w:strike/>
          <w:color w:val="C00000"/>
          <w:spacing w:val="10"/>
          <w:sz w:val="21"/>
          <w:szCs w:val="21"/>
          <w:lang w:eastAsia="zh-CN"/>
        </w:rPr>
        <w:t>作业进入分区有两种排队策略：一是每个分区有单独的作业等待队列，调度程序选中作业后，创建用户进程并将其排入一个能够装入它的最小分区的进程等待队列尾部，当此分区空闲时，就装入队首进程执行。这样做的好处是可使装入分区浪费的空间最小，但如果等待处理的作业的大小很不均匀，将导致分区有的空闲而有的忙碌；二是所有等待处理的作业排成一个等待队列，每当有分区空闲时，就从队首起依次搜索分区长度能容纳的作业以便装入执行，为了防止小作业占用大分区，也可以搜索分区长度所能容纳的最大作业装入执行。</w:t>
      </w: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695"/>
        <w:gridCol w:w="1696"/>
        <w:gridCol w:w="1696"/>
        <w:gridCol w:w="1696"/>
      </w:tblGrid>
      <w:tr w:rsidR="009B2C82" w:rsidRPr="00245C5B" w14:paraId="1BEE2B7B" w14:textId="77777777" w:rsidTr="00274922">
        <w:trPr>
          <w:jc w:val="center"/>
        </w:trPr>
        <w:tc>
          <w:tcPr>
            <w:tcW w:w="1695" w:type="dxa"/>
          </w:tcPr>
          <w:p w14:paraId="57985BD7"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分区号</w:t>
            </w:r>
          </w:p>
        </w:tc>
        <w:tc>
          <w:tcPr>
            <w:tcW w:w="1696" w:type="dxa"/>
          </w:tcPr>
          <w:p w14:paraId="0B08251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起始地址</w:t>
            </w:r>
          </w:p>
        </w:tc>
        <w:tc>
          <w:tcPr>
            <w:tcW w:w="1696" w:type="dxa"/>
          </w:tcPr>
          <w:p w14:paraId="5282CE79"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长度</w:t>
            </w:r>
          </w:p>
        </w:tc>
        <w:tc>
          <w:tcPr>
            <w:tcW w:w="1696" w:type="dxa"/>
          </w:tcPr>
          <w:p w14:paraId="7F37D4DD"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占用标志</w:t>
            </w:r>
          </w:p>
        </w:tc>
      </w:tr>
      <w:tr w:rsidR="009B2C82" w:rsidRPr="00245C5B" w14:paraId="3EAEC2BE" w14:textId="77777777" w:rsidTr="00274922">
        <w:trPr>
          <w:jc w:val="center"/>
        </w:trPr>
        <w:tc>
          <w:tcPr>
            <w:tcW w:w="1695" w:type="dxa"/>
          </w:tcPr>
          <w:p w14:paraId="1B06D7A4"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w:t>
            </w:r>
          </w:p>
        </w:tc>
        <w:tc>
          <w:tcPr>
            <w:tcW w:w="1696" w:type="dxa"/>
          </w:tcPr>
          <w:p w14:paraId="708B6CC4"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8K</w:t>
            </w:r>
          </w:p>
        </w:tc>
        <w:tc>
          <w:tcPr>
            <w:tcW w:w="1696" w:type="dxa"/>
          </w:tcPr>
          <w:p w14:paraId="2FD89244"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8K</w:t>
            </w:r>
          </w:p>
        </w:tc>
        <w:tc>
          <w:tcPr>
            <w:tcW w:w="1696" w:type="dxa"/>
          </w:tcPr>
          <w:p w14:paraId="2270064F"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r w:rsidR="009B2C82" w:rsidRPr="00245C5B" w14:paraId="30465C79" w14:textId="77777777" w:rsidTr="00274922">
        <w:trPr>
          <w:jc w:val="center"/>
        </w:trPr>
        <w:tc>
          <w:tcPr>
            <w:tcW w:w="1695" w:type="dxa"/>
          </w:tcPr>
          <w:p w14:paraId="5171B5C9"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2</w:t>
            </w:r>
          </w:p>
        </w:tc>
        <w:tc>
          <w:tcPr>
            <w:tcW w:w="1696" w:type="dxa"/>
          </w:tcPr>
          <w:p w14:paraId="1257B3CB"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16K</w:t>
            </w:r>
          </w:p>
        </w:tc>
        <w:tc>
          <w:tcPr>
            <w:tcW w:w="1696" w:type="dxa"/>
          </w:tcPr>
          <w:p w14:paraId="4999291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16K</w:t>
            </w:r>
          </w:p>
        </w:tc>
        <w:tc>
          <w:tcPr>
            <w:tcW w:w="1696" w:type="dxa"/>
          </w:tcPr>
          <w:p w14:paraId="13C96578"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Job1</w:t>
            </w:r>
          </w:p>
        </w:tc>
      </w:tr>
      <w:tr w:rsidR="009B2C82" w:rsidRPr="00245C5B" w14:paraId="081F922A" w14:textId="77777777" w:rsidTr="00274922">
        <w:trPr>
          <w:jc w:val="center"/>
        </w:trPr>
        <w:tc>
          <w:tcPr>
            <w:tcW w:w="1695" w:type="dxa"/>
          </w:tcPr>
          <w:p w14:paraId="16566A6C"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w:t>
            </w:r>
          </w:p>
        </w:tc>
        <w:tc>
          <w:tcPr>
            <w:tcW w:w="1696" w:type="dxa"/>
          </w:tcPr>
          <w:p w14:paraId="0C3D6A4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32K</w:t>
            </w:r>
          </w:p>
        </w:tc>
        <w:tc>
          <w:tcPr>
            <w:tcW w:w="1696" w:type="dxa"/>
          </w:tcPr>
          <w:p w14:paraId="2B222238"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16K</w:t>
            </w:r>
          </w:p>
        </w:tc>
        <w:tc>
          <w:tcPr>
            <w:tcW w:w="1696" w:type="dxa"/>
          </w:tcPr>
          <w:p w14:paraId="578799AE"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r w:rsidR="009B2C82" w:rsidRPr="00245C5B" w14:paraId="05C117EE" w14:textId="77777777" w:rsidTr="00274922">
        <w:trPr>
          <w:jc w:val="center"/>
        </w:trPr>
        <w:tc>
          <w:tcPr>
            <w:tcW w:w="1695" w:type="dxa"/>
          </w:tcPr>
          <w:p w14:paraId="3E370297"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4</w:t>
            </w:r>
          </w:p>
        </w:tc>
        <w:tc>
          <w:tcPr>
            <w:tcW w:w="1696" w:type="dxa"/>
          </w:tcPr>
          <w:p w14:paraId="5F6B3092"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48K</w:t>
            </w:r>
          </w:p>
        </w:tc>
        <w:tc>
          <w:tcPr>
            <w:tcW w:w="1696" w:type="dxa"/>
          </w:tcPr>
          <w:p w14:paraId="2E334973"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64K</w:t>
            </w:r>
          </w:p>
        </w:tc>
        <w:tc>
          <w:tcPr>
            <w:tcW w:w="1696" w:type="dxa"/>
          </w:tcPr>
          <w:p w14:paraId="009596A6"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r w:rsidR="009B2C82" w:rsidRPr="00245C5B" w14:paraId="7D5D0CB0" w14:textId="77777777" w:rsidTr="00274922">
        <w:trPr>
          <w:jc w:val="center"/>
        </w:trPr>
        <w:tc>
          <w:tcPr>
            <w:tcW w:w="1695" w:type="dxa"/>
          </w:tcPr>
          <w:p w14:paraId="5BBFACB9"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5</w:t>
            </w:r>
          </w:p>
        </w:tc>
        <w:tc>
          <w:tcPr>
            <w:tcW w:w="1696" w:type="dxa"/>
          </w:tcPr>
          <w:p w14:paraId="6352216F"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64K</w:t>
            </w:r>
          </w:p>
        </w:tc>
        <w:tc>
          <w:tcPr>
            <w:tcW w:w="1696" w:type="dxa"/>
          </w:tcPr>
          <w:p w14:paraId="60D99350"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32K</w:t>
            </w:r>
          </w:p>
        </w:tc>
        <w:tc>
          <w:tcPr>
            <w:tcW w:w="1696" w:type="dxa"/>
          </w:tcPr>
          <w:p w14:paraId="15F544CC"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Job2</w:t>
            </w:r>
          </w:p>
        </w:tc>
      </w:tr>
      <w:tr w:rsidR="009B2C82" w:rsidRPr="00245C5B" w14:paraId="7D1C8C1B" w14:textId="77777777" w:rsidTr="00274922">
        <w:trPr>
          <w:jc w:val="center"/>
        </w:trPr>
        <w:tc>
          <w:tcPr>
            <w:tcW w:w="1695" w:type="dxa"/>
          </w:tcPr>
          <w:p w14:paraId="75BCC02F"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6</w:t>
            </w:r>
          </w:p>
        </w:tc>
        <w:tc>
          <w:tcPr>
            <w:tcW w:w="1696" w:type="dxa"/>
          </w:tcPr>
          <w:p w14:paraId="6525BBD7"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96K</w:t>
            </w:r>
          </w:p>
        </w:tc>
        <w:tc>
          <w:tcPr>
            <w:tcW w:w="1696" w:type="dxa"/>
          </w:tcPr>
          <w:p w14:paraId="73A40F2E"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32K</w:t>
            </w:r>
          </w:p>
        </w:tc>
        <w:tc>
          <w:tcPr>
            <w:tcW w:w="1696" w:type="dxa"/>
          </w:tcPr>
          <w:p w14:paraId="77E73D03" w14:textId="77777777" w:rsidR="009B2C82" w:rsidRPr="00245C5B" w:rsidRDefault="009B2C82" w:rsidP="00274922">
            <w:pPr>
              <w:pStyle w:val="ae"/>
              <w:ind w:firstLine="360"/>
              <w:rPr>
                <w:rFonts w:ascii="Times New Roman"/>
                <w:strike/>
                <w:sz w:val="18"/>
                <w:szCs w:val="18"/>
              </w:rPr>
            </w:pPr>
            <w:r w:rsidRPr="00245C5B">
              <w:rPr>
                <w:rFonts w:ascii="Times New Roman"/>
                <w:strike/>
                <w:sz w:val="18"/>
                <w:szCs w:val="18"/>
              </w:rPr>
              <w:t>0</w:t>
            </w:r>
          </w:p>
        </w:tc>
      </w:tr>
    </w:tbl>
    <w:p w14:paraId="4B37D6ED" w14:textId="77777777" w:rsidR="009B2C82" w:rsidRPr="00245C5B" w:rsidRDefault="009B2C82" w:rsidP="009B2C82">
      <w:pPr>
        <w:spacing w:before="20" w:after="0" w:line="200" w:lineRule="exact"/>
        <w:rPr>
          <w:rFonts w:ascii="Times New Roman" w:hAnsi="Times New Roman"/>
          <w:strike/>
          <w:sz w:val="21"/>
          <w:szCs w:val="20"/>
        </w:rPr>
      </w:pPr>
    </w:p>
    <w:p w14:paraId="383D2A53" w14:textId="77777777" w:rsidR="009B2C82" w:rsidRPr="00245C5B" w:rsidRDefault="009B2C82" w:rsidP="009B2C82">
      <w:pPr>
        <w:spacing w:after="0" w:line="360" w:lineRule="auto"/>
        <w:ind w:left="2801" w:right="-23"/>
        <w:outlineLvl w:val="4"/>
        <w:rPr>
          <w:rFonts w:ascii="Times New Roman" w:hAnsi="Times New Roman"/>
          <w:strike/>
          <w:sz w:val="18"/>
          <w:szCs w:val="18"/>
          <w:lang w:eastAsia="zh-CN"/>
        </w:rPr>
      </w:pPr>
      <w:r w:rsidRPr="00245C5B">
        <w:rPr>
          <w:rFonts w:ascii="Times New Roman" w:hAnsi="Times New Roman"/>
          <w:strike/>
          <w:sz w:val="18"/>
          <w:szCs w:val="18"/>
          <w:lang w:eastAsia="zh-CN"/>
        </w:rPr>
        <w:t>图</w:t>
      </w:r>
      <w:r w:rsidRPr="00245C5B">
        <w:rPr>
          <w:rFonts w:ascii="Times New Roman" w:hAnsi="Times New Roman"/>
          <w:strike/>
          <w:sz w:val="18"/>
          <w:szCs w:val="18"/>
          <w:lang w:eastAsia="zh-CN"/>
        </w:rPr>
        <w:t>4-3</w:t>
      </w:r>
      <w:r w:rsidRPr="00245C5B">
        <w:rPr>
          <w:rFonts w:ascii="Times New Roman" w:hAnsi="Times New Roman"/>
          <w:strike/>
          <w:sz w:val="18"/>
          <w:szCs w:val="18"/>
          <w:lang w:eastAsia="zh-CN"/>
        </w:rPr>
        <w:t xml:space="preserve">　固定分区存储管理的内存分配表</w:t>
      </w:r>
    </w:p>
    <w:p w14:paraId="1D8D7F08" w14:textId="77777777" w:rsidR="009B2C82" w:rsidRDefault="009B2C82" w:rsidP="009B2C82">
      <w:pPr>
        <w:spacing w:before="5" w:after="0" w:line="100" w:lineRule="exact"/>
        <w:rPr>
          <w:rFonts w:ascii="Times New Roman" w:hAnsi="Times New Roman"/>
          <w:sz w:val="10"/>
          <w:szCs w:val="10"/>
          <w:lang w:eastAsia="zh-CN"/>
        </w:rPr>
      </w:pPr>
    </w:p>
    <w:p w14:paraId="584F1751"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固定分区能够解决单道程序运行在并发环境下不能与</w:t>
      </w:r>
      <w:r>
        <w:rPr>
          <w:rFonts w:ascii="Times New Roman" w:hAnsi="Times New Roman"/>
          <w:spacing w:val="10"/>
          <w:sz w:val="21"/>
          <w:szCs w:val="21"/>
          <w:lang w:eastAsia="zh-CN"/>
        </w:rPr>
        <w:t>CPU</w:t>
      </w:r>
      <w:r>
        <w:rPr>
          <w:rFonts w:ascii="Times New Roman" w:hAnsi="Times New Roman"/>
          <w:spacing w:val="10"/>
          <w:sz w:val="21"/>
          <w:szCs w:val="21"/>
          <w:lang w:eastAsia="zh-CN"/>
        </w:rPr>
        <w:t>速度匹配的问题，同时也解决了单道程序运行时内存空间利用率低的问题。缺点是：首先，由于预先已规定分区大小，使得大作业无法装入，用户不得不采用覆盖等技术加以补救，这样不但加重用户负担，而且极不方便；其次，内存空间利用率不高，作业很少会恰好填满分区</w:t>
      </w:r>
      <w:r w:rsidRPr="009B2C82">
        <w:rPr>
          <w:rFonts w:ascii="Times New Roman" w:hAnsi="Times New Roman"/>
          <w:strike/>
          <w:color w:val="C00000"/>
          <w:spacing w:val="10"/>
          <w:sz w:val="21"/>
          <w:szCs w:val="21"/>
          <w:lang w:eastAsia="zh-CN"/>
        </w:rPr>
        <w:t>。例如，图</w:t>
      </w:r>
      <w:r w:rsidRPr="009B2C82">
        <w:rPr>
          <w:rFonts w:ascii="Times New Roman" w:hAnsi="Times New Roman"/>
          <w:strike/>
          <w:color w:val="C00000"/>
          <w:spacing w:val="10"/>
          <w:sz w:val="21"/>
          <w:szCs w:val="21"/>
          <w:lang w:eastAsia="zh-CN"/>
        </w:rPr>
        <w:t>4-4</w:t>
      </w:r>
      <w:r w:rsidRPr="009B2C82">
        <w:rPr>
          <w:rFonts w:ascii="Times New Roman" w:hAnsi="Times New Roman"/>
          <w:strike/>
          <w:color w:val="C00000"/>
          <w:spacing w:val="10"/>
          <w:sz w:val="21"/>
          <w:szCs w:val="21"/>
          <w:lang w:eastAsia="zh-CN"/>
        </w:rPr>
        <w:t>中若</w:t>
      </w:r>
      <w:r w:rsidRPr="009B2C82">
        <w:rPr>
          <w:rFonts w:ascii="Times New Roman" w:hAnsi="Times New Roman"/>
          <w:strike/>
          <w:color w:val="C00000"/>
          <w:spacing w:val="10"/>
          <w:sz w:val="21"/>
          <w:szCs w:val="21"/>
          <w:lang w:eastAsia="zh-CN"/>
        </w:rPr>
        <w:t>Job1</w:t>
      </w:r>
      <w:r w:rsidRPr="009B2C82">
        <w:rPr>
          <w:rFonts w:ascii="Times New Roman" w:hAnsi="Times New Roman"/>
          <w:strike/>
          <w:color w:val="C00000"/>
          <w:spacing w:val="10"/>
          <w:sz w:val="21"/>
          <w:szCs w:val="21"/>
          <w:lang w:eastAsia="zh-CN"/>
        </w:rPr>
        <w:t>和</w:t>
      </w:r>
      <w:r w:rsidRPr="009B2C82">
        <w:rPr>
          <w:rFonts w:ascii="Times New Roman" w:hAnsi="Times New Roman"/>
          <w:strike/>
          <w:color w:val="C00000"/>
          <w:spacing w:val="10"/>
          <w:sz w:val="21"/>
          <w:szCs w:val="21"/>
          <w:lang w:eastAsia="zh-CN"/>
        </w:rPr>
        <w:t>Job2</w:t>
      </w:r>
      <w:r w:rsidRPr="009B2C82">
        <w:rPr>
          <w:rFonts w:ascii="Times New Roman" w:hAnsi="Times New Roman"/>
          <w:strike/>
          <w:color w:val="C00000"/>
          <w:spacing w:val="10"/>
          <w:sz w:val="21"/>
          <w:szCs w:val="21"/>
          <w:lang w:eastAsia="zh-CN"/>
        </w:rPr>
        <w:t>两个作业实际只需</w:t>
      </w:r>
      <w:r w:rsidRPr="009B2C82">
        <w:rPr>
          <w:rFonts w:ascii="Times New Roman" w:hAnsi="Times New Roman"/>
          <w:strike/>
          <w:color w:val="C00000"/>
          <w:spacing w:val="10"/>
          <w:sz w:val="21"/>
          <w:szCs w:val="21"/>
          <w:lang w:eastAsia="zh-CN"/>
        </w:rPr>
        <w:t>10 KB</w:t>
      </w:r>
      <w:r w:rsidRPr="009B2C82">
        <w:rPr>
          <w:rFonts w:ascii="Times New Roman" w:hAnsi="Times New Roman"/>
          <w:strike/>
          <w:color w:val="C00000"/>
          <w:spacing w:val="10"/>
          <w:sz w:val="21"/>
          <w:szCs w:val="21"/>
          <w:lang w:eastAsia="zh-CN"/>
        </w:rPr>
        <w:t>和</w:t>
      </w:r>
      <w:r w:rsidRPr="009B2C82">
        <w:rPr>
          <w:rFonts w:ascii="Times New Roman" w:hAnsi="Times New Roman"/>
          <w:strike/>
          <w:color w:val="C00000"/>
          <w:spacing w:val="10"/>
          <w:sz w:val="21"/>
          <w:szCs w:val="21"/>
          <w:lang w:eastAsia="zh-CN"/>
        </w:rPr>
        <w:t>18 KB</w:t>
      </w:r>
      <w:r w:rsidRPr="009B2C82">
        <w:rPr>
          <w:rFonts w:ascii="Times New Roman" w:hAnsi="Times New Roman"/>
          <w:strike/>
          <w:color w:val="C00000"/>
          <w:spacing w:val="10"/>
          <w:sz w:val="21"/>
          <w:szCs w:val="21"/>
          <w:lang w:eastAsia="zh-CN"/>
        </w:rPr>
        <w:t>的内存空间，但它们却占用</w:t>
      </w:r>
      <w:r w:rsidRPr="009B2C82">
        <w:rPr>
          <w:rFonts w:ascii="Times New Roman" w:hAnsi="Times New Roman"/>
          <w:strike/>
          <w:color w:val="C00000"/>
          <w:spacing w:val="10"/>
          <w:sz w:val="21"/>
          <w:szCs w:val="21"/>
          <w:lang w:eastAsia="zh-CN"/>
        </w:rPr>
        <w:t>16 KB</w:t>
      </w:r>
      <w:r w:rsidRPr="009B2C82">
        <w:rPr>
          <w:rFonts w:ascii="Times New Roman" w:hAnsi="Times New Roman"/>
          <w:strike/>
          <w:color w:val="C00000"/>
          <w:spacing w:val="10"/>
          <w:sz w:val="21"/>
          <w:szCs w:val="21"/>
          <w:lang w:eastAsia="zh-CN"/>
        </w:rPr>
        <w:t>和</w:t>
      </w:r>
      <w:r w:rsidRPr="009B2C82">
        <w:rPr>
          <w:rFonts w:ascii="Times New Roman" w:hAnsi="Times New Roman"/>
          <w:strike/>
          <w:color w:val="C00000"/>
          <w:spacing w:val="10"/>
          <w:sz w:val="21"/>
          <w:szCs w:val="21"/>
          <w:lang w:eastAsia="zh-CN"/>
        </w:rPr>
        <w:t>32 KB</w:t>
      </w:r>
      <w:r w:rsidRPr="009B2C82">
        <w:rPr>
          <w:rFonts w:ascii="Times New Roman" w:hAnsi="Times New Roman"/>
          <w:strike/>
          <w:color w:val="C00000"/>
          <w:spacing w:val="10"/>
          <w:sz w:val="21"/>
          <w:szCs w:val="21"/>
          <w:lang w:eastAsia="zh-CN"/>
        </w:rPr>
        <w:t>的区域，共有</w:t>
      </w:r>
      <w:r w:rsidRPr="009B2C82">
        <w:rPr>
          <w:rFonts w:ascii="Times New Roman" w:hAnsi="Times New Roman"/>
          <w:strike/>
          <w:color w:val="C00000"/>
          <w:spacing w:val="10"/>
          <w:sz w:val="21"/>
          <w:szCs w:val="21"/>
          <w:lang w:eastAsia="zh-CN"/>
        </w:rPr>
        <w:t>20 KB</w:t>
      </w:r>
      <w:r w:rsidRPr="009B2C82">
        <w:rPr>
          <w:rFonts w:ascii="Times New Roman" w:hAnsi="Times New Roman"/>
          <w:strike/>
          <w:color w:val="C00000"/>
          <w:spacing w:val="10"/>
          <w:sz w:val="21"/>
          <w:szCs w:val="21"/>
          <w:lang w:eastAsia="zh-CN"/>
        </w:rPr>
        <w:t>的内存区域占而不</w:t>
      </w:r>
      <w:r w:rsidRPr="009B2C82">
        <w:rPr>
          <w:rFonts w:ascii="Times New Roman" w:hAnsi="Times New Roman"/>
          <w:strike/>
          <w:color w:val="C00000"/>
          <w:spacing w:val="10"/>
          <w:sz w:val="21"/>
          <w:szCs w:val="21"/>
          <w:lang w:eastAsia="zh-CN"/>
        </w:rPr>
        <w:lastRenderedPageBreak/>
        <w:t>用被白白浪费，出现分区内的</w:t>
      </w:r>
      <w:r w:rsidRPr="009B2C82">
        <w:rPr>
          <w:rFonts w:ascii="Times New Roman" w:hAnsi="Times New Roman"/>
          <w:strike/>
          <w:color w:val="C00000"/>
          <w:spacing w:val="10"/>
          <w:sz w:val="21"/>
          <w:szCs w:val="21"/>
          <w:lang w:eastAsia="zh-CN"/>
        </w:rPr>
        <w:t>“</w:t>
      </w:r>
      <w:r w:rsidRPr="009B2C82">
        <w:rPr>
          <w:rFonts w:ascii="Times New Roman" w:hAnsi="Times New Roman"/>
          <w:strike/>
          <w:color w:val="C00000"/>
          <w:spacing w:val="10"/>
          <w:sz w:val="21"/>
          <w:szCs w:val="21"/>
          <w:lang w:eastAsia="zh-CN"/>
        </w:rPr>
        <w:t>碎片</w:t>
      </w:r>
      <w:r w:rsidRPr="009B2C82">
        <w:rPr>
          <w:rFonts w:ascii="Times New Roman" w:hAnsi="Times New Roman"/>
          <w:strike/>
          <w:color w:val="C00000"/>
          <w:spacing w:val="10"/>
          <w:sz w:val="21"/>
          <w:szCs w:val="21"/>
          <w:lang w:eastAsia="zh-CN"/>
        </w:rPr>
        <w:t>”</w:t>
      </w:r>
      <w:r w:rsidRPr="009B2C82">
        <w:rPr>
          <w:rFonts w:ascii="Times New Roman" w:hAnsi="Times New Roman"/>
          <w:strike/>
          <w:color w:val="C00000"/>
          <w:spacing w:val="10"/>
          <w:sz w:val="21"/>
          <w:szCs w:val="21"/>
          <w:lang w:eastAsia="zh-CN"/>
        </w:rPr>
        <w:t>；</w:t>
      </w:r>
      <w:r>
        <w:rPr>
          <w:rFonts w:ascii="Times New Roman" w:hAnsi="Times New Roman"/>
          <w:spacing w:val="10"/>
          <w:sz w:val="21"/>
          <w:szCs w:val="21"/>
          <w:lang w:eastAsia="zh-CN"/>
        </w:rPr>
        <w:t>再者，如果一个作业在运行过程中要求动态扩充内存空间，采用固定分区是相当困难的；最后，分区数目是在系统初启时确定的，这就会限制多道运行程序的道数，特别不适应分时系统交互型用户及内存需求变化很大的情形。然而，固定分区方法实现简单，因此，对于程序大小和出现频率已知的情形，还是比较合适的。</w:t>
      </w:r>
    </w:p>
    <w:p w14:paraId="6D3E6E37" w14:textId="77777777" w:rsidR="009B2C82" w:rsidRDefault="009B2C82" w:rsidP="009B2C8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4.2.2  </w:t>
      </w:r>
      <w:r>
        <w:rPr>
          <w:rFonts w:ascii="Times New Roman" w:hAnsi="Times New Roman"/>
          <w:b/>
          <w:spacing w:val="-1"/>
          <w:sz w:val="24"/>
          <w:szCs w:val="24"/>
          <w:lang w:eastAsia="zh-CN"/>
        </w:rPr>
        <w:t>可变分区存储管理</w:t>
      </w:r>
    </w:p>
    <w:p w14:paraId="0F17347C"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可变分区内存空间的分配和去配</w:t>
      </w:r>
    </w:p>
    <w:p w14:paraId="0845404F"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可变分区（</w:t>
      </w:r>
      <w:r>
        <w:rPr>
          <w:rFonts w:ascii="Times New Roman" w:hAnsi="Times New Roman"/>
          <w:spacing w:val="10"/>
          <w:sz w:val="21"/>
          <w:szCs w:val="21"/>
          <w:lang w:eastAsia="zh-CN"/>
        </w:rPr>
        <w:t>variable partition</w:t>
      </w:r>
      <w:r>
        <w:rPr>
          <w:rFonts w:ascii="Times New Roman" w:hAnsi="Times New Roman"/>
          <w:spacing w:val="10"/>
          <w:sz w:val="21"/>
          <w:szCs w:val="21"/>
          <w:lang w:eastAsia="zh-CN"/>
        </w:rPr>
        <w:t>）存储管理又称动态分区模式，按照作业大小来划分分区，但划分的时间、大小、位置都是动态的。系统把作</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业装入内存时，根据其所需要的内存容量查看是否有足够空间，若有，则按需分割一个分区分配给此作业；若无，则令此作业等待内存资源。由于分区大小是按照作业的实际需求量而定的，且分区数目也是可变的，所以，可变分区能够克服固定分区内存资源的浪费问题，有利于多道程序设计，提高内存资源利用率。使用可变分区存储管理的例子是</w:t>
      </w:r>
      <w:r>
        <w:rPr>
          <w:rFonts w:ascii="Times New Roman" w:hAnsi="Times New Roman"/>
          <w:spacing w:val="10"/>
          <w:sz w:val="21"/>
          <w:szCs w:val="21"/>
          <w:lang w:eastAsia="zh-CN"/>
        </w:rPr>
        <w:t>IBM</w:t>
      </w:r>
      <w:r>
        <w:rPr>
          <w:rFonts w:ascii="Times New Roman" w:hAnsi="Times New Roman"/>
          <w:spacing w:val="10"/>
          <w:sz w:val="21"/>
          <w:szCs w:val="21"/>
          <w:lang w:eastAsia="zh-CN"/>
        </w:rPr>
        <w:t>操作系统</w:t>
      </w:r>
      <w:r>
        <w:rPr>
          <w:rFonts w:ascii="Times New Roman" w:hAnsi="Times New Roman"/>
          <w:spacing w:val="10"/>
          <w:sz w:val="21"/>
          <w:szCs w:val="21"/>
          <w:lang w:eastAsia="zh-CN"/>
        </w:rPr>
        <w:t>OS/MVT</w:t>
      </w:r>
      <w:r>
        <w:rPr>
          <w:rFonts w:ascii="Times New Roman" w:hAnsi="Times New Roman"/>
          <w:spacing w:val="10"/>
          <w:sz w:val="21"/>
          <w:szCs w:val="21"/>
          <w:lang w:eastAsia="zh-CN"/>
        </w:rPr>
        <w:t>（</w:t>
      </w:r>
      <w:r>
        <w:rPr>
          <w:rFonts w:ascii="Times New Roman" w:hAnsi="Times New Roman"/>
          <w:spacing w:val="10"/>
          <w:sz w:val="21"/>
          <w:szCs w:val="21"/>
          <w:lang w:eastAsia="zh-CN"/>
        </w:rPr>
        <w:t>Multiprogramming with a Variable Number of Tasks</w:t>
      </w:r>
      <w:r>
        <w:rPr>
          <w:rFonts w:ascii="Times New Roman" w:hAnsi="Times New Roman"/>
          <w:spacing w:val="10"/>
          <w:sz w:val="21"/>
          <w:szCs w:val="21"/>
          <w:lang w:eastAsia="zh-CN"/>
        </w:rPr>
        <w:t>）。</w:t>
      </w:r>
    </w:p>
    <w:p w14:paraId="63C0C035"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可变分区模式下，系统初启且用户作业尚未装入内存之前，整个用户区是一个大空闲分区，随着作业的装入和撤离，内存空间被分成许多分区，有的分区被占用，而有的分区仍空闲。内存中分区数目和大小随着作业的执行而不断改变，为了方便内存空间的分配和去配，用于管理的数据结构可由两张表组成：</w:t>
      </w:r>
      <w:r>
        <w:rPr>
          <w:rFonts w:ascii="Times New Roman" w:hAnsi="Times New Roman"/>
          <w:spacing w:val="10"/>
          <w:sz w:val="21"/>
          <w:szCs w:val="21"/>
          <w:lang w:eastAsia="zh-CN"/>
        </w:rPr>
        <w:t>“</w:t>
      </w:r>
      <w:r>
        <w:rPr>
          <w:rFonts w:ascii="Times New Roman" w:hAnsi="Times New Roman"/>
          <w:spacing w:val="10"/>
          <w:sz w:val="21"/>
          <w:szCs w:val="21"/>
          <w:lang w:eastAsia="zh-CN"/>
        </w:rPr>
        <w:t>已分配区表</w:t>
      </w:r>
      <w:r>
        <w:rPr>
          <w:rFonts w:ascii="Times New Roman" w:hAnsi="Times New Roman"/>
          <w:spacing w:val="10"/>
          <w:sz w:val="21"/>
          <w:szCs w:val="21"/>
          <w:lang w:eastAsia="zh-CN"/>
        </w:rPr>
        <w:t>”</w:t>
      </w:r>
      <w:r>
        <w:rPr>
          <w:rFonts w:ascii="Times New Roman" w:hAnsi="Times New Roman"/>
          <w:spacing w:val="10"/>
          <w:sz w:val="21"/>
          <w:szCs w:val="21"/>
          <w:lang w:eastAsia="zh-CN"/>
        </w:rPr>
        <w:t>和</w:t>
      </w:r>
      <w:r>
        <w:rPr>
          <w:rFonts w:ascii="Times New Roman" w:hAnsi="Times New Roman"/>
          <w:spacing w:val="10"/>
          <w:sz w:val="21"/>
          <w:szCs w:val="21"/>
          <w:lang w:eastAsia="zh-CN"/>
        </w:rPr>
        <w:t>“</w:t>
      </w:r>
      <w:r>
        <w:rPr>
          <w:rFonts w:ascii="Times New Roman" w:hAnsi="Times New Roman"/>
          <w:spacing w:val="10"/>
          <w:sz w:val="21"/>
          <w:szCs w:val="21"/>
          <w:lang w:eastAsia="zh-CN"/>
        </w:rPr>
        <w:t>未分配区表</w:t>
      </w:r>
      <w:r>
        <w:rPr>
          <w:rFonts w:ascii="Times New Roman" w:hAnsi="Times New Roman"/>
          <w:spacing w:val="10"/>
          <w:sz w:val="21"/>
          <w:szCs w:val="21"/>
          <w:lang w:eastAsia="zh-CN"/>
        </w:rPr>
        <w:t>”</w:t>
      </w:r>
      <w:r>
        <w:rPr>
          <w:rFonts w:ascii="Times New Roman" w:hAnsi="Times New Roman"/>
          <w:spacing w:val="10"/>
          <w:sz w:val="21"/>
          <w:szCs w:val="21"/>
          <w:lang w:eastAsia="zh-CN"/>
        </w:rPr>
        <w:t>。当装入新作业时，从未分配区表中找出一个足够容纳它的空闲区，将此区分成两部分，一部分用来装入作业，成为已分配区；另一部分仍是空闲区（若有）。这时，应从已分配区表中找出一个空栏目登记新作业的起始地址、占用长度，同时修改未分配区表中空闲区的长度和起始地址。当作业撤离时，已分配区表中的相应状态改为</w:t>
      </w:r>
      <w:r>
        <w:rPr>
          <w:rFonts w:ascii="Times New Roman" w:hAnsi="Times New Roman"/>
          <w:spacing w:val="10"/>
          <w:sz w:val="21"/>
          <w:szCs w:val="21"/>
          <w:lang w:eastAsia="zh-CN"/>
        </w:rPr>
        <w:t>“</w:t>
      </w:r>
      <w:r>
        <w:rPr>
          <w:rFonts w:ascii="Times New Roman" w:hAnsi="Times New Roman"/>
          <w:spacing w:val="10"/>
          <w:sz w:val="21"/>
          <w:szCs w:val="21"/>
          <w:lang w:eastAsia="zh-CN"/>
        </w:rPr>
        <w:t>空闲</w:t>
      </w:r>
      <w:r>
        <w:rPr>
          <w:rFonts w:ascii="Times New Roman" w:hAnsi="Times New Roman"/>
          <w:spacing w:val="10"/>
          <w:sz w:val="21"/>
          <w:szCs w:val="21"/>
          <w:lang w:eastAsia="zh-CN"/>
        </w:rPr>
        <w:t>”</w:t>
      </w:r>
      <w:r>
        <w:rPr>
          <w:rFonts w:ascii="Times New Roman" w:hAnsi="Times New Roman"/>
          <w:spacing w:val="10"/>
          <w:sz w:val="21"/>
          <w:szCs w:val="21"/>
          <w:lang w:eastAsia="zh-CN"/>
        </w:rPr>
        <w:t>，而将收回的分区登记到未分配区表中，若有相邻空闲区再将其连接后登记。可变分区的回收算法较为复杂，当一个作业</w:t>
      </w:r>
      <w:r>
        <w:rPr>
          <w:rFonts w:ascii="Times New Roman" w:hAnsi="Times New Roman"/>
          <w:spacing w:val="10"/>
          <w:sz w:val="21"/>
          <w:szCs w:val="21"/>
          <w:lang w:eastAsia="zh-CN"/>
        </w:rPr>
        <w:t>X</w:t>
      </w:r>
      <w:r>
        <w:rPr>
          <w:rFonts w:ascii="Times New Roman" w:hAnsi="Times New Roman"/>
          <w:spacing w:val="10"/>
          <w:sz w:val="21"/>
          <w:szCs w:val="21"/>
          <w:lang w:eastAsia="zh-CN"/>
        </w:rPr>
        <w:t>撤离时，可分成４种情况：其邻近都有作业（</w:t>
      </w:r>
      <w:r>
        <w:rPr>
          <w:rFonts w:ascii="Times New Roman" w:hAnsi="Times New Roman"/>
          <w:spacing w:val="10"/>
          <w:sz w:val="21"/>
          <w:szCs w:val="21"/>
          <w:lang w:eastAsia="zh-CN"/>
        </w:rPr>
        <w:t>A</w:t>
      </w:r>
      <w:r>
        <w:rPr>
          <w:rFonts w:ascii="Times New Roman" w:hAnsi="Times New Roman"/>
          <w:spacing w:val="10"/>
          <w:sz w:val="21"/>
          <w:szCs w:val="21"/>
          <w:lang w:eastAsia="zh-CN"/>
        </w:rPr>
        <w:t>和</w:t>
      </w:r>
      <w:r>
        <w:rPr>
          <w:rFonts w:ascii="Times New Roman" w:hAnsi="Times New Roman"/>
          <w:spacing w:val="10"/>
          <w:sz w:val="21"/>
          <w:szCs w:val="21"/>
          <w:lang w:eastAsia="zh-CN"/>
        </w:rPr>
        <w:t>B</w:t>
      </w:r>
      <w:r>
        <w:rPr>
          <w:rFonts w:ascii="Times New Roman" w:hAnsi="Times New Roman"/>
          <w:spacing w:val="10"/>
          <w:sz w:val="21"/>
          <w:szCs w:val="21"/>
          <w:lang w:eastAsia="zh-CN"/>
        </w:rPr>
        <w:t>），其一边有作业（</w:t>
      </w:r>
      <w:r>
        <w:rPr>
          <w:rFonts w:ascii="Times New Roman" w:hAnsi="Times New Roman"/>
          <w:spacing w:val="10"/>
          <w:sz w:val="21"/>
          <w:szCs w:val="21"/>
          <w:lang w:eastAsia="zh-CN"/>
        </w:rPr>
        <w:t>A</w:t>
      </w:r>
      <w:r>
        <w:rPr>
          <w:rFonts w:ascii="Times New Roman" w:hAnsi="Times New Roman"/>
          <w:spacing w:val="10"/>
          <w:sz w:val="21"/>
          <w:szCs w:val="21"/>
          <w:lang w:eastAsia="zh-CN"/>
        </w:rPr>
        <w:t>或</w:t>
      </w:r>
      <w:r>
        <w:rPr>
          <w:rFonts w:ascii="Times New Roman" w:hAnsi="Times New Roman"/>
          <w:spacing w:val="10"/>
          <w:sz w:val="21"/>
          <w:szCs w:val="21"/>
          <w:lang w:eastAsia="zh-CN"/>
        </w:rPr>
        <w:t>B</w:t>
      </w:r>
      <w:r>
        <w:rPr>
          <w:rFonts w:ascii="Times New Roman" w:hAnsi="Times New Roman"/>
          <w:spacing w:val="10"/>
          <w:sz w:val="21"/>
          <w:szCs w:val="21"/>
          <w:lang w:eastAsia="zh-CN"/>
        </w:rPr>
        <w:t>），其两边均为空闲区（黑色区域）。可变分区回收情况如图４</w:t>
      </w:r>
      <w:r>
        <w:rPr>
          <w:rFonts w:ascii="Times New Roman" w:hAnsi="Times New Roman"/>
          <w:spacing w:val="10"/>
          <w:sz w:val="21"/>
          <w:szCs w:val="21"/>
          <w:lang w:eastAsia="zh-CN"/>
        </w:rPr>
        <w:t xml:space="preserve">-4 </w:t>
      </w:r>
      <w:r>
        <w:rPr>
          <w:rFonts w:ascii="Times New Roman" w:hAnsi="Times New Roman"/>
          <w:spacing w:val="10"/>
          <w:sz w:val="21"/>
          <w:szCs w:val="21"/>
          <w:lang w:eastAsia="zh-CN"/>
        </w:rPr>
        <w:t>所示，同时应修改内存分配表</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749AA338" w14:textId="77777777" w:rsidR="009B2C82" w:rsidRDefault="009B2C82" w:rsidP="009B2C82">
      <w:pPr>
        <w:spacing w:after="0" w:line="200" w:lineRule="exact"/>
        <w:rPr>
          <w:rFonts w:ascii="Times New Roman" w:hAnsi="Times New Roman"/>
          <w:sz w:val="20"/>
          <w:szCs w:val="20"/>
          <w:lang w:eastAsia="zh-CN"/>
        </w:rPr>
      </w:pPr>
    </w:p>
    <w:p w14:paraId="6B747FBF" w14:textId="7A254254" w:rsidR="009B2C82" w:rsidRDefault="009B2C82" w:rsidP="009B2C82">
      <w:pPr>
        <w:spacing w:after="0" w:line="200" w:lineRule="exact"/>
        <w:rPr>
          <w:rFonts w:ascii="Times New Roman" w:hAnsi="Times New Roman"/>
          <w:sz w:val="20"/>
          <w:szCs w:val="20"/>
          <w:lang w:eastAsia="zh-CN"/>
        </w:rPr>
      </w:pPr>
      <w:r>
        <w:rPr>
          <w:rFonts w:ascii="Times New Roman" w:hAnsi="Times New Roman"/>
          <w:noProof/>
          <w:lang w:eastAsia="zh-CN"/>
        </w:rPr>
        <mc:AlternateContent>
          <mc:Choice Requires="wpg">
            <w:drawing>
              <wp:anchor distT="0" distB="0" distL="114300" distR="114300" simplePos="0" relativeHeight="251664384" behindDoc="1" locked="0" layoutInCell="1" allowOverlap="1" wp14:anchorId="6CCF8CEE" wp14:editId="48337BE8">
                <wp:simplePos x="0" y="0"/>
                <wp:positionH relativeFrom="page">
                  <wp:posOffset>2460625</wp:posOffset>
                </wp:positionH>
                <wp:positionV relativeFrom="paragraph">
                  <wp:posOffset>28575</wp:posOffset>
                </wp:positionV>
                <wp:extent cx="2877185" cy="1197610"/>
                <wp:effectExtent l="3175" t="2540" r="0" b="0"/>
                <wp:wrapNone/>
                <wp:docPr id="55" name="组合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7185" cy="1197610"/>
                          <a:chOff x="2573" y="-2081"/>
                          <a:chExt cx="4531" cy="1886"/>
                        </a:xfrm>
                      </wpg:grpSpPr>
                      <wpg:grpSp>
                        <wpg:cNvPr id="56" name="组合 130"/>
                        <wpg:cNvGrpSpPr>
                          <a:grpSpLocks/>
                        </wpg:cNvGrpSpPr>
                        <wpg:grpSpPr bwMode="auto">
                          <a:xfrm>
                            <a:off x="2575" y="-2078"/>
                            <a:ext cx="4526" cy="1882"/>
                            <a:chOff x="2575" y="-2078"/>
                            <a:chExt cx="4526" cy="1882"/>
                          </a:xfrm>
                        </wpg:grpSpPr>
                        <wps:wsp>
                          <wps:cNvPr id="57" name="任意多边形 132"/>
                          <wps:cNvSpPr>
                            <a:spLocks/>
                          </wps:cNvSpPr>
                          <wps:spPr bwMode="auto">
                            <a:xfrm>
                              <a:off x="2575" y="-2078"/>
                              <a:ext cx="4526" cy="1882"/>
                            </a:xfrm>
                            <a:custGeom>
                              <a:avLst/>
                              <a:gdLst>
                                <a:gd name="T0" fmla="+- 0 2575 2575"/>
                                <a:gd name="T1" fmla="*/ T0 w 4526"/>
                                <a:gd name="T2" fmla="+- 0 -197 -2078"/>
                                <a:gd name="T3" fmla="*/ -197 h 1882"/>
                                <a:gd name="T4" fmla="+- 0 7102 2575"/>
                                <a:gd name="T5" fmla="*/ T4 w 4526"/>
                                <a:gd name="T6" fmla="+- 0 -197 -2078"/>
                                <a:gd name="T7" fmla="*/ -197 h 1882"/>
                                <a:gd name="T8" fmla="+- 0 7102 2575"/>
                                <a:gd name="T9" fmla="*/ T8 w 4526"/>
                                <a:gd name="T10" fmla="+- 0 -2078 -2078"/>
                                <a:gd name="T11" fmla="*/ -2078 h 1882"/>
                                <a:gd name="T12" fmla="+- 0 2575 2575"/>
                                <a:gd name="T13" fmla="*/ T12 w 4526"/>
                                <a:gd name="T14" fmla="+- 0 -2078 -2078"/>
                                <a:gd name="T15" fmla="*/ -2078 h 1882"/>
                                <a:gd name="T16" fmla="+- 0 2575 2575"/>
                                <a:gd name="T17" fmla="*/ T16 w 4526"/>
                                <a:gd name="T18" fmla="+- 0 -197 -2078"/>
                                <a:gd name="T19" fmla="*/ -197 h 1882"/>
                              </a:gdLst>
                              <a:ahLst/>
                              <a:cxnLst>
                                <a:cxn ang="0">
                                  <a:pos x="T1" y="T3"/>
                                </a:cxn>
                                <a:cxn ang="0">
                                  <a:pos x="T5" y="T7"/>
                                </a:cxn>
                                <a:cxn ang="0">
                                  <a:pos x="T9" y="T11"/>
                                </a:cxn>
                                <a:cxn ang="0">
                                  <a:pos x="T13" y="T15"/>
                                </a:cxn>
                                <a:cxn ang="0">
                                  <a:pos x="T17" y="T19"/>
                                </a:cxn>
                              </a:cxnLst>
                              <a:rect l="0" t="0" r="r" b="b"/>
                              <a:pathLst>
                                <a:path w="4526" h="1882">
                                  <a:moveTo>
                                    <a:pt x="0" y="1881"/>
                                  </a:moveTo>
                                  <a:lnTo>
                                    <a:pt x="4527" y="1881"/>
                                  </a:lnTo>
                                  <a:lnTo>
                                    <a:pt x="4527" y="0"/>
                                  </a:lnTo>
                                  <a:lnTo>
                                    <a:pt x="0" y="0"/>
                                  </a:lnTo>
                                  <a:lnTo>
                                    <a:pt x="0" y="1881"/>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 name="图片 1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73" y="-2081"/>
                              <a:ext cx="4531" cy="1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0F9DE99E" id="组合 55" o:spid="_x0000_s1026" style="position:absolute;left:0;text-align:left;margin-left:193.75pt;margin-top:2.25pt;width:226.55pt;height:94.3pt;z-index:-251652096;mso-position-horizontal-relative:page" coordorigin="2573,-2081" coordsize="4531,1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">
                <v:group id="组合 130" o:spid="_x0000_s1027" style="position:absolute;left:2575;top:-2078;width:4526;height:1882" coordorigin="2575,-2078" coordsize="4526,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任意多边形 132" o:spid="_x0000_s1028" style="position:absolute;left:2575;top:-2078;width:4526;height:1882;visibility:visible;mso-wrap-style:square;v-text-anchor:top" coordsize="4526,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" path="m,1881r4527,l4527,,,,,1881e" fillcolor="black" stroked="f">
                    <v:path arrowok="t" o:connecttype="custom" o:connectlocs="0,-197;4527,-197;4527,-2078;0,-2078;0,-197"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1" o:spid="_x0000_s1029" type="#_x0000_t75" style="position:absolute;left:2573;top:-2081;width:4531;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">
                    <v:imagedata r:id="rId13" o:title=""/>
                  </v:shape>
                </v:group>
                <w10:wrap anchorx="page"/>
              </v:group>
            </w:pict>
          </mc:Fallback>
        </mc:AlternateContent>
      </w:r>
    </w:p>
    <w:p w14:paraId="6F55AB82" w14:textId="77777777" w:rsidR="009B2C82" w:rsidRDefault="009B2C82" w:rsidP="009B2C82">
      <w:pPr>
        <w:spacing w:after="0" w:line="200" w:lineRule="exact"/>
        <w:rPr>
          <w:rFonts w:ascii="Times New Roman" w:hAnsi="Times New Roman"/>
          <w:sz w:val="20"/>
          <w:szCs w:val="20"/>
          <w:lang w:eastAsia="zh-CN"/>
        </w:rPr>
      </w:pPr>
    </w:p>
    <w:p w14:paraId="44A1946F" w14:textId="77777777" w:rsidR="009B2C82" w:rsidRDefault="009B2C82" w:rsidP="009B2C82">
      <w:pPr>
        <w:spacing w:after="0" w:line="200" w:lineRule="exact"/>
        <w:rPr>
          <w:rFonts w:ascii="Times New Roman" w:hAnsi="Times New Roman"/>
          <w:sz w:val="20"/>
          <w:szCs w:val="20"/>
          <w:lang w:eastAsia="zh-CN"/>
        </w:rPr>
      </w:pPr>
    </w:p>
    <w:p w14:paraId="05C84A0F" w14:textId="77777777" w:rsidR="009B2C82" w:rsidRDefault="009B2C82" w:rsidP="009B2C82">
      <w:pPr>
        <w:spacing w:before="13" w:after="0" w:line="280" w:lineRule="exact"/>
        <w:rPr>
          <w:rFonts w:ascii="Times New Roman" w:hAnsi="Times New Roman"/>
          <w:sz w:val="28"/>
          <w:szCs w:val="28"/>
          <w:lang w:eastAsia="zh-CN"/>
        </w:rPr>
      </w:pPr>
    </w:p>
    <w:p w14:paraId="6FCDCBDB"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4512896B"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732EA742"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5FD38390"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506B1D6D" w14:textId="77777777" w:rsidR="009B2C82" w:rsidRDefault="009B2C82" w:rsidP="009B2C82">
      <w:pPr>
        <w:spacing w:after="0" w:line="246" w:lineRule="exact"/>
        <w:ind w:left="3303" w:right="3311"/>
        <w:jc w:val="center"/>
        <w:rPr>
          <w:rFonts w:ascii="Times New Roman" w:hAnsi="Times New Roman"/>
          <w:sz w:val="18"/>
          <w:szCs w:val="18"/>
          <w:lang w:eastAsia="zh-CN"/>
        </w:rPr>
      </w:pPr>
    </w:p>
    <w:p w14:paraId="3854D0F0" w14:textId="77777777" w:rsidR="009B2C82" w:rsidRDefault="009B2C82" w:rsidP="009B2C82">
      <w:pPr>
        <w:spacing w:after="0" w:line="360" w:lineRule="auto"/>
        <w:ind w:right="9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4-4  </w:t>
      </w:r>
      <w:r>
        <w:rPr>
          <w:rFonts w:ascii="Times New Roman" w:hAnsi="Times New Roman"/>
          <w:sz w:val="18"/>
          <w:szCs w:val="18"/>
          <w:lang w:eastAsia="zh-CN"/>
        </w:rPr>
        <w:t>可变分区回收情况</w:t>
      </w:r>
    </w:p>
    <w:p w14:paraId="28E06812" w14:textId="77777777" w:rsidR="009B2C82" w:rsidRDefault="009B2C82" w:rsidP="009B2C82">
      <w:pPr>
        <w:spacing w:before="1" w:after="0" w:line="200" w:lineRule="exact"/>
        <w:rPr>
          <w:rFonts w:ascii="Times New Roman" w:hAnsi="Times New Roman"/>
          <w:sz w:val="20"/>
          <w:szCs w:val="20"/>
          <w:lang w:eastAsia="zh-CN"/>
        </w:rPr>
      </w:pPr>
    </w:p>
    <w:p w14:paraId="44054F0F"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由于分区数目不定，采用链表是另一种较好的空闲区管理方法，用链指针把所有空闲区链接起来，每个空闲区的开头单元存放本空闲区长度及下一个空闲区起始地址指针，系统设置指向空闲区链的头指针。在使用时，沿链查找并取一个长度能满足要求的空闲区分配给进程，再修改链表；归还时，把此空闲区链入空闲区链表的相应位置即可。空闲区链表管理比空闲区表格管理要复杂，但其优点是链表自身并不占用存储单元。</w:t>
      </w:r>
    </w:p>
    <w:p w14:paraId="1AB6C818"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无论空闲区表格管理还是空闲区链表管理，表格和链表中的空闲区都可按一定规则排列。例如，按空闲区大小，从大到小或从小到大排列；或按空闲区地址，从大到小或从小到大排列，以方便空闲区的查找和回收。常用的可变分区分配算法有以下</w:t>
      </w:r>
      <w:r>
        <w:rPr>
          <w:rFonts w:ascii="Times New Roman" w:hAnsi="Times New Roman"/>
          <w:spacing w:val="10"/>
          <w:sz w:val="21"/>
          <w:szCs w:val="21"/>
          <w:lang w:eastAsia="zh-CN"/>
        </w:rPr>
        <w:t>5</w:t>
      </w:r>
      <w:r>
        <w:rPr>
          <w:rFonts w:ascii="Times New Roman" w:hAnsi="Times New Roman"/>
          <w:spacing w:val="10"/>
          <w:sz w:val="21"/>
          <w:szCs w:val="21"/>
          <w:lang w:eastAsia="zh-CN"/>
        </w:rPr>
        <w:t>种：</w:t>
      </w:r>
    </w:p>
    <w:p w14:paraId="71270BCB"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）最先适应（</w:t>
      </w:r>
      <w:r>
        <w:rPr>
          <w:rFonts w:ascii="Times New Roman" w:hAnsi="Times New Roman"/>
          <w:spacing w:val="10"/>
          <w:sz w:val="21"/>
          <w:szCs w:val="21"/>
          <w:lang w:eastAsia="zh-CN"/>
        </w:rPr>
        <w:t>first fit</w:t>
      </w:r>
      <w:r>
        <w:rPr>
          <w:rFonts w:ascii="Times New Roman" w:hAnsi="Times New Roman"/>
          <w:spacing w:val="10"/>
          <w:sz w:val="21"/>
          <w:szCs w:val="21"/>
          <w:lang w:eastAsia="zh-CN"/>
        </w:rPr>
        <w:t>）分配算法。该算法顺序查找未分配区表或链表，直至找到第一个能满足长度要求的空闲区为止，分割此分区，一部分分配给作业，另一部分仍为空闲区（若有）。采用这一分配算法时，未分配区表或链表中的空闲区通常按地址从小到大排列。这样，为进程分配内存空间时从低地址部分的空闲区开始查找，可使高地址部分尽可能少用，以保持一个大空闲区，有利于大作业装入；但这样做会使内存低地址和高地址两端的分区利用不均衡，也将给回收分区带来麻烦，需要搜索未分配区表或链表来确定它在表格或链表中的位置且要移动相应登记项。</w:t>
      </w:r>
    </w:p>
    <w:p w14:paraId="01FC6B1A"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）下次适应（</w:t>
      </w:r>
      <w:r>
        <w:rPr>
          <w:rFonts w:ascii="Times New Roman" w:hAnsi="Times New Roman"/>
          <w:spacing w:val="10"/>
          <w:sz w:val="21"/>
          <w:szCs w:val="21"/>
          <w:lang w:eastAsia="zh-CN"/>
        </w:rPr>
        <w:t>next fit</w:t>
      </w:r>
      <w:r>
        <w:rPr>
          <w:rFonts w:ascii="Times New Roman" w:hAnsi="Times New Roman"/>
          <w:spacing w:val="10"/>
          <w:sz w:val="21"/>
          <w:szCs w:val="21"/>
          <w:lang w:eastAsia="zh-CN"/>
        </w:rPr>
        <w:t>）分配算法。该算法总是从未分配区的上次扫描结束处顺序查找未分配区表或链表，直至找到第一个能满足长度要求的空闲区为止，分割这个未分配区，一部分分配给作业，另一部分仍为空闲区（若有）。这一算法是最先适应分配算法的变种，能够缩短平均查找时间，且存储空间利用率更加均衡，不会导致小空闲区集中于内存一端。</w:t>
      </w:r>
    </w:p>
    <w:p w14:paraId="4BA57DC4"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）最优适应（</w:t>
      </w:r>
      <w:r>
        <w:rPr>
          <w:rFonts w:ascii="Times New Roman" w:hAnsi="Times New Roman"/>
          <w:spacing w:val="10"/>
          <w:sz w:val="21"/>
          <w:szCs w:val="21"/>
          <w:lang w:eastAsia="zh-CN"/>
        </w:rPr>
        <w:t>best fit</w:t>
      </w:r>
      <w:r>
        <w:rPr>
          <w:rFonts w:ascii="Times New Roman" w:hAnsi="Times New Roman"/>
          <w:spacing w:val="10"/>
          <w:sz w:val="21"/>
          <w:szCs w:val="21"/>
          <w:lang w:eastAsia="zh-CN"/>
        </w:rPr>
        <w:t>）分配算法。该算法扫描整个未分配区表或链表，从空闲区中挑选一个能满足用户进程要求的最小分区进行分配。此算法保证不会分割一个更大的区域，使得装入大作业的要求容易得到满足，同时，通常把空闲区按长度递增顺序排列，查找时总是从最小一个空闲区开始，直至找到满足要求的分区为止，</w:t>
      </w:r>
      <w:r>
        <w:rPr>
          <w:rFonts w:ascii="Times New Roman" w:hAnsi="Times New Roman"/>
          <w:spacing w:val="10"/>
          <w:sz w:val="21"/>
          <w:szCs w:val="21"/>
          <w:lang w:eastAsia="zh-CN"/>
        </w:rPr>
        <w:lastRenderedPageBreak/>
        <w:t>这时，最优适应分配算法等同于最先适应分配算法。此算法的内存利用率好，所找出的分区如果正好满足要求则是最合适的。如果比所要求的分区略大则分割后会使剩下的空闲区很小，难以利用，其查找时间也是最长的。</w:t>
      </w:r>
    </w:p>
    <w:p w14:paraId="26D6A053"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）最坏适应（</w:t>
      </w:r>
      <w:r>
        <w:rPr>
          <w:rFonts w:ascii="Times New Roman" w:hAnsi="Times New Roman"/>
          <w:spacing w:val="10"/>
          <w:sz w:val="21"/>
          <w:szCs w:val="21"/>
          <w:lang w:eastAsia="zh-CN"/>
        </w:rPr>
        <w:t>worst fit</w:t>
      </w:r>
      <w:r>
        <w:rPr>
          <w:rFonts w:ascii="Times New Roman" w:hAnsi="Times New Roman"/>
          <w:spacing w:val="10"/>
          <w:sz w:val="21"/>
          <w:szCs w:val="21"/>
          <w:lang w:eastAsia="zh-CN"/>
        </w:rPr>
        <w:t>）分配算法。该算法扫描整个未分配区表或链表，总是挑选一个最大的空闲区分割给作业使用，其优点是使剩下的空闲区不致过小，对中小型作业有利。采用此分配算法可把空闲区按长度递减顺序排列，查找时只需看第一个分区能否满足进程要求，这样使最坏适应分配算法的查找效率很高，此时，最坏适应分配算法等同于最先适应分配算法。</w:t>
      </w:r>
    </w:p>
    <w:p w14:paraId="12D14BA6"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）快速适应（</w:t>
      </w:r>
      <w:r>
        <w:rPr>
          <w:rFonts w:ascii="Times New Roman" w:hAnsi="Times New Roman"/>
          <w:spacing w:val="10"/>
          <w:sz w:val="21"/>
          <w:szCs w:val="21"/>
          <w:lang w:eastAsia="zh-CN"/>
        </w:rPr>
        <w:t>quick fit</w:t>
      </w:r>
      <w:r>
        <w:rPr>
          <w:rFonts w:ascii="Times New Roman" w:hAnsi="Times New Roman"/>
          <w:spacing w:val="10"/>
          <w:sz w:val="21"/>
          <w:szCs w:val="21"/>
          <w:lang w:eastAsia="zh-CN"/>
        </w:rPr>
        <w:t>）分配算法。该算法为那些经常用到的长度的空闲区设立单独的空闲区链表。例如，有一个</w:t>
      </w:r>
      <w:r>
        <w:rPr>
          <w:rFonts w:ascii="Times New Roman" w:hAnsi="Times New Roman"/>
          <w:spacing w:val="10"/>
          <w:sz w:val="21"/>
          <w:szCs w:val="21"/>
          <w:lang w:eastAsia="zh-CN"/>
        </w:rPr>
        <w:t>n</w:t>
      </w:r>
      <w:r>
        <w:rPr>
          <w:rFonts w:ascii="Times New Roman" w:hAnsi="Times New Roman"/>
          <w:spacing w:val="10"/>
          <w:sz w:val="21"/>
          <w:szCs w:val="21"/>
          <w:lang w:eastAsia="zh-CN"/>
        </w:rPr>
        <w:t>项的表，此表第一项是指向长度为</w:t>
      </w:r>
      <w:r>
        <w:rPr>
          <w:rFonts w:ascii="Times New Roman" w:hAnsi="Times New Roman"/>
          <w:spacing w:val="10"/>
          <w:sz w:val="21"/>
          <w:szCs w:val="21"/>
          <w:lang w:eastAsia="zh-CN"/>
        </w:rPr>
        <w:t>2 KB</w:t>
      </w:r>
      <w:r>
        <w:rPr>
          <w:rFonts w:ascii="Times New Roman" w:hAnsi="Times New Roman"/>
          <w:spacing w:val="10"/>
          <w:sz w:val="21"/>
          <w:szCs w:val="21"/>
          <w:lang w:eastAsia="zh-CN"/>
        </w:rPr>
        <w:t>的空闲区链表表头的指针，第二项是指向长度为</w:t>
      </w:r>
      <w:r>
        <w:rPr>
          <w:rFonts w:ascii="Times New Roman" w:hAnsi="Times New Roman"/>
          <w:spacing w:val="10"/>
          <w:sz w:val="21"/>
          <w:szCs w:val="21"/>
          <w:lang w:eastAsia="zh-CN"/>
        </w:rPr>
        <w:t>4 KB</w:t>
      </w:r>
      <w:r>
        <w:rPr>
          <w:rFonts w:ascii="Times New Roman" w:hAnsi="Times New Roman"/>
          <w:spacing w:val="10"/>
          <w:sz w:val="21"/>
          <w:szCs w:val="21"/>
          <w:lang w:eastAsia="zh-CN"/>
        </w:rPr>
        <w:t>的空闲区链表表头的指针，第三项是指向长度为</w:t>
      </w:r>
      <w:r>
        <w:rPr>
          <w:rFonts w:ascii="Times New Roman" w:hAnsi="Times New Roman"/>
          <w:spacing w:val="10"/>
          <w:sz w:val="21"/>
          <w:szCs w:val="21"/>
          <w:lang w:eastAsia="zh-CN"/>
        </w:rPr>
        <w:t>8 KB</w:t>
      </w:r>
      <w:r>
        <w:rPr>
          <w:rFonts w:ascii="Times New Roman" w:hAnsi="Times New Roman"/>
          <w:spacing w:val="10"/>
          <w:sz w:val="21"/>
          <w:szCs w:val="21"/>
          <w:lang w:eastAsia="zh-CN"/>
        </w:rPr>
        <w:t>的空闲区链表表头的指针，依此类推。像</w:t>
      </w:r>
      <w:r>
        <w:rPr>
          <w:rFonts w:ascii="Times New Roman" w:hAnsi="Times New Roman"/>
          <w:spacing w:val="10"/>
          <w:sz w:val="21"/>
          <w:szCs w:val="21"/>
          <w:lang w:eastAsia="zh-CN"/>
        </w:rPr>
        <w:t>9 KB</w:t>
      </w:r>
      <w:r>
        <w:rPr>
          <w:rFonts w:ascii="Times New Roman" w:hAnsi="Times New Roman"/>
          <w:spacing w:val="10"/>
          <w:sz w:val="21"/>
          <w:szCs w:val="21"/>
          <w:lang w:eastAsia="zh-CN"/>
        </w:rPr>
        <w:t>这样的空闲区既可放在</w:t>
      </w:r>
      <w:r>
        <w:rPr>
          <w:rFonts w:ascii="Times New Roman" w:hAnsi="Times New Roman"/>
          <w:spacing w:val="10"/>
          <w:sz w:val="21"/>
          <w:szCs w:val="21"/>
          <w:lang w:eastAsia="zh-CN"/>
        </w:rPr>
        <w:t>8 KB</w:t>
      </w:r>
      <w:r>
        <w:rPr>
          <w:rFonts w:ascii="Times New Roman" w:hAnsi="Times New Roman"/>
          <w:spacing w:val="10"/>
          <w:sz w:val="21"/>
          <w:szCs w:val="21"/>
          <w:lang w:eastAsia="zh-CN"/>
        </w:rPr>
        <w:t>的链表中也可放在一个特殊的空闲区链表中。此算法查找十分快速，只要按进程长度直接搜索能容纳它的最小空闲区链表并取第一块分配，但归还内存空间时与相邻空闲区的合并既复杂又费时。</w:t>
      </w:r>
    </w:p>
    <w:p w14:paraId="024FDB54"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由于最先适应分配算法简单、快速，在实际操作系统中用得较多，其次是下次适应分配</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算法和最优适应分配算法。</w:t>
      </w:r>
    </w:p>
    <w:p w14:paraId="4C9DC596"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地址转换与存储保护</w:t>
      </w:r>
    </w:p>
    <w:p w14:paraId="5BB1DB71"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对固定分区采用静态地址重定位，进程运行时使用绝对地址，可由加载程序进行地址越界检查。对可变分区则采用动态地址重定位，进程的程序和数据的地址转换由硬件完成，</w:t>
      </w:r>
      <w:r w:rsidRPr="00245C5B">
        <w:rPr>
          <w:rFonts w:ascii="Times New Roman" w:hAnsi="Times New Roman"/>
          <w:spacing w:val="10"/>
          <w:sz w:val="21"/>
          <w:szCs w:val="21"/>
          <w:u w:val="single"/>
          <w:lang w:eastAsia="zh-CN"/>
        </w:rPr>
        <w:t>硬件设置两个专用控制寄存器：基址寄存器和限长寄存器</w:t>
      </w:r>
      <w:r>
        <w:rPr>
          <w:rFonts w:ascii="Times New Roman" w:hAnsi="Times New Roman"/>
          <w:spacing w:val="10"/>
          <w:sz w:val="21"/>
          <w:szCs w:val="21"/>
          <w:lang w:eastAsia="zh-CN"/>
        </w:rPr>
        <w:t>，基址寄存器存放分配给进程使用的分区的起始地址，限长寄存器存放进程所占用的连续存储空间的长度。当进程占有</w:t>
      </w:r>
      <w:r>
        <w:rPr>
          <w:rFonts w:ascii="Times New Roman" w:hAnsi="Times New Roman"/>
          <w:spacing w:val="10"/>
          <w:sz w:val="21"/>
          <w:szCs w:val="21"/>
          <w:lang w:eastAsia="zh-CN"/>
        </w:rPr>
        <w:t>CPU</w:t>
      </w:r>
      <w:r>
        <w:rPr>
          <w:rFonts w:ascii="Times New Roman" w:hAnsi="Times New Roman"/>
          <w:spacing w:val="10"/>
          <w:sz w:val="21"/>
          <w:szCs w:val="21"/>
          <w:lang w:eastAsia="zh-CN"/>
        </w:rPr>
        <w:t>运行后，操作系统可把分区起始地址和长度送入基址寄存器和限长寄存器，在执行指令或访问数据时，由硬件根据基址寄存器进行地址转换得到绝对地址。当逻辑地址小于限长值时，逻辑地址加基址寄存器的值就可获得绝对地址；当逻辑地址大于限长值时，表示进程所访问的地址超出所分得的区域，此时不允许访问，达到存储保护的目的。</w:t>
      </w:r>
    </w:p>
    <w:p w14:paraId="513C67A0"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在多道程序系统中，硬件只需设置一对基址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限长寄存器，一个进程在执行过程中出现等待事件时，操作系统把基址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限长寄存器的内容随同此进程的其他信息，如</w:t>
      </w:r>
      <w:r>
        <w:rPr>
          <w:rFonts w:ascii="Times New Roman" w:hAnsi="Times New Roman"/>
          <w:spacing w:val="10"/>
          <w:sz w:val="21"/>
          <w:szCs w:val="21"/>
          <w:lang w:eastAsia="zh-CN"/>
        </w:rPr>
        <w:t>PSW</w:t>
      </w:r>
      <w:r>
        <w:rPr>
          <w:rFonts w:ascii="Times New Roman" w:hAnsi="Times New Roman"/>
          <w:spacing w:val="10"/>
          <w:sz w:val="21"/>
          <w:szCs w:val="21"/>
          <w:lang w:eastAsia="zh-CN"/>
        </w:rPr>
        <w:t>、通用寄存器等一起保存起来，另一个进程被选中执行时，则将其基址</w:t>
      </w:r>
      <w:r>
        <w:rPr>
          <w:rFonts w:ascii="Times New Roman" w:hAnsi="Times New Roman"/>
          <w:spacing w:val="10"/>
          <w:sz w:val="21"/>
          <w:szCs w:val="21"/>
          <w:lang w:eastAsia="zh-CN"/>
        </w:rPr>
        <w:t>/</w:t>
      </w:r>
      <w:r>
        <w:rPr>
          <w:rFonts w:ascii="Times New Roman" w:hAnsi="Times New Roman"/>
          <w:spacing w:val="10"/>
          <w:sz w:val="21"/>
          <w:szCs w:val="21"/>
          <w:lang w:eastAsia="zh-CN"/>
        </w:rPr>
        <w:t>限长值</w:t>
      </w:r>
      <w:r>
        <w:rPr>
          <w:rFonts w:ascii="Times New Roman" w:hAnsi="Times New Roman"/>
          <w:spacing w:val="10"/>
          <w:sz w:val="21"/>
          <w:szCs w:val="21"/>
          <w:lang w:eastAsia="zh-CN"/>
        </w:rPr>
        <w:lastRenderedPageBreak/>
        <w:t>再送入基址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限长寄存器。世界上最早的巨型机</w:t>
      </w:r>
      <w:r>
        <w:rPr>
          <w:rFonts w:ascii="Times New Roman" w:hAnsi="Times New Roman"/>
          <w:spacing w:val="10"/>
          <w:sz w:val="21"/>
          <w:szCs w:val="21"/>
          <w:lang w:eastAsia="zh-CN"/>
        </w:rPr>
        <w:t>CDC 6600</w:t>
      </w:r>
      <w:r>
        <w:rPr>
          <w:rFonts w:ascii="Times New Roman" w:hAnsi="Times New Roman"/>
          <w:spacing w:val="10"/>
          <w:sz w:val="21"/>
          <w:szCs w:val="21"/>
          <w:lang w:eastAsia="zh-CN"/>
        </w:rPr>
        <w:t>便采用这种方案。</w:t>
      </w:r>
    </w:p>
    <w:p w14:paraId="15603C58"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C</w:t>
      </w:r>
      <w:r>
        <w:rPr>
          <w:rFonts w:ascii="Times New Roman" w:hAnsi="Times New Roman"/>
          <w:spacing w:val="10"/>
          <w:sz w:val="21"/>
          <w:szCs w:val="21"/>
          <w:lang w:eastAsia="zh-CN"/>
        </w:rPr>
        <w:t>语言程序被编译成至少</w:t>
      </w:r>
      <w:r>
        <w:rPr>
          <w:rFonts w:ascii="Times New Roman" w:hAnsi="Times New Roman"/>
          <w:spacing w:val="10"/>
          <w:sz w:val="21"/>
          <w:szCs w:val="21"/>
          <w:lang w:eastAsia="zh-CN"/>
        </w:rPr>
        <w:t>3</w:t>
      </w:r>
      <w:r>
        <w:rPr>
          <w:rFonts w:ascii="Times New Roman" w:hAnsi="Times New Roman"/>
          <w:spacing w:val="10"/>
          <w:sz w:val="21"/>
          <w:szCs w:val="21"/>
          <w:lang w:eastAsia="zh-CN"/>
        </w:rPr>
        <w:t>个段：代码段、数据段、堆栈段，</w:t>
      </w:r>
      <w:r>
        <w:rPr>
          <w:rFonts w:ascii="Times New Roman" w:hAnsi="Times New Roman"/>
          <w:spacing w:val="10"/>
          <w:sz w:val="21"/>
          <w:szCs w:val="21"/>
          <w:lang w:eastAsia="zh-CN"/>
        </w:rPr>
        <w:t>UNIX</w:t>
      </w:r>
      <w:r>
        <w:rPr>
          <w:rFonts w:ascii="Times New Roman" w:hAnsi="Times New Roman"/>
          <w:spacing w:val="10"/>
          <w:sz w:val="21"/>
          <w:szCs w:val="21"/>
          <w:lang w:eastAsia="zh-CN"/>
        </w:rPr>
        <w:t>进程模型是在这种模块化基础上形成的；相应地，</w:t>
      </w:r>
      <w:r>
        <w:rPr>
          <w:rFonts w:ascii="Times New Roman" w:hAnsi="Times New Roman"/>
          <w:spacing w:val="10"/>
          <w:sz w:val="21"/>
          <w:szCs w:val="21"/>
          <w:lang w:eastAsia="zh-CN"/>
        </w:rPr>
        <w:t>Intel x86</w:t>
      </w:r>
      <w:r>
        <w:rPr>
          <w:rFonts w:ascii="Times New Roman" w:hAnsi="Times New Roman"/>
          <w:spacing w:val="10"/>
          <w:sz w:val="21"/>
          <w:szCs w:val="21"/>
          <w:lang w:eastAsia="zh-CN"/>
        </w:rPr>
        <w:t>平台提供专用的</w:t>
      </w:r>
      <w:r>
        <w:rPr>
          <w:rFonts w:ascii="Times New Roman" w:hAnsi="Times New Roman"/>
          <w:spacing w:val="10"/>
          <w:sz w:val="21"/>
          <w:szCs w:val="21"/>
          <w:lang w:eastAsia="zh-CN"/>
        </w:rPr>
        <w:t>6</w:t>
      </w:r>
      <w:r>
        <w:rPr>
          <w:rFonts w:ascii="Times New Roman" w:hAnsi="Times New Roman"/>
          <w:spacing w:val="10"/>
          <w:sz w:val="21"/>
          <w:szCs w:val="21"/>
          <w:lang w:eastAsia="zh-CN"/>
        </w:rPr>
        <w:t>个段基址寄存器，由操作系统负责控制和管理。代码段寄存器</w:t>
      </w:r>
      <w:r>
        <w:rPr>
          <w:rFonts w:ascii="Times New Roman" w:hAnsi="Times New Roman"/>
          <w:spacing w:val="10"/>
          <w:sz w:val="21"/>
          <w:szCs w:val="21"/>
          <w:lang w:eastAsia="zh-CN"/>
        </w:rPr>
        <w:t>CS</w:t>
      </w:r>
      <w:r>
        <w:rPr>
          <w:rFonts w:ascii="Times New Roman" w:hAnsi="Times New Roman"/>
          <w:spacing w:val="10"/>
          <w:sz w:val="21"/>
          <w:szCs w:val="21"/>
          <w:lang w:eastAsia="zh-CN"/>
        </w:rPr>
        <w:t>在指令执行期间重定位指令地址，堆栈段寄存器</w:t>
      </w:r>
      <w:r>
        <w:rPr>
          <w:rFonts w:ascii="Times New Roman" w:hAnsi="Times New Roman"/>
          <w:spacing w:val="10"/>
          <w:sz w:val="21"/>
          <w:szCs w:val="21"/>
          <w:lang w:eastAsia="zh-CN"/>
        </w:rPr>
        <w:t>SS</w:t>
      </w:r>
      <w:r>
        <w:rPr>
          <w:rFonts w:ascii="Times New Roman" w:hAnsi="Times New Roman"/>
          <w:spacing w:val="10"/>
          <w:sz w:val="21"/>
          <w:szCs w:val="21"/>
          <w:lang w:eastAsia="zh-CN"/>
        </w:rPr>
        <w:t>为栈指令的执行重定位地址，数据段寄存器</w:t>
      </w:r>
      <w:r>
        <w:rPr>
          <w:rFonts w:ascii="Times New Roman" w:hAnsi="Times New Roman"/>
          <w:spacing w:val="10"/>
          <w:sz w:val="21"/>
          <w:szCs w:val="21"/>
          <w:lang w:eastAsia="zh-CN"/>
        </w:rPr>
        <w:t>DS</w:t>
      </w:r>
      <w:r>
        <w:rPr>
          <w:rFonts w:ascii="Times New Roman" w:hAnsi="Times New Roman"/>
          <w:spacing w:val="10"/>
          <w:sz w:val="21"/>
          <w:szCs w:val="21"/>
          <w:lang w:eastAsia="zh-CN"/>
        </w:rPr>
        <w:t>在指令执行周期内重定位数据地址。在有</w:t>
      </w:r>
      <w:r>
        <w:rPr>
          <w:rFonts w:ascii="Times New Roman" w:hAnsi="Times New Roman"/>
          <w:spacing w:val="10"/>
          <w:sz w:val="21"/>
          <w:szCs w:val="21"/>
          <w:lang w:eastAsia="zh-CN"/>
        </w:rPr>
        <w:t>N</w:t>
      </w:r>
      <w:r>
        <w:rPr>
          <w:rFonts w:ascii="Times New Roman" w:hAnsi="Times New Roman"/>
          <w:spacing w:val="10"/>
          <w:sz w:val="21"/>
          <w:szCs w:val="21"/>
          <w:lang w:eastAsia="zh-CN"/>
        </w:rPr>
        <w:t>个重定位寄存器的机器中，允许每个进程获得</w:t>
      </w:r>
      <w:r>
        <w:rPr>
          <w:rFonts w:ascii="Times New Roman" w:hAnsi="Times New Roman"/>
          <w:spacing w:val="10"/>
          <w:sz w:val="21"/>
          <w:szCs w:val="21"/>
          <w:lang w:eastAsia="zh-CN"/>
        </w:rPr>
        <w:t>N</w:t>
      </w:r>
      <w:r>
        <w:rPr>
          <w:rFonts w:ascii="Times New Roman" w:hAnsi="Times New Roman"/>
          <w:spacing w:val="10"/>
          <w:sz w:val="21"/>
          <w:szCs w:val="21"/>
          <w:lang w:eastAsia="zh-CN"/>
        </w:rPr>
        <w:t>个不同的内存段，并在运行时进行动态地址重定位。如果每个进程只能占用一个分区，那么，就不允许各个进程之间有公共区域，这样，当多个进程共享例行程序时就只好在各自内存区存放一套，从而，内存利用率低。提供两对或多对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限长寄存器的机器中，允许一个进程占用两个或多个分区。可规定某对基址</w:t>
      </w:r>
      <w:r>
        <w:rPr>
          <w:rFonts w:ascii="Times New Roman" w:hAnsi="Times New Roman"/>
          <w:spacing w:val="10"/>
          <w:sz w:val="21"/>
          <w:szCs w:val="21"/>
          <w:lang w:eastAsia="zh-CN"/>
        </w:rPr>
        <w:t>/</w:t>
      </w:r>
      <w:r>
        <w:rPr>
          <w:rFonts w:ascii="Times New Roman" w:hAnsi="Times New Roman"/>
          <w:spacing w:val="10"/>
          <w:sz w:val="21"/>
          <w:szCs w:val="21"/>
          <w:lang w:eastAsia="zh-CN"/>
        </w:rPr>
        <w:t>限长寄存器的区域是共享的，用来存放共享的程序和数据，当然，共享区域中的信息只能读出不能写入，于是多个用户进程共享的例行程序就可放在限定的公用区域中，如图</w:t>
      </w:r>
      <w:r>
        <w:rPr>
          <w:rFonts w:ascii="Times New Roman" w:hAnsi="Times New Roman"/>
          <w:spacing w:val="10"/>
          <w:sz w:val="21"/>
          <w:szCs w:val="21"/>
          <w:lang w:eastAsia="zh-CN"/>
        </w:rPr>
        <w:t>4-5</w:t>
      </w:r>
      <w:r>
        <w:rPr>
          <w:rFonts w:ascii="Times New Roman" w:hAnsi="Times New Roman"/>
          <w:spacing w:val="10"/>
          <w:sz w:val="21"/>
          <w:szCs w:val="21"/>
          <w:lang w:eastAsia="zh-CN"/>
        </w:rPr>
        <w:t>所示，让进程的共享部分取相同的基址</w:t>
      </w:r>
      <w:r>
        <w:rPr>
          <w:rFonts w:ascii="Times New Roman" w:hAnsi="Times New Roman"/>
          <w:spacing w:val="10"/>
          <w:sz w:val="21"/>
          <w:szCs w:val="21"/>
          <w:lang w:eastAsia="zh-CN"/>
        </w:rPr>
        <w:t>/</w:t>
      </w:r>
      <w:r>
        <w:rPr>
          <w:rFonts w:ascii="Times New Roman" w:hAnsi="Times New Roman"/>
          <w:spacing w:val="10"/>
          <w:sz w:val="21"/>
          <w:szCs w:val="21"/>
          <w:lang w:eastAsia="zh-CN"/>
        </w:rPr>
        <w:t>限长值。</w:t>
      </w:r>
    </w:p>
    <w:p w14:paraId="27F7BFEE" w14:textId="77777777" w:rsidR="009B2C82" w:rsidRDefault="009B2C82" w:rsidP="009B2C82">
      <w:pPr>
        <w:spacing w:before="4" w:after="0" w:line="200" w:lineRule="exact"/>
        <w:rPr>
          <w:rFonts w:ascii="Times New Roman" w:hAnsi="Times New Roman"/>
          <w:spacing w:val="10"/>
          <w:sz w:val="20"/>
          <w:szCs w:val="20"/>
          <w:lang w:eastAsia="zh-CN"/>
        </w:rPr>
      </w:pPr>
    </w:p>
    <w:p w14:paraId="668ADDA2" w14:textId="43D5A2AF" w:rsidR="009B2C82" w:rsidRDefault="009B2C82" w:rsidP="009B2C82">
      <w:pPr>
        <w:spacing w:after="0" w:line="240" w:lineRule="auto"/>
        <w:ind w:left="1882" w:right="-20"/>
        <w:rPr>
          <w:rFonts w:ascii="Times New Roman" w:hAnsi="Times New Roman"/>
          <w:sz w:val="20"/>
          <w:szCs w:val="20"/>
        </w:rPr>
      </w:pPr>
      <w:r>
        <w:rPr>
          <w:rFonts w:ascii="Times New Roman" w:hAnsi="Times New Roman"/>
          <w:noProof/>
          <w:lang w:eastAsia="zh-CN"/>
        </w:rPr>
        <w:drawing>
          <wp:inline distT="0" distB="0" distL="0" distR="0" wp14:anchorId="715E8264" wp14:editId="1B1D0857">
            <wp:extent cx="3187065" cy="1938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7065" cy="1938020"/>
                    </a:xfrm>
                    <a:prstGeom prst="rect">
                      <a:avLst/>
                    </a:prstGeom>
                    <a:noFill/>
                    <a:ln>
                      <a:noFill/>
                    </a:ln>
                  </pic:spPr>
                </pic:pic>
              </a:graphicData>
            </a:graphic>
          </wp:inline>
        </w:drawing>
      </w:r>
    </w:p>
    <w:p w14:paraId="78657753" w14:textId="77777777" w:rsidR="009B2C82" w:rsidRDefault="009B2C82" w:rsidP="009B2C82">
      <w:pPr>
        <w:spacing w:before="3" w:after="0" w:line="110" w:lineRule="exact"/>
        <w:rPr>
          <w:rFonts w:ascii="Times New Roman" w:hAnsi="Times New Roman"/>
          <w:sz w:val="11"/>
          <w:szCs w:val="11"/>
        </w:rPr>
      </w:pPr>
    </w:p>
    <w:p w14:paraId="679FA56F" w14:textId="77777777" w:rsidR="009B2C82" w:rsidRDefault="009B2C82" w:rsidP="009B2C82">
      <w:pPr>
        <w:tabs>
          <w:tab w:val="center" w:pos="4112"/>
          <w:tab w:val="left" w:pos="6480"/>
        </w:tabs>
        <w:spacing w:after="0" w:line="360" w:lineRule="auto"/>
        <w:ind w:right="9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4-5  </w:t>
      </w:r>
      <w:r>
        <w:rPr>
          <w:rFonts w:ascii="Times New Roman" w:hAnsi="Times New Roman"/>
          <w:sz w:val="18"/>
          <w:szCs w:val="18"/>
          <w:lang w:eastAsia="zh-CN"/>
        </w:rPr>
        <w:t>多对重定位寄存器支持内存共享</w:t>
      </w:r>
    </w:p>
    <w:p w14:paraId="22C9CEC2" w14:textId="77777777" w:rsidR="009B2C82" w:rsidRDefault="009B2C82" w:rsidP="009B2C8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4.2.3  </w:t>
      </w:r>
      <w:r>
        <w:rPr>
          <w:rFonts w:ascii="Times New Roman" w:hAnsi="Times New Roman"/>
          <w:b/>
          <w:spacing w:val="-1"/>
          <w:sz w:val="24"/>
          <w:szCs w:val="24"/>
          <w:lang w:eastAsia="zh-CN"/>
        </w:rPr>
        <w:t>内存不足的存储管理技术</w:t>
      </w:r>
    </w:p>
    <w:p w14:paraId="330DBB46"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移动技术</w:t>
      </w:r>
    </w:p>
    <w:p w14:paraId="30D63B41"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可变分区法中，必须把进程装入一个连续的内存区域，由于进程不断地装入和撤销，导致内存中常常出现分散的小空闲区，称之为</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。有时</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会小到竟然连小进程都容纳不下，这样，不但浪费内存资源，还会限制调入内存的进程数目。</w:t>
      </w:r>
    </w:p>
    <w:p w14:paraId="25AC09C0"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当在未分配区表中找不到足够大的空闲区来装入新进程时，可采用移动技术把已在内存中的进程分区连接到一起，使分散的空闲区汇集成片，这就是移动技术，</w:t>
      </w:r>
      <w:r>
        <w:rPr>
          <w:rFonts w:ascii="Times New Roman" w:hAnsi="Times New Roman"/>
          <w:spacing w:val="10"/>
          <w:sz w:val="21"/>
          <w:szCs w:val="21"/>
          <w:lang w:eastAsia="zh-CN"/>
        </w:rPr>
        <w:lastRenderedPageBreak/>
        <w:t>也叫内存紧凑。第一种方法是把</w:t>
      </w:r>
      <w:r w:rsidRPr="00245C5B">
        <w:rPr>
          <w:rFonts w:ascii="Times New Roman" w:hAnsi="Times New Roman"/>
          <w:spacing w:val="10"/>
          <w:sz w:val="21"/>
          <w:szCs w:val="21"/>
          <w:highlight w:val="yellow"/>
          <w:lang w:eastAsia="zh-CN"/>
        </w:rPr>
        <w:t>所有当前占用的分区内容</w:t>
      </w:r>
      <w:r>
        <w:rPr>
          <w:rFonts w:ascii="Times New Roman" w:hAnsi="Times New Roman"/>
          <w:spacing w:val="10"/>
          <w:sz w:val="21"/>
          <w:szCs w:val="21"/>
          <w:lang w:eastAsia="zh-CN"/>
        </w:rPr>
        <w:t>移动到内存的一端；第二种方法是把占用分区内容移动到内存的一端，但当</w:t>
      </w:r>
      <w:r w:rsidRPr="00245C5B">
        <w:rPr>
          <w:rFonts w:ascii="Times New Roman" w:hAnsi="Times New Roman"/>
          <w:spacing w:val="10"/>
          <w:sz w:val="21"/>
          <w:szCs w:val="21"/>
          <w:highlight w:val="yellow"/>
          <w:lang w:eastAsia="zh-CN"/>
        </w:rPr>
        <w:t>产生足够大小的空闲区时就停止移动</w:t>
      </w:r>
      <w:r>
        <w:rPr>
          <w:rFonts w:ascii="Times New Roman" w:hAnsi="Times New Roman"/>
          <w:spacing w:val="10"/>
          <w:sz w:val="21"/>
          <w:szCs w:val="21"/>
          <w:lang w:eastAsia="zh-CN"/>
        </w:rPr>
        <w:t>。</w:t>
      </w:r>
    </w:p>
    <w:p w14:paraId="53FEDC1F"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移动操作需要把内存中的进程</w:t>
      </w:r>
      <w:r>
        <w:rPr>
          <w:rFonts w:ascii="Times New Roman" w:hAnsi="Times New Roman"/>
          <w:spacing w:val="10"/>
          <w:sz w:val="21"/>
          <w:szCs w:val="21"/>
          <w:lang w:eastAsia="zh-CN"/>
        </w:rPr>
        <w:t>“</w:t>
      </w:r>
      <w:r>
        <w:rPr>
          <w:rFonts w:ascii="Times New Roman" w:hAnsi="Times New Roman"/>
          <w:spacing w:val="10"/>
          <w:sz w:val="21"/>
          <w:szCs w:val="21"/>
          <w:lang w:eastAsia="zh-CN"/>
        </w:rPr>
        <w:t>搬家</w:t>
      </w:r>
      <w:r>
        <w:rPr>
          <w:rFonts w:ascii="Times New Roman" w:hAnsi="Times New Roman"/>
          <w:spacing w:val="10"/>
          <w:sz w:val="21"/>
          <w:szCs w:val="21"/>
          <w:lang w:eastAsia="zh-CN"/>
        </w:rPr>
        <w:t>”</w:t>
      </w:r>
      <w:r>
        <w:rPr>
          <w:rFonts w:ascii="Times New Roman" w:hAnsi="Times New Roman"/>
          <w:spacing w:val="10"/>
          <w:sz w:val="21"/>
          <w:szCs w:val="21"/>
          <w:lang w:eastAsia="zh-CN"/>
        </w:rPr>
        <w:t>，即读出每个字并写回内存，凡涉及地址的信息均应修改，如基址寄存器、地址指针等，移动分配示例如图</w:t>
      </w:r>
      <w:r>
        <w:rPr>
          <w:rFonts w:ascii="Times New Roman" w:hAnsi="Times New Roman"/>
          <w:spacing w:val="10"/>
          <w:sz w:val="21"/>
          <w:szCs w:val="21"/>
          <w:lang w:eastAsia="zh-CN"/>
        </w:rPr>
        <w:t>4-6</w:t>
      </w:r>
      <w:r>
        <w:rPr>
          <w:rFonts w:ascii="Times New Roman" w:hAnsi="Times New Roman"/>
          <w:spacing w:val="10"/>
          <w:sz w:val="21"/>
          <w:szCs w:val="21"/>
          <w:lang w:eastAsia="zh-CN"/>
        </w:rPr>
        <w:t>所示。移动虽然可以汇集内存空闲区，但其开销很大，</w:t>
      </w:r>
      <w:r w:rsidRPr="00245C5B">
        <w:rPr>
          <w:rFonts w:ascii="Times New Roman" w:hAnsi="Times New Roman"/>
          <w:spacing w:val="10"/>
          <w:sz w:val="21"/>
          <w:szCs w:val="21"/>
          <w:highlight w:val="yellow"/>
          <w:lang w:eastAsia="zh-CN"/>
        </w:rPr>
        <w:t>现代操作系统都不再采用</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搬家</w:t>
      </w:r>
      <w:r>
        <w:rPr>
          <w:rFonts w:ascii="Times New Roman" w:hAnsi="Times New Roman"/>
          <w:spacing w:val="10"/>
          <w:sz w:val="21"/>
          <w:szCs w:val="21"/>
          <w:lang w:eastAsia="zh-CN"/>
        </w:rPr>
        <w:t>”</w:t>
      </w:r>
      <w:r>
        <w:rPr>
          <w:rFonts w:ascii="Times New Roman" w:hAnsi="Times New Roman"/>
          <w:spacing w:val="10"/>
          <w:sz w:val="21"/>
          <w:szCs w:val="21"/>
          <w:lang w:eastAsia="zh-CN"/>
        </w:rPr>
        <w:t>不是任何时候都能进行的，由于块设备在与内存交换信息时，通道或</w:t>
      </w:r>
      <w:r>
        <w:rPr>
          <w:rFonts w:ascii="Times New Roman" w:hAnsi="Times New Roman"/>
          <w:spacing w:val="10"/>
          <w:sz w:val="21"/>
          <w:szCs w:val="21"/>
          <w:lang w:eastAsia="zh-CN"/>
        </w:rPr>
        <w:t>DMA</w:t>
      </w:r>
      <w:r>
        <w:rPr>
          <w:rFonts w:ascii="Times New Roman" w:hAnsi="Times New Roman"/>
          <w:spacing w:val="10"/>
          <w:sz w:val="21"/>
          <w:szCs w:val="21"/>
          <w:lang w:eastAsia="zh-CN"/>
        </w:rPr>
        <w:t>总是按确定的内存绝对地址完成信息传输，所以，当一道程序正在与设备交换数据时往往不能移动，系统应设法减少移动，比如，在装入时总是先挑选不经移动即可装入的进程，在不得不移动时应力求所移动的道数最少。那么，何时进行移动呢？一是进程撤销之后释放分区时，如果它不与空闲区邻接，立即实施移动，于是，系统始终保持只有一个空闲区；二是进程装入分区时，若空闲区的总和够用，但没有一个空闲区能容纳此进程时实施移动。</w:t>
      </w:r>
    </w:p>
    <w:p w14:paraId="734F7523" w14:textId="3016C899"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假设进程</w:t>
      </w:r>
      <w:r>
        <w:rPr>
          <w:rFonts w:ascii="Times New Roman" w:hAnsi="Times New Roman"/>
          <w:spacing w:val="10"/>
          <w:sz w:val="21"/>
          <w:szCs w:val="21"/>
          <w:lang w:eastAsia="zh-CN"/>
        </w:rPr>
        <w:t>A</w:t>
      </w:r>
      <w:r>
        <w:rPr>
          <w:rFonts w:ascii="Times New Roman" w:hAnsi="Times New Roman"/>
          <w:spacing w:val="10"/>
          <w:sz w:val="21"/>
          <w:szCs w:val="21"/>
          <w:lang w:eastAsia="zh-CN"/>
        </w:rPr>
        <w:t>请求分配</w:t>
      </w:r>
      <w:r>
        <w:rPr>
          <w:rFonts w:ascii="Times New Roman" w:hAnsi="Times New Roman"/>
          <w:spacing w:val="10"/>
          <w:sz w:val="21"/>
          <w:szCs w:val="21"/>
          <w:lang w:eastAsia="zh-CN"/>
        </w:rPr>
        <w:t>x KB</w:t>
      </w:r>
      <w:r>
        <w:rPr>
          <w:rFonts w:ascii="Times New Roman" w:hAnsi="Times New Roman"/>
          <w:spacing w:val="10"/>
          <w:sz w:val="21"/>
          <w:szCs w:val="21"/>
          <w:lang w:eastAsia="zh-CN"/>
        </w:rPr>
        <w:t>内存区，采用移动技术分配内存空间的算法如下。步骤</w:t>
      </w:r>
      <w:r>
        <w:rPr>
          <w:rFonts w:ascii="Times New Roman" w:hAnsi="Times New Roman"/>
          <w:spacing w:val="10"/>
          <w:sz w:val="21"/>
          <w:szCs w:val="21"/>
          <w:lang w:eastAsia="zh-CN"/>
        </w:rPr>
        <w:t>1</w:t>
      </w:r>
      <w:r>
        <w:rPr>
          <w:rFonts w:ascii="Times New Roman" w:hAnsi="Times New Roman"/>
          <w:spacing w:val="10"/>
          <w:sz w:val="21"/>
          <w:szCs w:val="21"/>
          <w:lang w:eastAsia="zh-CN"/>
        </w:rPr>
        <w:t>：查内存分配表，若有大于</w:t>
      </w:r>
      <w:r>
        <w:rPr>
          <w:rFonts w:ascii="Times New Roman" w:hAnsi="Times New Roman"/>
          <w:spacing w:val="10"/>
          <w:sz w:val="21"/>
          <w:szCs w:val="21"/>
          <w:lang w:eastAsia="zh-CN"/>
        </w:rPr>
        <w:t>x KB</w:t>
      </w:r>
      <w:r>
        <w:rPr>
          <w:rFonts w:ascii="Times New Roman" w:hAnsi="Times New Roman"/>
          <w:spacing w:val="10"/>
          <w:sz w:val="21"/>
          <w:szCs w:val="21"/>
          <w:lang w:eastAsia="zh-CN"/>
        </w:rPr>
        <w:t>的空闲区，则转步骤</w:t>
      </w:r>
      <w:r>
        <w:rPr>
          <w:rFonts w:ascii="Times New Roman" w:hAnsi="Times New Roman"/>
          <w:spacing w:val="10"/>
          <w:sz w:val="21"/>
          <w:szCs w:val="21"/>
          <w:lang w:eastAsia="zh-CN"/>
        </w:rPr>
        <w:t>4</w:t>
      </w:r>
      <w:r>
        <w:rPr>
          <w:rFonts w:ascii="Times New Roman" w:hAnsi="Times New Roman"/>
          <w:spacing w:val="10"/>
          <w:sz w:val="21"/>
          <w:szCs w:val="21"/>
          <w:lang w:eastAsia="zh-CN"/>
        </w:rPr>
        <w:t>。步骤</w:t>
      </w:r>
      <w:r>
        <w:rPr>
          <w:rFonts w:ascii="Times New Roman" w:hAnsi="Times New Roman"/>
          <w:spacing w:val="10"/>
          <w:sz w:val="21"/>
          <w:szCs w:val="21"/>
          <w:lang w:eastAsia="zh-CN"/>
        </w:rPr>
        <w:t>2</w:t>
      </w:r>
      <w:r>
        <w:rPr>
          <w:rFonts w:ascii="Times New Roman" w:hAnsi="Times New Roman"/>
          <w:spacing w:val="10"/>
          <w:sz w:val="21"/>
          <w:szCs w:val="21"/>
          <w:lang w:eastAsia="zh-CN"/>
        </w:rPr>
        <w:t>：若空闲区总和小于</w:t>
      </w:r>
      <w:r>
        <w:rPr>
          <w:rFonts w:ascii="Times New Roman" w:hAnsi="Times New Roman"/>
          <w:spacing w:val="10"/>
          <w:sz w:val="21"/>
          <w:szCs w:val="21"/>
          <w:lang w:eastAsia="zh-CN"/>
        </w:rPr>
        <w:t>x KB</w:t>
      </w:r>
      <w:r>
        <w:rPr>
          <w:rFonts w:ascii="Times New Roman" w:hAnsi="Times New Roman"/>
          <w:spacing w:val="10"/>
          <w:sz w:val="21"/>
          <w:szCs w:val="21"/>
          <w:lang w:eastAsia="zh-CN"/>
        </w:rPr>
        <w:t>，则令进程</w:t>
      </w:r>
      <w:r>
        <w:rPr>
          <w:rFonts w:ascii="Times New Roman" w:hAnsi="Times New Roman"/>
          <w:spacing w:val="10"/>
          <w:sz w:val="21"/>
          <w:szCs w:val="21"/>
          <w:lang w:eastAsia="zh-CN"/>
        </w:rPr>
        <w:t>A</w:t>
      </w:r>
      <w:r>
        <w:rPr>
          <w:rFonts w:ascii="Times New Roman" w:hAnsi="Times New Roman"/>
          <w:spacing w:val="10"/>
          <w:sz w:val="21"/>
          <w:szCs w:val="21"/>
          <w:lang w:eastAsia="zh-CN"/>
        </w:rPr>
        <w:t>等待内存资源。步骤</w:t>
      </w:r>
      <w:r>
        <w:rPr>
          <w:rFonts w:ascii="Times New Roman" w:hAnsi="Times New Roman"/>
          <w:spacing w:val="10"/>
          <w:sz w:val="21"/>
          <w:szCs w:val="21"/>
          <w:lang w:eastAsia="zh-CN"/>
        </w:rPr>
        <w:t>3</w:t>
      </w:r>
      <w:r>
        <w:rPr>
          <w:rFonts w:ascii="Times New Roman" w:hAnsi="Times New Roman"/>
          <w:spacing w:val="10"/>
          <w:sz w:val="21"/>
          <w:szCs w:val="21"/>
          <w:lang w:eastAsia="zh-CN"/>
        </w:rPr>
        <w:t>：移动内存的相关分区信息；修改内存分配表有关项；修改被移动者的基址寄存器等信息。步骤</w:t>
      </w:r>
      <w:r>
        <w:rPr>
          <w:rFonts w:ascii="Times New Roman" w:hAnsi="Times New Roman"/>
          <w:spacing w:val="10"/>
          <w:sz w:val="21"/>
          <w:szCs w:val="21"/>
          <w:lang w:eastAsia="zh-CN"/>
        </w:rPr>
        <w:t>4</w:t>
      </w:r>
      <w:r>
        <w:rPr>
          <w:rFonts w:ascii="Times New Roman" w:hAnsi="Times New Roman"/>
          <w:spacing w:val="10"/>
          <w:sz w:val="21"/>
          <w:szCs w:val="21"/>
          <w:lang w:eastAsia="zh-CN"/>
        </w:rPr>
        <w:t>：分配</w:t>
      </w:r>
      <w:r>
        <w:rPr>
          <w:rFonts w:ascii="Times New Roman" w:hAnsi="Times New Roman"/>
          <w:spacing w:val="10"/>
          <w:sz w:val="21"/>
          <w:szCs w:val="21"/>
          <w:lang w:eastAsia="zh-CN"/>
        </w:rPr>
        <w:t>x KB</w:t>
      </w:r>
      <w:r>
        <w:rPr>
          <w:rFonts w:ascii="Times New Roman" w:hAnsi="Times New Roman"/>
          <w:spacing w:val="10"/>
          <w:sz w:val="21"/>
          <w:szCs w:val="21"/>
          <w:lang w:eastAsia="zh-CN"/>
        </w:rPr>
        <w:t>内存；修改内存分配表有关项；设置进程</w:t>
      </w:r>
      <w:r>
        <w:rPr>
          <w:rFonts w:ascii="Times New Roman" w:hAnsi="Times New Roman"/>
          <w:spacing w:val="10"/>
          <w:sz w:val="21"/>
          <w:szCs w:val="21"/>
          <w:lang w:eastAsia="zh-CN"/>
        </w:rPr>
        <w:t xml:space="preserve"> A </w:t>
      </w:r>
      <w:r>
        <w:rPr>
          <w:rFonts w:ascii="Times New Roman" w:hAnsi="Times New Roman"/>
          <w:spacing w:val="10"/>
          <w:sz w:val="21"/>
          <w:szCs w:val="21"/>
          <w:lang w:eastAsia="zh-CN"/>
        </w:rPr>
        <w:t>的基址寄存器；有申请者等待时即予以释放，算法结束。</w:t>
      </w:r>
    </w:p>
    <w:p w14:paraId="751A709E"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p>
    <w:p w14:paraId="7FC71FC6" w14:textId="6DD36312" w:rsidR="009B2C82" w:rsidRDefault="009B2C82" w:rsidP="009B2C82">
      <w:pPr>
        <w:spacing w:after="0" w:line="217" w:lineRule="auto"/>
        <w:ind w:left="106" w:right="4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br w:type="page"/>
      </w:r>
      <w:r>
        <w:rPr>
          <w:rFonts w:ascii="Times New Roman" w:hAnsi="Times New Roman"/>
          <w:noProof/>
          <w:lang w:eastAsia="zh-CN"/>
        </w:rPr>
        <mc:AlternateContent>
          <mc:Choice Requires="wpg">
            <w:drawing>
              <wp:anchor distT="0" distB="0" distL="114300" distR="114300" simplePos="0" relativeHeight="251666432" behindDoc="0" locked="0" layoutInCell="1" allowOverlap="1" wp14:anchorId="0CF5B512" wp14:editId="4013364D">
                <wp:simplePos x="0" y="0"/>
                <wp:positionH relativeFrom="column">
                  <wp:posOffset>282575</wp:posOffset>
                </wp:positionH>
                <wp:positionV relativeFrom="paragraph">
                  <wp:posOffset>50165</wp:posOffset>
                </wp:positionV>
                <wp:extent cx="4686300" cy="2077720"/>
                <wp:effectExtent l="2540" t="17780" r="0" b="0"/>
                <wp:wrapNone/>
                <wp:docPr id="59" name="组合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0" cy="2077720"/>
                          <a:chOff x="2113" y="8616"/>
                          <a:chExt cx="7380" cy="2577"/>
                        </a:xfrm>
                      </wpg:grpSpPr>
                      <wps:wsp>
                        <wps:cNvPr id="60" name="文本框 614"/>
                        <wps:cNvSpPr txBox="1">
                          <a:spLocks noChangeArrowheads="1"/>
                        </wps:cNvSpPr>
                        <wps:spPr bwMode="auto">
                          <a:xfrm>
                            <a:off x="3373" y="8691"/>
                            <a:ext cx="900" cy="171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493020DF" w14:textId="77777777" w:rsidR="00D35642" w:rsidRDefault="00D35642" w:rsidP="009B2C82"/>
                          </w:txbxContent>
                        </wps:txbx>
                        <wps:bodyPr rot="0" vert="horz" wrap="square" lIns="91440" tIns="45720" rIns="91440" bIns="45720" anchor="t" anchorCtr="0" upright="1">
                          <a:noAutofit/>
                        </wps:bodyPr>
                      </wps:wsp>
                      <wps:wsp>
                        <wps:cNvPr id="61" name="文本框 615"/>
                        <wps:cNvSpPr txBox="1">
                          <a:spLocks noChangeArrowheads="1"/>
                        </wps:cNvSpPr>
                        <wps:spPr bwMode="auto">
                          <a:xfrm>
                            <a:off x="5353" y="8691"/>
                            <a:ext cx="900" cy="171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36DF37FB" w14:textId="77777777" w:rsidR="00D35642" w:rsidRDefault="00D35642" w:rsidP="009B2C82"/>
                          </w:txbxContent>
                        </wps:txbx>
                        <wps:bodyPr rot="0" vert="horz" wrap="square" lIns="91440" tIns="45720" rIns="91440" bIns="45720" anchor="t" anchorCtr="0" upright="1">
                          <a:noAutofit/>
                        </wps:bodyPr>
                      </wps:wsp>
                      <wps:wsp>
                        <wps:cNvPr id="62" name="文本框 616"/>
                        <wps:cNvSpPr txBox="1">
                          <a:spLocks noChangeArrowheads="1"/>
                        </wps:cNvSpPr>
                        <wps:spPr bwMode="auto">
                          <a:xfrm>
                            <a:off x="7513" y="8691"/>
                            <a:ext cx="900" cy="1716"/>
                          </a:xfrm>
                          <a:prstGeom prst="rect">
                            <a:avLst/>
                          </a:prstGeom>
                          <a:solidFill>
                            <a:srgbClr val="FFFFFF"/>
                          </a:solidFill>
                          <a:ln w="9525">
                            <a:solidFill>
                              <a:srgbClr val="000000"/>
                            </a:solidFill>
                            <a:miter lim="800000"/>
                            <a:headEnd/>
                            <a:tailEnd/>
                          </a:ln>
                          <a:effectLst>
                            <a:outerShdw dist="107763" dir="18900000" algn="ctr" rotWithShape="0">
                              <a:srgbClr val="808080"/>
                            </a:outerShdw>
                          </a:effectLst>
                        </wps:spPr>
                        <wps:txbx>
                          <w:txbxContent>
                            <w:p w14:paraId="6351C8B4" w14:textId="77777777" w:rsidR="00D35642" w:rsidRDefault="00D35642" w:rsidP="009B2C82"/>
                          </w:txbxContent>
                        </wps:txbx>
                        <wps:bodyPr rot="0" vert="horz" wrap="square" lIns="91440" tIns="45720" rIns="91440" bIns="45720" anchor="t" anchorCtr="0" upright="1">
                          <a:noAutofit/>
                        </wps:bodyPr>
                      </wps:wsp>
                      <wpg:grpSp>
                        <wpg:cNvPr id="63" name="组合 617"/>
                        <wpg:cNvGrpSpPr>
                          <a:grpSpLocks/>
                        </wpg:cNvGrpSpPr>
                        <wpg:grpSpPr bwMode="auto">
                          <a:xfrm>
                            <a:off x="3373" y="8616"/>
                            <a:ext cx="960" cy="1791"/>
                            <a:chOff x="3261" y="10602"/>
                            <a:chExt cx="960" cy="2282"/>
                          </a:xfrm>
                        </wpg:grpSpPr>
                        <wps:wsp>
                          <wps:cNvPr id="64" name="文本框 618"/>
                          <wps:cNvSpPr txBox="1">
                            <a:spLocks noChangeArrowheads="1"/>
                          </wps:cNvSpPr>
                          <wps:spPr bwMode="auto">
                            <a:xfrm>
                              <a:off x="3261" y="10602"/>
                              <a:ext cx="960" cy="326"/>
                            </a:xfrm>
                            <a:prstGeom prst="rect">
                              <a:avLst/>
                            </a:prstGeom>
                            <a:solidFill>
                              <a:srgbClr val="FFFFFF"/>
                            </a:solidFill>
                            <a:ln w="9525">
                              <a:solidFill>
                                <a:srgbClr val="000000"/>
                              </a:solidFill>
                              <a:miter lim="800000"/>
                              <a:headEnd/>
                              <a:tailEnd/>
                            </a:ln>
                          </wps:spPr>
                          <wps:txbx>
                            <w:txbxContent>
                              <w:p w14:paraId="79A88AF8" w14:textId="77777777" w:rsidR="00D35642" w:rsidRDefault="00D35642" w:rsidP="009B2C82">
                                <w:pPr>
                                  <w:pStyle w:val="12"/>
                                </w:pPr>
                                <w:r>
                                  <w:rPr>
                                    <w:rFonts w:hint="eastAsia"/>
                                  </w:rPr>
                                  <w:t>操作系统</w:t>
                                </w:r>
                              </w:p>
                            </w:txbxContent>
                          </wps:txbx>
                          <wps:bodyPr rot="0" vert="horz" wrap="square" lIns="0" tIns="0" rIns="0" bIns="0" anchor="t" anchorCtr="0" upright="1">
                            <a:noAutofit/>
                          </wps:bodyPr>
                        </wps:wsp>
                        <wps:wsp>
                          <wps:cNvPr id="65" name="文本框 619"/>
                          <wps:cNvSpPr txBox="1">
                            <a:spLocks noChangeArrowheads="1"/>
                          </wps:cNvSpPr>
                          <wps:spPr bwMode="auto">
                            <a:xfrm>
                              <a:off x="3261" y="10928"/>
                              <a:ext cx="960" cy="326"/>
                            </a:xfrm>
                            <a:prstGeom prst="rect">
                              <a:avLst/>
                            </a:prstGeom>
                            <a:solidFill>
                              <a:srgbClr val="FFFFFF"/>
                            </a:solidFill>
                            <a:ln w="9525">
                              <a:solidFill>
                                <a:srgbClr val="000000"/>
                              </a:solidFill>
                              <a:miter lim="800000"/>
                              <a:headEnd/>
                              <a:tailEnd/>
                            </a:ln>
                          </wps:spPr>
                          <wps:txbx>
                            <w:txbxContent>
                              <w:p w14:paraId="54E112AB" w14:textId="77777777" w:rsidR="00D35642" w:rsidRDefault="00D35642" w:rsidP="009B2C82">
                                <w:pPr>
                                  <w:pStyle w:val="12"/>
                                </w:pPr>
                                <w:r>
                                  <w:rPr>
                                    <w:rFonts w:hint="eastAsia"/>
                                  </w:rPr>
                                  <w:t>作业1</w:t>
                                </w:r>
                              </w:p>
                            </w:txbxContent>
                          </wps:txbx>
                          <wps:bodyPr rot="0" vert="horz" wrap="square" lIns="0" tIns="0" rIns="0" bIns="0" anchor="t" anchorCtr="0" upright="1">
                            <a:noAutofit/>
                          </wps:bodyPr>
                        </wps:wsp>
                        <wps:wsp>
                          <wps:cNvPr id="66" name="文本框 620"/>
                          <wps:cNvSpPr txBox="1">
                            <a:spLocks noChangeArrowheads="1"/>
                          </wps:cNvSpPr>
                          <wps:spPr bwMode="auto">
                            <a:xfrm>
                              <a:off x="3261" y="11254"/>
                              <a:ext cx="960" cy="326"/>
                            </a:xfrm>
                            <a:prstGeom prst="rect">
                              <a:avLst/>
                            </a:prstGeom>
                            <a:solidFill>
                              <a:srgbClr val="FFFFFF"/>
                            </a:solidFill>
                            <a:ln w="9525">
                              <a:solidFill>
                                <a:srgbClr val="000000"/>
                              </a:solidFill>
                              <a:miter lim="800000"/>
                              <a:headEnd/>
                              <a:tailEnd/>
                            </a:ln>
                          </wps:spPr>
                          <wps:txbx>
                            <w:txbxContent>
                              <w:p w14:paraId="6AE668C1" w14:textId="77777777" w:rsidR="00D35642" w:rsidRDefault="00D35642" w:rsidP="009B2C82">
                                <w:pPr>
                                  <w:pStyle w:val="12"/>
                                </w:pPr>
                                <w:r>
                                  <w:rPr>
                                    <w:rFonts w:hint="eastAsia"/>
                                  </w:rPr>
                                  <w:t>空闲区</w:t>
                                </w:r>
                              </w:p>
                            </w:txbxContent>
                          </wps:txbx>
                          <wps:bodyPr rot="0" vert="horz" wrap="square" lIns="0" tIns="0" rIns="0" bIns="0" anchor="t" anchorCtr="0" upright="1">
                            <a:noAutofit/>
                          </wps:bodyPr>
                        </wps:wsp>
                        <wps:wsp>
                          <wps:cNvPr id="67" name="文本框 621"/>
                          <wps:cNvSpPr txBox="1">
                            <a:spLocks noChangeArrowheads="1"/>
                          </wps:cNvSpPr>
                          <wps:spPr bwMode="auto">
                            <a:xfrm>
                              <a:off x="3261" y="11580"/>
                              <a:ext cx="960" cy="326"/>
                            </a:xfrm>
                            <a:prstGeom prst="rect">
                              <a:avLst/>
                            </a:prstGeom>
                            <a:solidFill>
                              <a:srgbClr val="FFFFFF"/>
                            </a:solidFill>
                            <a:ln w="9525">
                              <a:solidFill>
                                <a:srgbClr val="000000"/>
                              </a:solidFill>
                              <a:miter lim="800000"/>
                              <a:headEnd/>
                              <a:tailEnd/>
                            </a:ln>
                          </wps:spPr>
                          <wps:txbx>
                            <w:txbxContent>
                              <w:p w14:paraId="4FB2EB25" w14:textId="77777777" w:rsidR="00D35642" w:rsidRDefault="00D35642" w:rsidP="009B2C82">
                                <w:pPr>
                                  <w:pStyle w:val="12"/>
                                </w:pPr>
                                <w:r>
                                  <w:rPr>
                                    <w:rFonts w:hint="eastAsia"/>
                                  </w:rPr>
                                  <w:t>作业2</w:t>
                                </w:r>
                              </w:p>
                            </w:txbxContent>
                          </wps:txbx>
                          <wps:bodyPr rot="0" vert="horz" wrap="square" lIns="0" tIns="0" rIns="0" bIns="0" anchor="t" anchorCtr="0" upright="1">
                            <a:noAutofit/>
                          </wps:bodyPr>
                        </wps:wsp>
                        <wps:wsp>
                          <wps:cNvPr id="68" name="文本框 622"/>
                          <wps:cNvSpPr txBox="1">
                            <a:spLocks noChangeArrowheads="1"/>
                          </wps:cNvSpPr>
                          <wps:spPr bwMode="auto">
                            <a:xfrm>
                              <a:off x="3261" y="11906"/>
                              <a:ext cx="960" cy="326"/>
                            </a:xfrm>
                            <a:prstGeom prst="rect">
                              <a:avLst/>
                            </a:prstGeom>
                            <a:solidFill>
                              <a:srgbClr val="FFFFFF"/>
                            </a:solidFill>
                            <a:ln w="9525">
                              <a:solidFill>
                                <a:srgbClr val="000000"/>
                              </a:solidFill>
                              <a:miter lim="800000"/>
                              <a:headEnd/>
                              <a:tailEnd/>
                            </a:ln>
                          </wps:spPr>
                          <wps:txbx>
                            <w:txbxContent>
                              <w:p w14:paraId="2EF6CAB7" w14:textId="77777777" w:rsidR="00D35642" w:rsidRDefault="00D35642" w:rsidP="009B2C82">
                                <w:pPr>
                                  <w:pStyle w:val="12"/>
                                </w:pPr>
                                <w:r>
                                  <w:rPr>
                                    <w:rFonts w:hint="eastAsia"/>
                                  </w:rPr>
                                  <w:t>空闲区</w:t>
                                </w:r>
                              </w:p>
                            </w:txbxContent>
                          </wps:txbx>
                          <wps:bodyPr rot="0" vert="horz" wrap="square" lIns="0" tIns="0" rIns="0" bIns="0" anchor="t" anchorCtr="0" upright="1">
                            <a:noAutofit/>
                          </wps:bodyPr>
                        </wps:wsp>
                        <wps:wsp>
                          <wps:cNvPr id="69" name="文本框 623"/>
                          <wps:cNvSpPr txBox="1">
                            <a:spLocks noChangeArrowheads="1"/>
                          </wps:cNvSpPr>
                          <wps:spPr bwMode="auto">
                            <a:xfrm>
                              <a:off x="3261" y="12232"/>
                              <a:ext cx="960" cy="326"/>
                            </a:xfrm>
                            <a:prstGeom prst="rect">
                              <a:avLst/>
                            </a:prstGeom>
                            <a:solidFill>
                              <a:srgbClr val="FFFFFF"/>
                            </a:solidFill>
                            <a:ln w="9525">
                              <a:solidFill>
                                <a:srgbClr val="000000"/>
                              </a:solidFill>
                              <a:miter lim="800000"/>
                              <a:headEnd/>
                              <a:tailEnd/>
                            </a:ln>
                          </wps:spPr>
                          <wps:txbx>
                            <w:txbxContent>
                              <w:p w14:paraId="372E3B34" w14:textId="77777777" w:rsidR="00D35642" w:rsidRDefault="00D35642" w:rsidP="009B2C82">
                                <w:pPr>
                                  <w:pStyle w:val="12"/>
                                </w:pPr>
                                <w:r>
                                  <w:rPr>
                                    <w:rFonts w:hint="eastAsia"/>
                                  </w:rPr>
                                  <w:t>作业3</w:t>
                                </w:r>
                              </w:p>
                            </w:txbxContent>
                          </wps:txbx>
                          <wps:bodyPr rot="0" vert="horz" wrap="square" lIns="0" tIns="0" rIns="0" bIns="0" anchor="t" anchorCtr="0" upright="1">
                            <a:noAutofit/>
                          </wps:bodyPr>
                        </wps:wsp>
                        <wps:wsp>
                          <wps:cNvPr id="70" name="文本框 624"/>
                          <wps:cNvSpPr txBox="1">
                            <a:spLocks noChangeArrowheads="1"/>
                          </wps:cNvSpPr>
                          <wps:spPr bwMode="auto">
                            <a:xfrm>
                              <a:off x="3261" y="12558"/>
                              <a:ext cx="960" cy="326"/>
                            </a:xfrm>
                            <a:prstGeom prst="rect">
                              <a:avLst/>
                            </a:prstGeom>
                            <a:solidFill>
                              <a:srgbClr val="FFFFFF"/>
                            </a:solidFill>
                            <a:ln w="9525">
                              <a:solidFill>
                                <a:srgbClr val="000000"/>
                              </a:solidFill>
                              <a:miter lim="800000"/>
                              <a:headEnd/>
                              <a:tailEnd/>
                            </a:ln>
                          </wps:spPr>
                          <wps:txbx>
                            <w:txbxContent>
                              <w:p w14:paraId="77C28DCE" w14:textId="77777777" w:rsidR="00D35642" w:rsidRDefault="00D35642" w:rsidP="009B2C82">
                                <w:pPr>
                                  <w:pStyle w:val="12"/>
                                </w:pPr>
                                <w:r>
                                  <w:rPr>
                                    <w:rFonts w:hint="eastAsia"/>
                                  </w:rPr>
                                  <w:t>空闲区</w:t>
                                </w:r>
                              </w:p>
                            </w:txbxContent>
                          </wps:txbx>
                          <wps:bodyPr rot="0" vert="horz" wrap="square" lIns="0" tIns="0" rIns="0" bIns="0" anchor="t" anchorCtr="0" upright="1">
                            <a:noAutofit/>
                          </wps:bodyPr>
                        </wps:wsp>
                      </wpg:grpSp>
                      <wpg:grpSp>
                        <wpg:cNvPr id="71" name="组合 625"/>
                        <wpg:cNvGrpSpPr>
                          <a:grpSpLocks/>
                        </wpg:cNvGrpSpPr>
                        <wpg:grpSpPr bwMode="auto">
                          <a:xfrm>
                            <a:off x="5353" y="8691"/>
                            <a:ext cx="960" cy="1791"/>
                            <a:chOff x="5541" y="10602"/>
                            <a:chExt cx="960" cy="2282"/>
                          </a:xfrm>
                        </wpg:grpSpPr>
                        <wps:wsp>
                          <wps:cNvPr id="72" name="文本框 626"/>
                          <wps:cNvSpPr txBox="1">
                            <a:spLocks noChangeArrowheads="1"/>
                          </wps:cNvSpPr>
                          <wps:spPr bwMode="auto">
                            <a:xfrm>
                              <a:off x="5541" y="10602"/>
                              <a:ext cx="960" cy="326"/>
                            </a:xfrm>
                            <a:prstGeom prst="rect">
                              <a:avLst/>
                            </a:prstGeom>
                            <a:solidFill>
                              <a:srgbClr val="FFFFFF"/>
                            </a:solidFill>
                            <a:ln w="9525">
                              <a:solidFill>
                                <a:srgbClr val="000000"/>
                              </a:solidFill>
                              <a:miter lim="800000"/>
                              <a:headEnd/>
                              <a:tailEnd/>
                            </a:ln>
                          </wps:spPr>
                          <wps:txbx>
                            <w:txbxContent>
                              <w:p w14:paraId="5B145C3E" w14:textId="77777777" w:rsidR="00D35642" w:rsidRDefault="00D35642" w:rsidP="009B2C82">
                                <w:pPr>
                                  <w:pStyle w:val="12"/>
                                </w:pPr>
                                <w:r>
                                  <w:rPr>
                                    <w:rFonts w:hint="eastAsia"/>
                                  </w:rPr>
                                  <w:t>操作系统</w:t>
                                </w:r>
                              </w:p>
                            </w:txbxContent>
                          </wps:txbx>
                          <wps:bodyPr rot="0" vert="horz" wrap="square" lIns="0" tIns="0" rIns="0" bIns="0" anchor="t" anchorCtr="0" upright="1">
                            <a:noAutofit/>
                          </wps:bodyPr>
                        </wps:wsp>
                        <wps:wsp>
                          <wps:cNvPr id="73" name="文本框 627"/>
                          <wps:cNvSpPr txBox="1">
                            <a:spLocks noChangeArrowheads="1"/>
                          </wps:cNvSpPr>
                          <wps:spPr bwMode="auto">
                            <a:xfrm>
                              <a:off x="5541" y="10928"/>
                              <a:ext cx="960" cy="326"/>
                            </a:xfrm>
                            <a:prstGeom prst="rect">
                              <a:avLst/>
                            </a:prstGeom>
                            <a:solidFill>
                              <a:srgbClr val="FFFFFF"/>
                            </a:solidFill>
                            <a:ln w="9525">
                              <a:solidFill>
                                <a:srgbClr val="000000"/>
                              </a:solidFill>
                              <a:miter lim="800000"/>
                              <a:headEnd/>
                              <a:tailEnd/>
                            </a:ln>
                          </wps:spPr>
                          <wps:txbx>
                            <w:txbxContent>
                              <w:p w14:paraId="6B350825" w14:textId="77777777" w:rsidR="00D35642" w:rsidRDefault="00D35642" w:rsidP="009B2C82">
                                <w:pPr>
                                  <w:pStyle w:val="12"/>
                                </w:pPr>
                                <w:r>
                                  <w:rPr>
                                    <w:rFonts w:hint="eastAsia"/>
                                  </w:rPr>
                                  <w:t>作业1</w:t>
                                </w:r>
                              </w:p>
                            </w:txbxContent>
                          </wps:txbx>
                          <wps:bodyPr rot="0" vert="horz" wrap="square" lIns="0" tIns="0" rIns="0" bIns="0" anchor="t" anchorCtr="0" upright="1">
                            <a:noAutofit/>
                          </wps:bodyPr>
                        </wps:wsp>
                        <wps:wsp>
                          <wps:cNvPr id="74" name="文本框 628"/>
                          <wps:cNvSpPr txBox="1">
                            <a:spLocks noChangeArrowheads="1"/>
                          </wps:cNvSpPr>
                          <wps:spPr bwMode="auto">
                            <a:xfrm>
                              <a:off x="5541" y="11254"/>
                              <a:ext cx="960" cy="326"/>
                            </a:xfrm>
                            <a:prstGeom prst="rect">
                              <a:avLst/>
                            </a:prstGeom>
                            <a:solidFill>
                              <a:srgbClr val="FFFFFF"/>
                            </a:solidFill>
                            <a:ln w="9525">
                              <a:solidFill>
                                <a:srgbClr val="000000"/>
                              </a:solidFill>
                              <a:miter lim="800000"/>
                              <a:headEnd/>
                              <a:tailEnd/>
                            </a:ln>
                          </wps:spPr>
                          <wps:txbx>
                            <w:txbxContent>
                              <w:p w14:paraId="78C54416" w14:textId="77777777" w:rsidR="00D35642" w:rsidRDefault="00D35642" w:rsidP="009B2C82">
                                <w:pPr>
                                  <w:pStyle w:val="12"/>
                                </w:pPr>
                                <w:r>
                                  <w:rPr>
                                    <w:rFonts w:hint="eastAsia"/>
                                  </w:rPr>
                                  <w:t>作业2</w:t>
                                </w:r>
                              </w:p>
                            </w:txbxContent>
                          </wps:txbx>
                          <wps:bodyPr rot="0" vert="horz" wrap="square" lIns="0" tIns="0" rIns="0" bIns="0" anchor="t" anchorCtr="0" upright="1">
                            <a:noAutofit/>
                          </wps:bodyPr>
                        </wps:wsp>
                        <wps:wsp>
                          <wps:cNvPr id="75" name="文本框 629"/>
                          <wps:cNvSpPr txBox="1">
                            <a:spLocks noChangeArrowheads="1"/>
                          </wps:cNvSpPr>
                          <wps:spPr bwMode="auto">
                            <a:xfrm>
                              <a:off x="5541" y="11580"/>
                              <a:ext cx="960" cy="326"/>
                            </a:xfrm>
                            <a:prstGeom prst="rect">
                              <a:avLst/>
                            </a:prstGeom>
                            <a:solidFill>
                              <a:srgbClr val="FFFFFF"/>
                            </a:solidFill>
                            <a:ln w="9525">
                              <a:solidFill>
                                <a:srgbClr val="000000"/>
                              </a:solidFill>
                              <a:miter lim="800000"/>
                              <a:headEnd/>
                              <a:tailEnd/>
                            </a:ln>
                          </wps:spPr>
                          <wps:txbx>
                            <w:txbxContent>
                              <w:p w14:paraId="0E8F0235" w14:textId="77777777" w:rsidR="00D35642" w:rsidRDefault="00D35642" w:rsidP="009B2C82">
                                <w:pPr>
                                  <w:pStyle w:val="12"/>
                                </w:pPr>
                                <w:r>
                                  <w:rPr>
                                    <w:rFonts w:hint="eastAsia"/>
                                  </w:rPr>
                                  <w:t>作业3</w:t>
                                </w:r>
                              </w:p>
                            </w:txbxContent>
                          </wps:txbx>
                          <wps:bodyPr rot="0" vert="horz" wrap="square" lIns="0" tIns="0" rIns="0" bIns="0" anchor="t" anchorCtr="0" upright="1">
                            <a:noAutofit/>
                          </wps:bodyPr>
                        </wps:wsp>
                        <wps:wsp>
                          <wps:cNvPr id="76" name="文本框 630"/>
                          <wps:cNvSpPr txBox="1">
                            <a:spLocks noChangeArrowheads="1"/>
                          </wps:cNvSpPr>
                          <wps:spPr bwMode="auto">
                            <a:xfrm>
                              <a:off x="5541" y="11906"/>
                              <a:ext cx="960" cy="978"/>
                            </a:xfrm>
                            <a:prstGeom prst="rect">
                              <a:avLst/>
                            </a:prstGeom>
                            <a:solidFill>
                              <a:srgbClr val="FFFFFF"/>
                            </a:solidFill>
                            <a:ln w="9525">
                              <a:solidFill>
                                <a:srgbClr val="000000"/>
                              </a:solidFill>
                              <a:miter lim="800000"/>
                              <a:headEnd/>
                              <a:tailEnd/>
                            </a:ln>
                          </wps:spPr>
                          <wps:txbx>
                            <w:txbxContent>
                              <w:p w14:paraId="0183EBF7" w14:textId="77777777" w:rsidR="00D35642" w:rsidRDefault="00D35642" w:rsidP="009B2C82">
                                <w:pPr>
                                  <w:pStyle w:val="12"/>
                                </w:pPr>
                                <w:r>
                                  <w:rPr>
                                    <w:rFonts w:hint="eastAsia"/>
                                  </w:rPr>
                                  <w:t>空闲区</w:t>
                                </w:r>
                              </w:p>
                            </w:txbxContent>
                          </wps:txbx>
                          <wps:bodyPr rot="0" vert="horz" wrap="square" lIns="0" tIns="0" rIns="0" bIns="0" anchor="t" anchorCtr="0" upright="1">
                            <a:noAutofit/>
                          </wps:bodyPr>
                        </wps:wsp>
                      </wpg:grpSp>
                      <wpg:grpSp>
                        <wpg:cNvPr id="77" name="组合 631"/>
                        <wpg:cNvGrpSpPr>
                          <a:grpSpLocks/>
                        </wpg:cNvGrpSpPr>
                        <wpg:grpSpPr bwMode="auto">
                          <a:xfrm>
                            <a:off x="7513" y="8691"/>
                            <a:ext cx="960" cy="1791"/>
                            <a:chOff x="7581" y="10602"/>
                            <a:chExt cx="960" cy="2282"/>
                          </a:xfrm>
                        </wpg:grpSpPr>
                        <wps:wsp>
                          <wps:cNvPr id="78" name="文本框 632"/>
                          <wps:cNvSpPr txBox="1">
                            <a:spLocks noChangeArrowheads="1"/>
                          </wps:cNvSpPr>
                          <wps:spPr bwMode="auto">
                            <a:xfrm>
                              <a:off x="7581" y="10602"/>
                              <a:ext cx="960" cy="326"/>
                            </a:xfrm>
                            <a:prstGeom prst="rect">
                              <a:avLst/>
                            </a:prstGeom>
                            <a:solidFill>
                              <a:srgbClr val="FFFFFF"/>
                            </a:solidFill>
                            <a:ln w="9525">
                              <a:solidFill>
                                <a:srgbClr val="000000"/>
                              </a:solidFill>
                              <a:miter lim="800000"/>
                              <a:headEnd/>
                              <a:tailEnd/>
                            </a:ln>
                          </wps:spPr>
                          <wps:txbx>
                            <w:txbxContent>
                              <w:p w14:paraId="46DF66BF" w14:textId="77777777" w:rsidR="00D35642" w:rsidRDefault="00D35642" w:rsidP="009B2C82">
                                <w:pPr>
                                  <w:pStyle w:val="12"/>
                                </w:pPr>
                                <w:r>
                                  <w:rPr>
                                    <w:rFonts w:hint="eastAsia"/>
                                  </w:rPr>
                                  <w:t>操作系统</w:t>
                                </w:r>
                              </w:p>
                            </w:txbxContent>
                          </wps:txbx>
                          <wps:bodyPr rot="0" vert="horz" wrap="square" lIns="0" tIns="0" rIns="0" bIns="0" anchor="t" anchorCtr="0" upright="1">
                            <a:noAutofit/>
                          </wps:bodyPr>
                        </wps:wsp>
                        <wps:wsp>
                          <wps:cNvPr id="79" name="文本框 633"/>
                          <wps:cNvSpPr txBox="1">
                            <a:spLocks noChangeArrowheads="1"/>
                          </wps:cNvSpPr>
                          <wps:spPr bwMode="auto">
                            <a:xfrm>
                              <a:off x="7581" y="10928"/>
                              <a:ext cx="960" cy="326"/>
                            </a:xfrm>
                            <a:prstGeom prst="rect">
                              <a:avLst/>
                            </a:prstGeom>
                            <a:solidFill>
                              <a:srgbClr val="FFFFFF"/>
                            </a:solidFill>
                            <a:ln w="9525">
                              <a:solidFill>
                                <a:srgbClr val="000000"/>
                              </a:solidFill>
                              <a:miter lim="800000"/>
                              <a:headEnd/>
                              <a:tailEnd/>
                            </a:ln>
                          </wps:spPr>
                          <wps:txbx>
                            <w:txbxContent>
                              <w:p w14:paraId="4F83C5B9" w14:textId="77777777" w:rsidR="00D35642" w:rsidRDefault="00D35642" w:rsidP="009B2C82">
                                <w:pPr>
                                  <w:pStyle w:val="12"/>
                                </w:pPr>
                                <w:r>
                                  <w:rPr>
                                    <w:rFonts w:hint="eastAsia"/>
                                  </w:rPr>
                                  <w:t>作业1</w:t>
                                </w:r>
                              </w:p>
                            </w:txbxContent>
                          </wps:txbx>
                          <wps:bodyPr rot="0" vert="horz" wrap="square" lIns="0" tIns="0" rIns="0" bIns="0" anchor="t" anchorCtr="0" upright="1">
                            <a:noAutofit/>
                          </wps:bodyPr>
                        </wps:wsp>
                        <wps:wsp>
                          <wps:cNvPr id="80" name="文本框 634"/>
                          <wps:cNvSpPr txBox="1">
                            <a:spLocks noChangeArrowheads="1"/>
                          </wps:cNvSpPr>
                          <wps:spPr bwMode="auto">
                            <a:xfrm>
                              <a:off x="7581" y="11254"/>
                              <a:ext cx="960" cy="326"/>
                            </a:xfrm>
                            <a:prstGeom prst="rect">
                              <a:avLst/>
                            </a:prstGeom>
                            <a:solidFill>
                              <a:srgbClr val="FFFFFF"/>
                            </a:solidFill>
                            <a:ln w="9525">
                              <a:solidFill>
                                <a:srgbClr val="000000"/>
                              </a:solidFill>
                              <a:miter lim="800000"/>
                              <a:headEnd/>
                              <a:tailEnd/>
                            </a:ln>
                          </wps:spPr>
                          <wps:txbx>
                            <w:txbxContent>
                              <w:p w14:paraId="32679C4E" w14:textId="77777777" w:rsidR="00D35642" w:rsidRDefault="00D35642" w:rsidP="009B2C82">
                                <w:pPr>
                                  <w:pStyle w:val="12"/>
                                </w:pPr>
                                <w:r>
                                  <w:rPr>
                                    <w:rFonts w:hint="eastAsia"/>
                                  </w:rPr>
                                  <w:t>作业2</w:t>
                                </w:r>
                              </w:p>
                            </w:txbxContent>
                          </wps:txbx>
                          <wps:bodyPr rot="0" vert="horz" wrap="square" lIns="0" tIns="0" rIns="0" bIns="0" anchor="t" anchorCtr="0" upright="1">
                            <a:noAutofit/>
                          </wps:bodyPr>
                        </wps:wsp>
                        <wps:wsp>
                          <wps:cNvPr id="81" name="文本框 635"/>
                          <wps:cNvSpPr txBox="1">
                            <a:spLocks noChangeArrowheads="1"/>
                          </wps:cNvSpPr>
                          <wps:spPr bwMode="auto">
                            <a:xfrm>
                              <a:off x="7581" y="11580"/>
                              <a:ext cx="960" cy="326"/>
                            </a:xfrm>
                            <a:prstGeom prst="rect">
                              <a:avLst/>
                            </a:prstGeom>
                            <a:solidFill>
                              <a:srgbClr val="FFFFFF"/>
                            </a:solidFill>
                            <a:ln w="9525">
                              <a:solidFill>
                                <a:srgbClr val="000000"/>
                              </a:solidFill>
                              <a:miter lim="800000"/>
                              <a:headEnd/>
                              <a:tailEnd/>
                            </a:ln>
                          </wps:spPr>
                          <wps:txbx>
                            <w:txbxContent>
                              <w:p w14:paraId="0CA8F1E7" w14:textId="77777777" w:rsidR="00D35642" w:rsidRDefault="00D35642" w:rsidP="009B2C82">
                                <w:pPr>
                                  <w:pStyle w:val="12"/>
                                </w:pPr>
                                <w:r>
                                  <w:rPr>
                                    <w:rFonts w:hint="eastAsia"/>
                                  </w:rPr>
                                  <w:t>作业3</w:t>
                                </w:r>
                              </w:p>
                            </w:txbxContent>
                          </wps:txbx>
                          <wps:bodyPr rot="0" vert="horz" wrap="square" lIns="0" tIns="0" rIns="0" bIns="0" anchor="t" anchorCtr="0" upright="1">
                            <a:noAutofit/>
                          </wps:bodyPr>
                        </wps:wsp>
                        <wps:wsp>
                          <wps:cNvPr id="82" name="文本框 636"/>
                          <wps:cNvSpPr txBox="1">
                            <a:spLocks noChangeArrowheads="1"/>
                          </wps:cNvSpPr>
                          <wps:spPr bwMode="auto">
                            <a:xfrm>
                              <a:off x="7581" y="12558"/>
                              <a:ext cx="960" cy="326"/>
                            </a:xfrm>
                            <a:prstGeom prst="rect">
                              <a:avLst/>
                            </a:prstGeom>
                            <a:solidFill>
                              <a:srgbClr val="FFFFFF"/>
                            </a:solidFill>
                            <a:ln w="9525">
                              <a:solidFill>
                                <a:srgbClr val="000000"/>
                              </a:solidFill>
                              <a:miter lim="800000"/>
                              <a:headEnd/>
                              <a:tailEnd/>
                            </a:ln>
                          </wps:spPr>
                          <wps:txbx>
                            <w:txbxContent>
                              <w:p w14:paraId="7C1B0C65" w14:textId="77777777" w:rsidR="00D35642" w:rsidRDefault="00D35642" w:rsidP="009B2C82">
                                <w:pPr>
                                  <w:pStyle w:val="12"/>
                                </w:pPr>
                                <w:r>
                                  <w:rPr>
                                    <w:rFonts w:hint="eastAsia"/>
                                  </w:rPr>
                                  <w:t>空闲区</w:t>
                                </w:r>
                              </w:p>
                            </w:txbxContent>
                          </wps:txbx>
                          <wps:bodyPr rot="0" vert="horz" wrap="square" lIns="0" tIns="0" rIns="0" bIns="0" anchor="t" anchorCtr="0" upright="1">
                            <a:noAutofit/>
                          </wps:bodyPr>
                        </wps:wsp>
                        <wps:wsp>
                          <wps:cNvPr id="83" name="文本框 637"/>
                          <wps:cNvSpPr txBox="1">
                            <a:spLocks noChangeArrowheads="1"/>
                          </wps:cNvSpPr>
                          <wps:spPr bwMode="auto">
                            <a:xfrm>
                              <a:off x="7581" y="11906"/>
                              <a:ext cx="960" cy="652"/>
                            </a:xfrm>
                            <a:prstGeom prst="rect">
                              <a:avLst/>
                            </a:prstGeom>
                            <a:solidFill>
                              <a:srgbClr val="FFFFFF"/>
                            </a:solidFill>
                            <a:ln w="9525">
                              <a:solidFill>
                                <a:srgbClr val="000000"/>
                              </a:solidFill>
                              <a:miter lim="800000"/>
                              <a:headEnd/>
                              <a:tailEnd/>
                            </a:ln>
                          </wps:spPr>
                          <wps:txbx>
                            <w:txbxContent>
                              <w:p w14:paraId="7B05518B" w14:textId="77777777" w:rsidR="00D35642" w:rsidRDefault="00D35642" w:rsidP="009B2C82">
                                <w:pPr>
                                  <w:pStyle w:val="12"/>
                                </w:pPr>
                                <w:r>
                                  <w:rPr>
                                    <w:rFonts w:hint="eastAsia"/>
                                  </w:rPr>
                                  <w:t>作业4</w:t>
                                </w:r>
                              </w:p>
                            </w:txbxContent>
                          </wps:txbx>
                          <wps:bodyPr rot="0" vert="horz" wrap="square" lIns="0" tIns="0" rIns="0" bIns="0" anchor="t" anchorCtr="0" upright="1">
                            <a:noAutofit/>
                          </wps:bodyPr>
                        </wps:wsp>
                      </wpg:grpSp>
                      <wps:wsp>
                        <wps:cNvPr id="84" name="文本框 638"/>
                        <wps:cNvSpPr txBox="1">
                          <a:spLocks noChangeArrowheads="1"/>
                        </wps:cNvSpPr>
                        <wps:spPr bwMode="auto">
                          <a:xfrm>
                            <a:off x="2113" y="10488"/>
                            <a:ext cx="7380" cy="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50A84B" w14:textId="77777777" w:rsidR="00D35642" w:rsidRDefault="00D35642" w:rsidP="009B2C82">
                              <w:pPr>
                                <w:pStyle w:val="af1"/>
                                <w:ind w:firstLineChars="100" w:firstLine="220"/>
                              </w:pPr>
                              <w:r>
                                <w:rPr>
                                  <w:rFonts w:hint="eastAsia"/>
                                </w:rPr>
                                <w:t>（</w:t>
                              </w:r>
                              <w:r>
                                <w:rPr>
                                  <w:rFonts w:ascii="Calibri" w:hAnsi="Calibri" w:hint="eastAsia"/>
                                  <w:kern w:val="0"/>
                                  <w:szCs w:val="22"/>
                                </w:rPr>
                                <w:t>A</w:t>
                              </w:r>
                              <w:r>
                                <w:rPr>
                                  <w:rFonts w:ascii="Calibri" w:hAnsi="Calibri" w:hint="eastAsia"/>
                                  <w:kern w:val="0"/>
                                  <w:szCs w:val="22"/>
                                </w:rPr>
                                <w:t>）原内存分配情况</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B</w:t>
                              </w:r>
                              <w:r>
                                <w:rPr>
                                  <w:rFonts w:ascii="Calibri" w:hAnsi="Calibri" w:hint="eastAsia"/>
                                  <w:kern w:val="0"/>
                                  <w:szCs w:val="22"/>
                                </w:rPr>
                                <w:t>）移动内存中的作业</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C</w:t>
                              </w:r>
                              <w:r>
                                <w:rPr>
                                  <w:rFonts w:ascii="Calibri" w:hAnsi="Calibri" w:hint="eastAsia"/>
                                  <w:kern w:val="0"/>
                                  <w:szCs w:val="22"/>
                                </w:rPr>
                                <w:t>）装入作业</w:t>
                              </w:r>
                              <w:r>
                                <w:rPr>
                                  <w:rFonts w:ascii="Calibri" w:hAnsi="Calibri" w:hint="eastAsia"/>
                                  <w:kern w:val="0"/>
                                  <w:szCs w:val="22"/>
                                </w:rPr>
                                <w:t>4</w:t>
                              </w:r>
                            </w:p>
                            <w:p w14:paraId="275530FF" w14:textId="77777777" w:rsidR="00D35642" w:rsidRDefault="00D35642" w:rsidP="009B2C82">
                              <w:pPr>
                                <w:ind w:firstLineChars="1000" w:firstLine="2200"/>
                              </w:pPr>
                              <w:r>
                                <w:rPr>
                                  <w:rFonts w:hint="eastAsia"/>
                                  <w:color w:val="000000"/>
                                </w:rPr>
                                <w:t>图</w:t>
                              </w:r>
                              <w:r>
                                <w:rPr>
                                  <w:rFonts w:hint="eastAsia"/>
                                  <w:color w:val="000000"/>
                                </w:rPr>
                                <w:t>4-</w:t>
                              </w:r>
                              <w:r>
                                <w:rPr>
                                  <w:rFonts w:hint="eastAsia"/>
                                  <w:color w:val="000000"/>
                                  <w:lang w:eastAsia="zh-CN"/>
                                </w:rPr>
                                <w:t>6</w:t>
                              </w:r>
                              <w:r>
                                <w:rPr>
                                  <w:rFonts w:hint="eastAsia"/>
                                </w:rPr>
                                <w:t>移动分配示例</w:t>
                              </w:r>
                            </w:p>
                          </w:txbxContent>
                        </wps:txbx>
                        <wps:bodyPr rot="0" vert="horz" wrap="square" lIns="91440" tIns="45720" rIns="91440" bIns="45720" anchor="t" anchorCtr="0" upright="1">
                          <a:noAutofit/>
                        </wps:bodyPr>
                      </wps:wsp>
                      <wps:wsp>
                        <wps:cNvPr id="85" name="直线 639"/>
                        <wps:cNvCnPr>
                          <a:cxnSpLocks noChangeShapeType="1"/>
                        </wps:cNvCnPr>
                        <wps:spPr bwMode="auto">
                          <a:xfrm flipV="1">
                            <a:off x="4273" y="9315"/>
                            <a:ext cx="1080" cy="156"/>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直线 640"/>
                        <wps:cNvCnPr>
                          <a:cxnSpLocks noChangeShapeType="1"/>
                        </wps:cNvCnPr>
                        <wps:spPr bwMode="auto">
                          <a:xfrm flipV="1">
                            <a:off x="4273" y="9627"/>
                            <a:ext cx="1080" cy="468"/>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F5B512" id="组合 59" o:spid="_x0000_s1068" style="position:absolute;left:0;text-align:left;margin-left:22.25pt;margin-top:3.95pt;width:369pt;height:163.6pt;z-index:251666432" coordorigin="2113,8616" coordsize="7380,2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">
                <v:shape id="文本框 614" o:spid="_x0000_s1069" type="#_x0000_t202" style="position:absolute;left:3373;top:8691;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">
                  <v:shadow on="t" offset="6pt,-6pt"/>
                  <v:textbox>
                    <w:txbxContent>
                      <w:p w14:paraId="493020DF" w14:textId="77777777" w:rsidR="00D35642" w:rsidRDefault="00D35642" w:rsidP="009B2C82"/>
                    </w:txbxContent>
                  </v:textbox>
                </v:shape>
                <v:shape id="文本框 615" o:spid="_x0000_s1070" type="#_x0000_t202" style="position:absolute;left:5353;top:8691;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">
                  <v:shadow on="t" offset="6pt,-6pt"/>
                  <v:textbox>
                    <w:txbxContent>
                      <w:p w14:paraId="36DF37FB" w14:textId="77777777" w:rsidR="00D35642" w:rsidRDefault="00D35642" w:rsidP="009B2C82"/>
                    </w:txbxContent>
                  </v:textbox>
                </v:shape>
                <v:shape id="文本框 616" o:spid="_x0000_s1071" type="#_x0000_t202" style="position:absolute;left:7513;top:8691;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">
                  <v:shadow on="t" offset="6pt,-6pt"/>
                  <v:textbox>
                    <w:txbxContent>
                      <w:p w14:paraId="6351C8B4" w14:textId="77777777" w:rsidR="00D35642" w:rsidRDefault="00D35642" w:rsidP="009B2C82"/>
                    </w:txbxContent>
                  </v:textbox>
                </v:shape>
                <v:group id="组合 617" o:spid="_x0000_s1072" style="position:absolute;left:3373;top:8616;width:960;height:1791" coordorigin="3261,10602" coordsize="960,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文本框 618" o:spid="_x0000_s1073" type="#_x0000_t202" style="position:absolute;left:3261;top:1060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">
                    <v:textbox inset="0,0,0,0">
                      <w:txbxContent>
                        <w:p w14:paraId="79A88AF8" w14:textId="77777777" w:rsidR="00D35642" w:rsidRDefault="00D35642" w:rsidP="009B2C82">
                          <w:pPr>
                            <w:pStyle w:val="12"/>
                          </w:pPr>
                          <w:r>
                            <w:rPr>
                              <w:rFonts w:hint="eastAsia"/>
                            </w:rPr>
                            <w:t>操作系统</w:t>
                          </w:r>
                        </w:p>
                      </w:txbxContent>
                    </v:textbox>
                  </v:shape>
                  <v:shape id="文本框 619" o:spid="_x0000_s1074" type="#_x0000_t202" style="position:absolute;left:3261;top:1092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">
                    <v:textbox inset="0,0,0,0">
                      <w:txbxContent>
                        <w:p w14:paraId="54E112AB" w14:textId="77777777" w:rsidR="00D35642" w:rsidRDefault="00D35642" w:rsidP="009B2C82">
                          <w:pPr>
                            <w:pStyle w:val="12"/>
                          </w:pPr>
                          <w:r>
                            <w:rPr>
                              <w:rFonts w:hint="eastAsia"/>
                            </w:rPr>
                            <w:t>作业1</w:t>
                          </w:r>
                        </w:p>
                      </w:txbxContent>
                    </v:textbox>
                  </v:shape>
                  <v:shape id="文本框 620" o:spid="_x0000_s1075" type="#_x0000_t202" style="position:absolute;left:3261;top:11254;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">
                    <v:textbox inset="0,0,0,0">
                      <w:txbxContent>
                        <w:p w14:paraId="6AE668C1" w14:textId="77777777" w:rsidR="00D35642" w:rsidRDefault="00D35642" w:rsidP="009B2C82">
                          <w:pPr>
                            <w:pStyle w:val="12"/>
                          </w:pPr>
                          <w:r>
                            <w:rPr>
                              <w:rFonts w:hint="eastAsia"/>
                            </w:rPr>
                            <w:t>空闲区</w:t>
                          </w:r>
                        </w:p>
                      </w:txbxContent>
                    </v:textbox>
                  </v:shape>
                  <v:shape id="文本框 621" o:spid="_x0000_s1076" type="#_x0000_t202" style="position:absolute;left:3261;top:11580;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">
                    <v:textbox inset="0,0,0,0">
                      <w:txbxContent>
                        <w:p w14:paraId="4FB2EB25" w14:textId="77777777" w:rsidR="00D35642" w:rsidRDefault="00D35642" w:rsidP="009B2C82">
                          <w:pPr>
                            <w:pStyle w:val="12"/>
                          </w:pPr>
                          <w:r>
                            <w:rPr>
                              <w:rFonts w:hint="eastAsia"/>
                            </w:rPr>
                            <w:t>作业2</w:t>
                          </w:r>
                        </w:p>
                      </w:txbxContent>
                    </v:textbox>
                  </v:shape>
                  <v:shape id="文本框 622" o:spid="_x0000_s1077" type="#_x0000_t202" style="position:absolute;left:3261;top:11906;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">
                    <v:textbox inset="0,0,0,0">
                      <w:txbxContent>
                        <w:p w14:paraId="2EF6CAB7" w14:textId="77777777" w:rsidR="00D35642" w:rsidRDefault="00D35642" w:rsidP="009B2C82">
                          <w:pPr>
                            <w:pStyle w:val="12"/>
                          </w:pPr>
                          <w:r>
                            <w:rPr>
                              <w:rFonts w:hint="eastAsia"/>
                            </w:rPr>
                            <w:t>空闲区</w:t>
                          </w:r>
                        </w:p>
                      </w:txbxContent>
                    </v:textbox>
                  </v:shape>
                  <v:shape id="文本框 623" o:spid="_x0000_s1078" type="#_x0000_t202" style="position:absolute;left:3261;top:1223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">
                    <v:textbox inset="0,0,0,0">
                      <w:txbxContent>
                        <w:p w14:paraId="372E3B34" w14:textId="77777777" w:rsidR="00D35642" w:rsidRDefault="00D35642" w:rsidP="009B2C82">
                          <w:pPr>
                            <w:pStyle w:val="12"/>
                          </w:pPr>
                          <w:r>
                            <w:rPr>
                              <w:rFonts w:hint="eastAsia"/>
                            </w:rPr>
                            <w:t>作业3</w:t>
                          </w:r>
                        </w:p>
                      </w:txbxContent>
                    </v:textbox>
                  </v:shape>
                  <v:shape id="文本框 624" o:spid="_x0000_s1079" type="#_x0000_t202" style="position:absolute;left:3261;top:1255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">
                    <v:textbox inset="0,0,0,0">
                      <w:txbxContent>
                        <w:p w14:paraId="77C28DCE" w14:textId="77777777" w:rsidR="00D35642" w:rsidRDefault="00D35642" w:rsidP="009B2C82">
                          <w:pPr>
                            <w:pStyle w:val="12"/>
                          </w:pPr>
                          <w:r>
                            <w:rPr>
                              <w:rFonts w:hint="eastAsia"/>
                            </w:rPr>
                            <w:t>空闲区</w:t>
                          </w:r>
                        </w:p>
                      </w:txbxContent>
                    </v:textbox>
                  </v:shape>
                </v:group>
                <v:group id="组合 625" o:spid="_x0000_s1080" style="position:absolute;left:5353;top:8691;width:960;height:1791" coordorigin="5541,10602" coordsize="960,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文本框 626" o:spid="_x0000_s1081" type="#_x0000_t202" style="position:absolute;left:5541;top:1060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">
                    <v:textbox inset="0,0,0,0">
                      <w:txbxContent>
                        <w:p w14:paraId="5B145C3E" w14:textId="77777777" w:rsidR="00D35642" w:rsidRDefault="00D35642" w:rsidP="009B2C82">
                          <w:pPr>
                            <w:pStyle w:val="12"/>
                          </w:pPr>
                          <w:r>
                            <w:rPr>
                              <w:rFonts w:hint="eastAsia"/>
                            </w:rPr>
                            <w:t>操作系统</w:t>
                          </w:r>
                        </w:p>
                      </w:txbxContent>
                    </v:textbox>
                  </v:shape>
                  <v:shape id="文本框 627" o:spid="_x0000_s1082" type="#_x0000_t202" style="position:absolute;left:5541;top:1092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">
                    <v:textbox inset="0,0,0,0">
                      <w:txbxContent>
                        <w:p w14:paraId="6B350825" w14:textId="77777777" w:rsidR="00D35642" w:rsidRDefault="00D35642" w:rsidP="009B2C82">
                          <w:pPr>
                            <w:pStyle w:val="12"/>
                          </w:pPr>
                          <w:r>
                            <w:rPr>
                              <w:rFonts w:hint="eastAsia"/>
                            </w:rPr>
                            <w:t>作业1</w:t>
                          </w:r>
                        </w:p>
                      </w:txbxContent>
                    </v:textbox>
                  </v:shape>
                  <v:shape id="文本框 628" o:spid="_x0000_s1083" type="#_x0000_t202" style="position:absolute;left:5541;top:11254;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">
                    <v:textbox inset="0,0,0,0">
                      <w:txbxContent>
                        <w:p w14:paraId="78C54416" w14:textId="77777777" w:rsidR="00D35642" w:rsidRDefault="00D35642" w:rsidP="009B2C82">
                          <w:pPr>
                            <w:pStyle w:val="12"/>
                          </w:pPr>
                          <w:r>
                            <w:rPr>
                              <w:rFonts w:hint="eastAsia"/>
                            </w:rPr>
                            <w:t>作业2</w:t>
                          </w:r>
                        </w:p>
                      </w:txbxContent>
                    </v:textbox>
                  </v:shape>
                  <v:shape id="文本框 629" o:spid="_x0000_s1084" type="#_x0000_t202" style="position:absolute;left:5541;top:11580;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">
                    <v:textbox inset="0,0,0,0">
                      <w:txbxContent>
                        <w:p w14:paraId="0E8F0235" w14:textId="77777777" w:rsidR="00D35642" w:rsidRDefault="00D35642" w:rsidP="009B2C82">
                          <w:pPr>
                            <w:pStyle w:val="12"/>
                          </w:pPr>
                          <w:r>
                            <w:rPr>
                              <w:rFonts w:hint="eastAsia"/>
                            </w:rPr>
                            <w:t>作业3</w:t>
                          </w:r>
                        </w:p>
                      </w:txbxContent>
                    </v:textbox>
                  </v:shape>
                  <v:shape id="文本框 630" o:spid="_x0000_s1085" type="#_x0000_t202" style="position:absolute;left:5541;top:11906;width:960;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">
                    <v:textbox inset="0,0,0,0">
                      <w:txbxContent>
                        <w:p w14:paraId="0183EBF7" w14:textId="77777777" w:rsidR="00D35642" w:rsidRDefault="00D35642" w:rsidP="009B2C82">
                          <w:pPr>
                            <w:pStyle w:val="12"/>
                          </w:pPr>
                          <w:r>
                            <w:rPr>
                              <w:rFonts w:hint="eastAsia"/>
                            </w:rPr>
                            <w:t>空闲区</w:t>
                          </w:r>
                        </w:p>
                      </w:txbxContent>
                    </v:textbox>
                  </v:shape>
                </v:group>
                <v:group id="组合 631" o:spid="_x0000_s1086" style="position:absolute;left:7513;top:8691;width:960;height:1791" coordorigin="7581,10602" coordsize="960,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文本框 632" o:spid="_x0000_s1087" type="#_x0000_t202" style="position:absolute;left:7581;top:10602;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">
                    <v:textbox inset="0,0,0,0">
                      <w:txbxContent>
                        <w:p w14:paraId="46DF66BF" w14:textId="77777777" w:rsidR="00D35642" w:rsidRDefault="00D35642" w:rsidP="009B2C82">
                          <w:pPr>
                            <w:pStyle w:val="12"/>
                          </w:pPr>
                          <w:r>
                            <w:rPr>
                              <w:rFonts w:hint="eastAsia"/>
                            </w:rPr>
                            <w:t>操作系统</w:t>
                          </w:r>
                        </w:p>
                      </w:txbxContent>
                    </v:textbox>
                  </v:shape>
                  <v:shape id="文本框 633" o:spid="_x0000_s1088" type="#_x0000_t202" style="position:absolute;left:7581;top:1092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">
                    <v:textbox inset="0,0,0,0">
                      <w:txbxContent>
                        <w:p w14:paraId="4F83C5B9" w14:textId="77777777" w:rsidR="00D35642" w:rsidRDefault="00D35642" w:rsidP="009B2C82">
                          <w:pPr>
                            <w:pStyle w:val="12"/>
                          </w:pPr>
                          <w:r>
                            <w:rPr>
                              <w:rFonts w:hint="eastAsia"/>
                            </w:rPr>
                            <w:t>作业1</w:t>
                          </w:r>
                        </w:p>
                      </w:txbxContent>
                    </v:textbox>
                  </v:shape>
                  <v:shape id="文本框 634" o:spid="_x0000_s1089" type="#_x0000_t202" style="position:absolute;left:7581;top:11254;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">
                    <v:textbox inset="0,0,0,0">
                      <w:txbxContent>
                        <w:p w14:paraId="32679C4E" w14:textId="77777777" w:rsidR="00D35642" w:rsidRDefault="00D35642" w:rsidP="009B2C82">
                          <w:pPr>
                            <w:pStyle w:val="12"/>
                          </w:pPr>
                          <w:r>
                            <w:rPr>
                              <w:rFonts w:hint="eastAsia"/>
                            </w:rPr>
                            <w:t>作业2</w:t>
                          </w:r>
                        </w:p>
                      </w:txbxContent>
                    </v:textbox>
                  </v:shape>
                  <v:shape id="文本框 635" o:spid="_x0000_s1090" type="#_x0000_t202" style="position:absolute;left:7581;top:11580;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">
                    <v:textbox inset="0,0,0,0">
                      <w:txbxContent>
                        <w:p w14:paraId="0CA8F1E7" w14:textId="77777777" w:rsidR="00D35642" w:rsidRDefault="00D35642" w:rsidP="009B2C82">
                          <w:pPr>
                            <w:pStyle w:val="12"/>
                          </w:pPr>
                          <w:r>
                            <w:rPr>
                              <w:rFonts w:hint="eastAsia"/>
                            </w:rPr>
                            <w:t>作业3</w:t>
                          </w:r>
                        </w:p>
                      </w:txbxContent>
                    </v:textbox>
                  </v:shape>
                  <v:shape id="文本框 636" o:spid="_x0000_s1091" type="#_x0000_t202" style="position:absolute;left:7581;top:12558;width:960;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">
                    <v:textbox inset="0,0,0,0">
                      <w:txbxContent>
                        <w:p w14:paraId="7C1B0C65" w14:textId="77777777" w:rsidR="00D35642" w:rsidRDefault="00D35642" w:rsidP="009B2C82">
                          <w:pPr>
                            <w:pStyle w:val="12"/>
                          </w:pPr>
                          <w:r>
                            <w:rPr>
                              <w:rFonts w:hint="eastAsia"/>
                            </w:rPr>
                            <w:t>空闲区</w:t>
                          </w:r>
                        </w:p>
                      </w:txbxContent>
                    </v:textbox>
                  </v:shape>
                  <v:shape id="文本框 637" o:spid="_x0000_s1092" type="#_x0000_t202" style="position:absolute;left:7581;top:11906;width:960;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">
                    <v:textbox inset="0,0,0,0">
                      <w:txbxContent>
                        <w:p w14:paraId="7B05518B" w14:textId="77777777" w:rsidR="00D35642" w:rsidRDefault="00D35642" w:rsidP="009B2C82">
                          <w:pPr>
                            <w:pStyle w:val="12"/>
                          </w:pPr>
                          <w:r>
                            <w:rPr>
                              <w:rFonts w:hint="eastAsia"/>
                            </w:rPr>
                            <w:t>作业4</w:t>
                          </w:r>
                        </w:p>
                      </w:txbxContent>
                    </v:textbox>
                  </v:shape>
                </v:group>
                <v:shape id="文本框 638" o:spid="_x0000_s1093" type="#_x0000_t202" style="position:absolute;left:2113;top:10488;width:738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" stroked="f">
                  <v:textbox>
                    <w:txbxContent>
                      <w:p w14:paraId="6E50A84B" w14:textId="77777777" w:rsidR="00D35642" w:rsidRDefault="00D35642" w:rsidP="009B2C82">
                        <w:pPr>
                          <w:pStyle w:val="af1"/>
                          <w:ind w:firstLineChars="100" w:firstLine="220"/>
                        </w:pPr>
                        <w:r>
                          <w:rPr>
                            <w:rFonts w:hint="eastAsia"/>
                          </w:rPr>
                          <w:t>（</w:t>
                        </w:r>
                        <w:r>
                          <w:rPr>
                            <w:rFonts w:ascii="Calibri" w:hAnsi="Calibri" w:hint="eastAsia"/>
                            <w:kern w:val="0"/>
                            <w:szCs w:val="22"/>
                          </w:rPr>
                          <w:t>A</w:t>
                        </w:r>
                        <w:r>
                          <w:rPr>
                            <w:rFonts w:ascii="Calibri" w:hAnsi="Calibri" w:hint="eastAsia"/>
                            <w:kern w:val="0"/>
                            <w:szCs w:val="22"/>
                          </w:rPr>
                          <w:t>）原内存分配情况</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B</w:t>
                        </w:r>
                        <w:r>
                          <w:rPr>
                            <w:rFonts w:ascii="Calibri" w:hAnsi="Calibri" w:hint="eastAsia"/>
                            <w:kern w:val="0"/>
                            <w:szCs w:val="22"/>
                          </w:rPr>
                          <w:t>）移动内存中的作业</w:t>
                        </w:r>
                        <w:r>
                          <w:rPr>
                            <w:rFonts w:ascii="Calibri" w:hAnsi="Calibri" w:hint="eastAsia"/>
                            <w:kern w:val="0"/>
                            <w:szCs w:val="22"/>
                          </w:rPr>
                          <w:t xml:space="preserve">  </w:t>
                        </w:r>
                        <w:r>
                          <w:rPr>
                            <w:rFonts w:ascii="Calibri" w:hAnsi="Calibri" w:hint="eastAsia"/>
                            <w:kern w:val="0"/>
                            <w:szCs w:val="22"/>
                          </w:rPr>
                          <w:t>（</w:t>
                        </w:r>
                        <w:r>
                          <w:rPr>
                            <w:rFonts w:ascii="Calibri" w:hAnsi="Calibri" w:hint="eastAsia"/>
                            <w:kern w:val="0"/>
                            <w:szCs w:val="22"/>
                          </w:rPr>
                          <w:t>C</w:t>
                        </w:r>
                        <w:r>
                          <w:rPr>
                            <w:rFonts w:ascii="Calibri" w:hAnsi="Calibri" w:hint="eastAsia"/>
                            <w:kern w:val="0"/>
                            <w:szCs w:val="22"/>
                          </w:rPr>
                          <w:t>）装入作业</w:t>
                        </w:r>
                        <w:r>
                          <w:rPr>
                            <w:rFonts w:ascii="Calibri" w:hAnsi="Calibri" w:hint="eastAsia"/>
                            <w:kern w:val="0"/>
                            <w:szCs w:val="22"/>
                          </w:rPr>
                          <w:t>4</w:t>
                        </w:r>
                      </w:p>
                      <w:p w14:paraId="275530FF" w14:textId="77777777" w:rsidR="00D35642" w:rsidRDefault="00D35642" w:rsidP="009B2C82">
                        <w:pPr>
                          <w:ind w:firstLineChars="1000" w:firstLine="2200"/>
                        </w:pPr>
                        <w:r>
                          <w:rPr>
                            <w:rFonts w:hint="eastAsia"/>
                            <w:color w:val="000000"/>
                          </w:rPr>
                          <w:t>图</w:t>
                        </w:r>
                        <w:r>
                          <w:rPr>
                            <w:rFonts w:hint="eastAsia"/>
                            <w:color w:val="000000"/>
                          </w:rPr>
                          <w:t>4-</w:t>
                        </w:r>
                        <w:r>
                          <w:rPr>
                            <w:rFonts w:hint="eastAsia"/>
                            <w:color w:val="000000"/>
                            <w:lang w:eastAsia="zh-CN"/>
                          </w:rPr>
                          <w:t>6</w:t>
                        </w:r>
                        <w:r>
                          <w:rPr>
                            <w:rFonts w:hint="eastAsia"/>
                          </w:rPr>
                          <w:t>移动分配示例</w:t>
                        </w:r>
                      </w:p>
                    </w:txbxContent>
                  </v:textbox>
                </v:shape>
                <v:line id="直线 639" o:spid="_x0000_s1094" style="position:absolute;flip:y;visibility:visible;mso-wrap-style:square" from="4273,9315" to="5353,9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" strokeweight="1.5pt">
                  <v:stroke endarrow="block"/>
                </v:line>
                <v:line id="直线 640" o:spid="_x0000_s1095" style="position:absolute;flip:y;visibility:visible;mso-wrap-style:square" from="4273,9627" to="5353,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" strokeweight="1.5pt">
                  <v:stroke endarrow="block"/>
                </v:line>
              </v:group>
            </w:pict>
          </mc:Fallback>
        </mc:AlternateContent>
      </w:r>
    </w:p>
    <w:p w14:paraId="151ADAFB"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移动操作也为进程运行过程中动态扩充内存空间提供了方便，当进程在执行过程中要求增加内存空间时，只需适当移动邻近的占用分区内容就可增加其所占有的连续区的长度，移动后的基址值和经扩大的限长值都应相应修改。</w:t>
      </w:r>
    </w:p>
    <w:p w14:paraId="67D803B4" w14:textId="77777777" w:rsidR="009B2C82" w:rsidRDefault="009B2C82" w:rsidP="009B2C8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对换技术</w:t>
      </w:r>
    </w:p>
    <w:p w14:paraId="6512FAA3"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对换技术（</w:t>
      </w:r>
      <w:r>
        <w:rPr>
          <w:rFonts w:ascii="Times New Roman" w:hAnsi="Times New Roman"/>
          <w:spacing w:val="10"/>
          <w:sz w:val="21"/>
          <w:szCs w:val="21"/>
          <w:lang w:eastAsia="zh-CN"/>
        </w:rPr>
        <w:t>swapping</w:t>
      </w:r>
      <w:r>
        <w:rPr>
          <w:rFonts w:ascii="Times New Roman" w:hAnsi="Times New Roman"/>
          <w:spacing w:val="10"/>
          <w:sz w:val="21"/>
          <w:szCs w:val="21"/>
          <w:lang w:eastAsia="zh-CN"/>
        </w:rPr>
        <w:t>）广泛应用于分时系统的调度中，以解决内存容量不足问题，使分时用户获得快速响应时间；也可用于批处理系统，以平衡系统负载。如果当前一个或多个驻留进程都处于阻塞态，此时选择其中一个进程，将其暂时移出内存，腾出空间给其他进程使用，同时把磁盘中的某个进程换入内存，让其投入运行，这种互换称为对换。例如，当一个进程执行某系统调用时变成阻塞态，这时存储管理程序会收到进程管理的通知，以决定是否将此进程的内存映像对换到磁盘；反之，当进程管理程序把已对换出去的进程转换为就绪态时，会通知存储管理程序，一旦内存可用，立即把此进程对换回内存。由于有硬件地址重定位寄存器的支持，对换进来的进程映像被复制到新分配的内存区域并重置重定位寄存器的值。</w:t>
      </w:r>
    </w:p>
    <w:p w14:paraId="24262EC9" w14:textId="0EB08262" w:rsidR="009B2C82" w:rsidRDefault="009B2C82" w:rsidP="009B2C82">
      <w:pPr>
        <w:spacing w:after="0" w:line="360" w:lineRule="auto"/>
        <w:ind w:right="88" w:firstLine="415"/>
        <w:jc w:val="both"/>
        <w:rPr>
          <w:rFonts w:ascii="Times New Roman" w:hAnsi="Times New Roman"/>
          <w:spacing w:val="10"/>
          <w:sz w:val="21"/>
          <w:szCs w:val="21"/>
          <w:lang w:eastAsia="zh-CN"/>
        </w:rPr>
      </w:pPr>
      <w:r w:rsidRPr="004B686C">
        <w:rPr>
          <w:rFonts w:ascii="Times New Roman" w:hAnsi="Times New Roman"/>
          <w:noProof/>
          <w:spacing w:val="10"/>
          <w:sz w:val="21"/>
          <w:szCs w:val="21"/>
          <w:lang w:eastAsia="zh-CN"/>
        </w:rPr>
        <w:lastRenderedPageBreak/>
        <w:drawing>
          <wp:inline distT="0" distB="0" distL="0" distR="0" wp14:anchorId="618C8BB2" wp14:editId="503EA799">
            <wp:extent cx="4783455" cy="663956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3455" cy="6639560"/>
                    </a:xfrm>
                    <a:prstGeom prst="rect">
                      <a:avLst/>
                    </a:prstGeom>
                    <a:noFill/>
                    <a:ln>
                      <a:noFill/>
                    </a:ln>
                  </pic:spPr>
                </pic:pic>
              </a:graphicData>
            </a:graphic>
          </wp:inline>
        </w:drawing>
      </w:r>
    </w:p>
    <w:p w14:paraId="77744E85" w14:textId="7ACCC1C2" w:rsidR="00076798" w:rsidRPr="00B45502" w:rsidRDefault="00076798"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内存交换的过程如图所示：其中过程如下</w:t>
      </w:r>
    </w:p>
    <w:p w14:paraId="548B64E7" w14:textId="086074FA" w:rsidR="00B15ED4" w:rsidRPr="00B45502" w:rsidRDefault="00B15ED4"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：最初只有</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一个进程</w:t>
      </w:r>
    </w:p>
    <w:p w14:paraId="114F595B" w14:textId="5C9EC52C" w:rsidR="00B15ED4" w:rsidRPr="00B45502" w:rsidRDefault="00B15ED4"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hint="eastAsia"/>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进程被创建或者从磁盘中换入</w:t>
      </w:r>
    </w:p>
    <w:p w14:paraId="44CF6C97" w14:textId="279784FB" w:rsidR="00B15ED4" w:rsidRPr="00B45502" w:rsidRDefault="00B15ED4" w:rsidP="009B2C82">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c</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b/>
          <w:color w:val="2E74B5" w:themeColor="accent5" w:themeShade="BF"/>
          <w:spacing w:val="10"/>
          <w:sz w:val="21"/>
          <w:szCs w:val="21"/>
          <w:lang w:eastAsia="zh-CN"/>
        </w:rPr>
        <w:t>C</w:t>
      </w:r>
      <w:r w:rsidRPr="00B45502">
        <w:rPr>
          <w:rFonts w:ascii="Times New Roman" w:hAnsi="Times New Roman" w:hint="eastAsia"/>
          <w:b/>
          <w:color w:val="2E74B5" w:themeColor="accent5" w:themeShade="BF"/>
          <w:spacing w:val="10"/>
          <w:sz w:val="21"/>
          <w:szCs w:val="21"/>
          <w:lang w:eastAsia="zh-CN"/>
        </w:rPr>
        <w:t>进程被创建或者从磁盘中换入</w:t>
      </w:r>
    </w:p>
    <w:p w14:paraId="51844833" w14:textId="77FB4D51"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d</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进程被交换进磁盘</w:t>
      </w:r>
    </w:p>
    <w:p w14:paraId="7EF67F73" w14:textId="3FF83AD9"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e</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hint="eastAsia"/>
          <w:b/>
          <w:color w:val="2E74B5" w:themeColor="accent5" w:themeShade="BF"/>
          <w:spacing w:val="10"/>
          <w:sz w:val="21"/>
          <w:szCs w:val="21"/>
          <w:lang w:eastAsia="zh-CN"/>
        </w:rPr>
        <w:t>D</w:t>
      </w:r>
      <w:r w:rsidRPr="00B45502">
        <w:rPr>
          <w:rFonts w:ascii="Times New Roman" w:hAnsi="Times New Roman" w:hint="eastAsia"/>
          <w:b/>
          <w:color w:val="2E74B5" w:themeColor="accent5" w:themeShade="BF"/>
          <w:spacing w:val="10"/>
          <w:sz w:val="21"/>
          <w:szCs w:val="21"/>
          <w:lang w:eastAsia="zh-CN"/>
        </w:rPr>
        <w:t>进程被创建，或者从磁盘中换入，占用了原来</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进程的一部分内存</w:t>
      </w:r>
    </w:p>
    <w:p w14:paraId="687F5AC0" w14:textId="16760D3D"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t>f</w:t>
      </w:r>
      <w:r w:rsidRPr="00B45502">
        <w:rPr>
          <w:rFonts w:ascii="Times New Roman" w:hAnsi="Times New Roman" w:hint="eastAsia"/>
          <w:b/>
          <w:color w:val="2E74B5" w:themeColor="accent5" w:themeShade="BF"/>
          <w:spacing w:val="10"/>
          <w:sz w:val="21"/>
          <w:szCs w:val="21"/>
          <w:lang w:eastAsia="zh-CN"/>
        </w:rPr>
        <w:t>：</w:t>
      </w:r>
      <w:r w:rsidRPr="00B45502">
        <w:rPr>
          <w:rFonts w:ascii="Times New Roman" w:hAnsi="Times New Roman" w:hint="eastAsia"/>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进程被交换进磁盘</w:t>
      </w:r>
    </w:p>
    <w:p w14:paraId="618C900E" w14:textId="63FB02B2"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b/>
          <w:color w:val="2E74B5" w:themeColor="accent5" w:themeShade="BF"/>
          <w:spacing w:val="10"/>
          <w:sz w:val="21"/>
          <w:szCs w:val="21"/>
          <w:lang w:eastAsia="zh-CN"/>
        </w:rPr>
        <w:lastRenderedPageBreak/>
        <w:t>g</w:t>
      </w:r>
      <w:r w:rsidRPr="00B45502">
        <w:rPr>
          <w:rFonts w:ascii="Times New Roman" w:hAnsi="Times New Roman" w:hint="eastAsia"/>
          <w:b/>
          <w:color w:val="2E74B5" w:themeColor="accent5" w:themeShade="BF"/>
          <w:spacing w:val="10"/>
          <w:sz w:val="21"/>
          <w:szCs w:val="21"/>
          <w:lang w:eastAsia="zh-CN"/>
        </w:rPr>
        <w:t>：在</w:t>
      </w:r>
      <w:r w:rsidRPr="00B45502">
        <w:rPr>
          <w:rFonts w:ascii="Times New Roman" w:hAnsi="Times New Roman" w:hint="eastAsia"/>
          <w:b/>
          <w:color w:val="2E74B5" w:themeColor="accent5" w:themeShade="BF"/>
          <w:spacing w:val="10"/>
          <w:sz w:val="21"/>
          <w:szCs w:val="21"/>
          <w:lang w:eastAsia="zh-CN"/>
        </w:rPr>
        <w:t>B</w:t>
      </w:r>
      <w:r w:rsidRPr="00B45502">
        <w:rPr>
          <w:rFonts w:ascii="Times New Roman" w:hAnsi="Times New Roman" w:hint="eastAsia"/>
          <w:b/>
          <w:color w:val="2E74B5" w:themeColor="accent5" w:themeShade="BF"/>
          <w:spacing w:val="10"/>
          <w:sz w:val="21"/>
          <w:szCs w:val="21"/>
          <w:lang w:eastAsia="zh-CN"/>
        </w:rPr>
        <w:t>被交换之后恰好有一个较大的空间，</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进程被换入</w:t>
      </w:r>
    </w:p>
    <w:p w14:paraId="2FA33FAE" w14:textId="1C321D19" w:rsidR="00B15ED4" w:rsidRPr="00B45502" w:rsidRDefault="00B15ED4"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显然，在上述的过程中，</w:t>
      </w:r>
      <w:r w:rsidRPr="00B45502">
        <w:rPr>
          <w:rFonts w:ascii="Times New Roman" w:hAnsi="Times New Roman" w:hint="eastAsia"/>
          <w:b/>
          <w:color w:val="2E74B5" w:themeColor="accent5" w:themeShade="BF"/>
          <w:spacing w:val="10"/>
          <w:sz w:val="21"/>
          <w:szCs w:val="21"/>
          <w:lang w:eastAsia="zh-CN"/>
        </w:rPr>
        <w:t>A</w:t>
      </w:r>
      <w:r w:rsidRPr="00B45502">
        <w:rPr>
          <w:rFonts w:ascii="Times New Roman" w:hAnsi="Times New Roman" w:hint="eastAsia"/>
          <w:b/>
          <w:color w:val="2E74B5" w:themeColor="accent5" w:themeShade="BF"/>
          <w:spacing w:val="10"/>
          <w:sz w:val="21"/>
          <w:szCs w:val="21"/>
          <w:lang w:eastAsia="zh-CN"/>
        </w:rPr>
        <w:t>进程的地址整个发生了变化，在进程中的程序的运行地址也要进行重定向，这个工作可以在换入的时候由软件完成，或者是在运行的时候由硬件完成</w:t>
      </w:r>
      <w:r w:rsidR="00076798" w:rsidRPr="00B45502">
        <w:rPr>
          <w:rFonts w:ascii="Times New Roman" w:hAnsi="Times New Roman" w:hint="eastAsia"/>
          <w:b/>
          <w:color w:val="2E74B5" w:themeColor="accent5" w:themeShade="BF"/>
          <w:spacing w:val="10"/>
          <w:sz w:val="21"/>
          <w:szCs w:val="21"/>
          <w:lang w:eastAsia="zh-CN"/>
        </w:rPr>
        <w:t>，硬件实现的例子也很简单，用简单的基址偏移寄存器即可实现。</w:t>
      </w:r>
    </w:p>
    <w:p w14:paraId="49931808" w14:textId="5BF42BB8" w:rsidR="00076798" w:rsidRPr="00B45502" w:rsidRDefault="00076798"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观察此过程图可以发现，在内存交换的过程中可能会产生很多的空洞，处理这个问题最简单的办法就是把内存中的程序逐个向上或者向下尽可能的平移，这个技术也叫内存压缩，但是由于时间消耗比较大一般不会采用。</w:t>
      </w:r>
    </w:p>
    <w:p w14:paraId="413E0623" w14:textId="356FA978" w:rsidR="00076798" w:rsidRPr="00B45502" w:rsidRDefault="00076798" w:rsidP="00B15ED4">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45502">
        <w:rPr>
          <w:rFonts w:ascii="Times New Roman" w:hAnsi="Times New Roman" w:hint="eastAsia"/>
          <w:b/>
          <w:color w:val="2E74B5" w:themeColor="accent5" w:themeShade="BF"/>
          <w:spacing w:val="10"/>
          <w:sz w:val="21"/>
          <w:szCs w:val="21"/>
          <w:lang w:eastAsia="zh-CN"/>
        </w:rPr>
        <w:t>当进程被创建或者被换入的时候应当分配多少的内存，这是一个值得关注的问题。如果进程本身的大小是固定的，那么操作系统只要给他所需要的大小就足够了，然而有的进程本身的段会增长，（很多编程语言都支持动态分配堆内存，这就会引起数据段的增长）这时候问题就出现了。如果说一个进程紧邻的是一个空闲区域，</w:t>
      </w:r>
      <w:r w:rsidR="00B45502" w:rsidRPr="00B45502">
        <w:rPr>
          <w:rFonts w:ascii="Times New Roman" w:hAnsi="Times New Roman" w:hint="eastAsia"/>
          <w:b/>
          <w:color w:val="2E74B5" w:themeColor="accent5" w:themeShade="BF"/>
          <w:spacing w:val="10"/>
          <w:sz w:val="21"/>
          <w:szCs w:val="21"/>
          <w:lang w:eastAsia="zh-CN"/>
        </w:rPr>
        <w:t>进程在段增长的时候就可以占用这块内存，但是如果进程需要段增长的时候紧邻着另一个进程呢？这时候就需要把进程移动到另一个足够大小的空间中或者把相邻的空闲进程交换出去了。</w:t>
      </w:r>
    </w:p>
    <w:p w14:paraId="0F2B3A18" w14:textId="77777777" w:rsidR="00076798" w:rsidRDefault="00076798" w:rsidP="00B15ED4">
      <w:pPr>
        <w:spacing w:after="0" w:line="360" w:lineRule="auto"/>
        <w:ind w:right="88" w:firstLine="415"/>
        <w:jc w:val="both"/>
        <w:rPr>
          <w:rFonts w:ascii="Times New Roman" w:hAnsi="Times New Roman"/>
          <w:spacing w:val="10"/>
          <w:sz w:val="21"/>
          <w:szCs w:val="21"/>
          <w:lang w:eastAsia="zh-CN"/>
        </w:rPr>
      </w:pPr>
    </w:p>
    <w:p w14:paraId="67DD9A40" w14:textId="16B5B91E"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为了有效地实施对换，首先，</w:t>
      </w:r>
      <w:r w:rsidRPr="00245C5B">
        <w:rPr>
          <w:rFonts w:ascii="Times New Roman" w:hAnsi="Times New Roman"/>
          <w:spacing w:val="10"/>
          <w:sz w:val="21"/>
          <w:szCs w:val="21"/>
          <w:highlight w:val="yellow"/>
          <w:lang w:eastAsia="zh-CN"/>
        </w:rPr>
        <w:t>选择哪个进程换出</w:t>
      </w:r>
      <w:r>
        <w:rPr>
          <w:rFonts w:ascii="Times New Roman" w:hAnsi="Times New Roman"/>
          <w:spacing w:val="10"/>
          <w:sz w:val="21"/>
          <w:szCs w:val="21"/>
          <w:lang w:eastAsia="zh-CN"/>
        </w:rPr>
        <w:t>。如果选择不当，将造成系统效率欠佳。通常系统把时间片耗尽或优先级较低的进程换出，因为短时间内它们不会投入运行。</w:t>
      </w:r>
    </w:p>
    <w:p w14:paraId="3B738329"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其次，</w:t>
      </w:r>
      <w:r w:rsidRPr="00245C5B">
        <w:rPr>
          <w:rFonts w:ascii="Times New Roman" w:hAnsi="Times New Roman"/>
          <w:spacing w:val="10"/>
          <w:sz w:val="21"/>
          <w:szCs w:val="21"/>
          <w:highlight w:val="yellow"/>
          <w:lang w:eastAsia="zh-CN"/>
        </w:rPr>
        <w:t>决定把进程的哪些信息移出去</w:t>
      </w:r>
      <w:r>
        <w:rPr>
          <w:rFonts w:ascii="Times New Roman" w:hAnsi="Times New Roman"/>
          <w:spacing w:val="10"/>
          <w:sz w:val="21"/>
          <w:szCs w:val="21"/>
          <w:lang w:eastAsia="zh-CN"/>
        </w:rPr>
        <w:t>。开始时，进程从可执行文件被装入内存，其未修改部分（如代码）在内存与磁盘中始终保持一致，这些信息不必保存，当进程换回内存时，只需简单地从最初的可执行文件再加载一次。数据区和堆栈是进程运行时所创建和修改的，操作系统可通过文件系统把这些可变信息作为特殊文件保存。有些系统从降低开销角度考虑，开辟一块特殊磁盘区域作为对换空间，它包含连续的柱面和磁道，可通过磁盘读写实现高效访问。</w:t>
      </w:r>
    </w:p>
    <w:p w14:paraId="597B83AD"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最后，</w:t>
      </w:r>
      <w:r w:rsidRPr="00245C5B">
        <w:rPr>
          <w:rFonts w:ascii="Times New Roman" w:hAnsi="Times New Roman"/>
          <w:spacing w:val="10"/>
          <w:sz w:val="21"/>
          <w:szCs w:val="21"/>
          <w:highlight w:val="yellow"/>
          <w:lang w:eastAsia="zh-CN"/>
        </w:rPr>
        <w:t>需要确定对换时机</w:t>
      </w:r>
      <w:r>
        <w:rPr>
          <w:rFonts w:ascii="Times New Roman" w:hAnsi="Times New Roman"/>
          <w:spacing w:val="10"/>
          <w:sz w:val="21"/>
          <w:szCs w:val="21"/>
          <w:lang w:eastAsia="zh-CN"/>
        </w:rPr>
        <w:t>，在批处理系统中，当进程要求动态扩充内存空间且得不到满足时可触发对换；在分时系统中，对换可与调度结合，每个时间片结束或执行</w:t>
      </w:r>
      <w:r>
        <w:rPr>
          <w:rFonts w:ascii="Times New Roman" w:hAnsi="Times New Roman"/>
          <w:spacing w:val="10"/>
          <w:sz w:val="21"/>
          <w:szCs w:val="21"/>
          <w:lang w:eastAsia="zh-CN"/>
        </w:rPr>
        <w:t>I/O</w:t>
      </w:r>
      <w:r>
        <w:rPr>
          <w:rFonts w:ascii="Times New Roman" w:hAnsi="Times New Roman"/>
          <w:spacing w:val="10"/>
          <w:sz w:val="21"/>
          <w:szCs w:val="21"/>
          <w:lang w:eastAsia="zh-CN"/>
        </w:rPr>
        <w:t>操作时实施，调度程序启动一个挪出的进程换入，这样，轮到它执行时立即可以启动，对换进内存的进程其内存位置未必还在换出之前的位置上，所以，需要解决对换过程中进程的地址重定位问题。假设一个被对换的进程映像占用</w:t>
      </w:r>
      <w:r>
        <w:rPr>
          <w:rFonts w:ascii="Times New Roman" w:hAnsi="Times New Roman"/>
          <w:spacing w:val="10"/>
          <w:sz w:val="21"/>
          <w:szCs w:val="21"/>
          <w:lang w:eastAsia="zh-CN"/>
        </w:rPr>
        <w:t>k</w:t>
      </w:r>
      <w:r>
        <w:rPr>
          <w:rFonts w:ascii="Times New Roman" w:hAnsi="Times New Roman"/>
          <w:spacing w:val="10"/>
          <w:sz w:val="21"/>
          <w:szCs w:val="21"/>
          <w:lang w:eastAsia="zh-CN"/>
        </w:rPr>
        <w:t>个磁盘块，那么，一次进程对换的所有开销是</w:t>
      </w:r>
      <w:r>
        <w:rPr>
          <w:rFonts w:ascii="Times New Roman" w:hAnsi="Times New Roman"/>
          <w:spacing w:val="10"/>
          <w:sz w:val="21"/>
          <w:szCs w:val="21"/>
          <w:lang w:eastAsia="zh-CN"/>
        </w:rPr>
        <w:t>2 k</w:t>
      </w:r>
      <w:r>
        <w:rPr>
          <w:rFonts w:ascii="Times New Roman" w:hAnsi="Times New Roman"/>
          <w:spacing w:val="10"/>
          <w:sz w:val="21"/>
          <w:szCs w:val="21"/>
          <w:lang w:eastAsia="zh-CN"/>
        </w:rPr>
        <w:t>个磁盘块</w:t>
      </w:r>
      <w:r>
        <w:rPr>
          <w:rFonts w:ascii="Times New Roman" w:hAnsi="Times New Roman"/>
          <w:spacing w:val="10"/>
          <w:sz w:val="21"/>
          <w:szCs w:val="21"/>
          <w:lang w:eastAsia="zh-CN"/>
        </w:rPr>
        <w:t>I/O</w:t>
      </w:r>
      <w:r>
        <w:rPr>
          <w:rFonts w:ascii="Times New Roman" w:hAnsi="Times New Roman"/>
          <w:spacing w:val="10"/>
          <w:sz w:val="21"/>
          <w:szCs w:val="21"/>
          <w:lang w:eastAsia="zh-CN"/>
        </w:rPr>
        <w:t>的时间，再加上进程重</w:t>
      </w:r>
      <w:r>
        <w:rPr>
          <w:rFonts w:ascii="Times New Roman" w:hAnsi="Times New Roman"/>
          <w:spacing w:val="10"/>
          <w:sz w:val="21"/>
          <w:szCs w:val="21"/>
          <w:lang w:eastAsia="zh-CN"/>
        </w:rPr>
        <w:lastRenderedPageBreak/>
        <w:t>新请求内存资源所造成的时间延迟。对换比移动技术更有效，移动不能保证得到一个满足请求的空闲区，而利用对换技术总可按需挪出若干驻留的阻塞进程，且对换仅涉及少量进程，只需更少的内存访问。与移动不同的是，对换要访问磁盘，这是一个</w:t>
      </w:r>
      <w:r>
        <w:rPr>
          <w:rFonts w:ascii="Times New Roman" w:hAnsi="Times New Roman"/>
          <w:spacing w:val="10"/>
          <w:sz w:val="21"/>
          <w:szCs w:val="21"/>
          <w:lang w:eastAsia="zh-CN"/>
        </w:rPr>
        <w:t>I/O</w:t>
      </w:r>
      <w:r>
        <w:rPr>
          <w:rFonts w:ascii="Times New Roman" w:hAnsi="Times New Roman"/>
          <w:spacing w:val="10"/>
          <w:sz w:val="21"/>
          <w:szCs w:val="21"/>
          <w:lang w:eastAsia="zh-CN"/>
        </w:rPr>
        <w:t>集中型操作，会影响对用户的响应时间，但系统可让对换与计算型进程并行工作，不会造成系统性能的显著下降。</w:t>
      </w:r>
    </w:p>
    <w:p w14:paraId="72775E22" w14:textId="77777777" w:rsidR="009B2C82" w:rsidRDefault="009B2C82" w:rsidP="009B2C8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UNIX</w:t>
      </w:r>
      <w:r>
        <w:rPr>
          <w:rFonts w:ascii="Times New Roman" w:hAnsi="Times New Roman"/>
          <w:spacing w:val="10"/>
          <w:sz w:val="21"/>
          <w:szCs w:val="21"/>
          <w:lang w:eastAsia="zh-CN"/>
        </w:rPr>
        <w:t>早期版本通过称作对换器的专门进程实施对换，每当创建新进程、进程动态扩充内存空间时便挪出一个或多个驻留进程，每隔</w:t>
      </w:r>
      <w:r>
        <w:rPr>
          <w:rFonts w:ascii="Times New Roman" w:hAnsi="Times New Roman"/>
          <w:spacing w:val="10"/>
          <w:sz w:val="21"/>
          <w:szCs w:val="21"/>
          <w:lang w:eastAsia="zh-CN"/>
        </w:rPr>
        <w:t>4 s</w:t>
      </w:r>
      <w:r>
        <w:rPr>
          <w:rFonts w:ascii="Times New Roman" w:hAnsi="Times New Roman"/>
          <w:spacing w:val="10"/>
          <w:sz w:val="21"/>
          <w:szCs w:val="21"/>
          <w:lang w:eastAsia="zh-CN"/>
        </w:rPr>
        <w:t>，对换器进行检查以保证把挪出已久的进程换进。换出的候选者当首选被阻塞的进程，否则就挑选就绪进程。需要考虑进程属性，如已消耗</w:t>
      </w:r>
      <w:r>
        <w:rPr>
          <w:rFonts w:ascii="Times New Roman" w:hAnsi="Times New Roman"/>
          <w:spacing w:val="10"/>
          <w:sz w:val="21"/>
          <w:szCs w:val="21"/>
          <w:lang w:eastAsia="zh-CN"/>
        </w:rPr>
        <w:t>CPU</w:t>
      </w:r>
      <w:r>
        <w:rPr>
          <w:rFonts w:ascii="Times New Roman" w:hAnsi="Times New Roman"/>
          <w:spacing w:val="10"/>
          <w:sz w:val="21"/>
          <w:szCs w:val="21"/>
          <w:lang w:eastAsia="zh-CN"/>
        </w:rPr>
        <w:t>时间、在内存已逗留时间等。</w:t>
      </w:r>
    </w:p>
    <w:p w14:paraId="280F47DA" w14:textId="77777777" w:rsidR="00B45502" w:rsidRDefault="00B45502" w:rsidP="00B45502">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3. </w:t>
      </w:r>
      <w:r>
        <w:rPr>
          <w:rFonts w:ascii="Times New Roman" w:hAnsi="Times New Roman"/>
          <w:b/>
          <w:bCs/>
          <w:spacing w:val="10"/>
          <w:sz w:val="21"/>
          <w:szCs w:val="21"/>
          <w:lang w:eastAsia="zh-CN"/>
        </w:rPr>
        <w:t>覆盖技术</w:t>
      </w:r>
    </w:p>
    <w:p w14:paraId="6D444ED5"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移动和对换技术解决因多个程序存在而导致内存区不足问题，这种内存短缺只是暂时的；如果程序长度超出物理内存总和，或超出固定分区大小，则出现内存永久性短缺，大程序无法运行，前述两种方法无能为力，解决的一种方法是采用覆盖</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r>
        <w:rPr>
          <w:rFonts w:ascii="Times New Roman" w:hAnsi="Times New Roman"/>
          <w:spacing w:val="10"/>
          <w:sz w:val="21"/>
          <w:szCs w:val="21"/>
          <w:lang w:eastAsia="zh-CN"/>
        </w:rPr>
        <w:t>overlaying</w:t>
      </w:r>
      <w:r>
        <w:rPr>
          <w:rFonts w:ascii="Times New Roman" w:hAnsi="Times New Roman"/>
          <w:spacing w:val="10"/>
          <w:sz w:val="21"/>
          <w:szCs w:val="21"/>
          <w:lang w:eastAsia="zh-CN"/>
        </w:rPr>
        <w:t>）技术。覆盖是指程序执行过程中程序的不同模块在内存中相互替代，以达到小内存执行大程序的目的，基本的实现技术是：把用户空间分成固定区和一个或多个覆盖区，把控制或不可覆盖部分放在固定区，其余按调用结构及先后关系分段并存放在磁盘上，运行时依次调入覆盖区。系统必须提供覆盖控制程序及相应的系统调用，当程装入运行时，由系统根据用户给出的覆盖结构进行覆盖处理，程序员必须指明同时驻留在内存的是哪些程序段，哪些是被覆盖的程序段，这种声明可从程序调用结构中获得。覆盖技术的不足是把存储管理工作转给程序员，他们必须根据可用物理内存空间来设计和编写程序。此外，同时运行的代码量超出内存容量时仍不能运行，所以，现代操作系统极少采用覆盖技术。</w:t>
      </w:r>
    </w:p>
    <w:p w14:paraId="70913D02" w14:textId="77777777" w:rsidR="00B45502" w:rsidRDefault="00B45502" w:rsidP="00B45502">
      <w:pPr>
        <w:spacing w:before="240" w:after="0" w:line="24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4.3</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分页存储管理</w:t>
      </w:r>
    </w:p>
    <w:p w14:paraId="0EDE6AD8" w14:textId="77777777" w:rsidR="00B45502" w:rsidRDefault="00B45502" w:rsidP="00B45502">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4.3.1  </w:t>
      </w:r>
      <w:r>
        <w:rPr>
          <w:rFonts w:ascii="Times New Roman" w:hAnsi="Times New Roman"/>
          <w:b/>
          <w:spacing w:val="-1"/>
          <w:sz w:val="24"/>
          <w:szCs w:val="24"/>
          <w:lang w:eastAsia="zh-CN"/>
        </w:rPr>
        <w:t>分页存储管理基本</w:t>
      </w:r>
      <w:r>
        <w:rPr>
          <w:rFonts w:ascii="Times New Roman" w:hAnsi="Times New Roman" w:hint="eastAsia"/>
          <w:b/>
          <w:spacing w:val="-1"/>
          <w:sz w:val="24"/>
          <w:szCs w:val="24"/>
          <w:lang w:eastAsia="zh-CN"/>
        </w:rPr>
        <w:t>概念</w:t>
      </w:r>
    </w:p>
    <w:p w14:paraId="05B5905A"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用分区方式管理存储器，每道程序要求占用内存的一个或多个连续存储区域，导致内存中产生</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有时为了接纳新作业，往往需要移动已在内存的信息，这样不仅不方便，而且处理器开销太大。采用分页存储管理允许程序存放到若干不相邻的空闲块中，既可免除移动信息工作，又可充分利用内存空间，消除动态分区法</w:t>
      </w:r>
      <w:r>
        <w:rPr>
          <w:rFonts w:ascii="Times New Roman" w:hAnsi="Times New Roman"/>
          <w:spacing w:val="10"/>
          <w:sz w:val="21"/>
          <w:szCs w:val="21"/>
          <w:lang w:eastAsia="zh-CN"/>
        </w:rPr>
        <w:lastRenderedPageBreak/>
        <w:t>中的</w:t>
      </w:r>
      <w:r>
        <w:rPr>
          <w:rFonts w:ascii="Times New Roman" w:hAnsi="Times New Roman"/>
          <w:spacing w:val="10"/>
          <w:sz w:val="21"/>
          <w:szCs w:val="21"/>
          <w:lang w:eastAsia="zh-CN"/>
        </w:rPr>
        <w:t>“</w:t>
      </w:r>
      <w:r>
        <w:rPr>
          <w:rFonts w:ascii="Times New Roman" w:hAnsi="Times New Roman"/>
          <w:spacing w:val="10"/>
          <w:sz w:val="21"/>
          <w:szCs w:val="21"/>
          <w:lang w:eastAsia="zh-CN"/>
        </w:rPr>
        <w:t>碎片</w:t>
      </w:r>
      <w:r>
        <w:rPr>
          <w:rFonts w:ascii="Times New Roman" w:hAnsi="Times New Roman"/>
          <w:spacing w:val="10"/>
          <w:sz w:val="21"/>
          <w:szCs w:val="21"/>
          <w:lang w:eastAsia="zh-CN"/>
        </w:rPr>
        <w:t>”</w:t>
      </w:r>
      <w:r>
        <w:rPr>
          <w:rFonts w:ascii="Times New Roman" w:hAnsi="Times New Roman"/>
          <w:spacing w:val="10"/>
          <w:sz w:val="21"/>
          <w:szCs w:val="21"/>
          <w:lang w:eastAsia="zh-CN"/>
        </w:rPr>
        <w:t>问题，从而，提高内存空间利用率</w:t>
      </w:r>
      <w:r>
        <w:rPr>
          <w:rFonts w:ascii="Times New Roman" w:hAnsi="Times New Roman" w:hint="eastAsia"/>
          <w:spacing w:val="10"/>
          <w:sz w:val="21"/>
          <w:szCs w:val="21"/>
          <w:lang w:eastAsia="zh-CN"/>
        </w:rPr>
        <w:t>，分页存储是一种特殊的动态分区方式</w:t>
      </w:r>
      <w:r>
        <w:rPr>
          <w:rFonts w:ascii="Times New Roman" w:hAnsi="Times New Roman"/>
          <w:spacing w:val="10"/>
          <w:sz w:val="21"/>
          <w:szCs w:val="21"/>
          <w:lang w:eastAsia="zh-CN"/>
        </w:rPr>
        <w:t>。分页存储管理涉及的基本概念如下。</w:t>
      </w:r>
    </w:p>
    <w:p w14:paraId="216F82CC"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1. </w:t>
      </w:r>
      <w:r>
        <w:rPr>
          <w:rFonts w:ascii="Times New Roman" w:hAnsi="Times New Roman"/>
          <w:spacing w:val="10"/>
          <w:sz w:val="21"/>
          <w:szCs w:val="21"/>
          <w:lang w:eastAsia="zh-CN"/>
        </w:rPr>
        <w:t>页面。进程逻辑地址空间分成大小相等的区，每个区称为页面或页，页号从</w:t>
      </w:r>
      <w:r>
        <w:rPr>
          <w:rFonts w:ascii="Times New Roman" w:hAnsi="Times New Roman"/>
          <w:spacing w:val="10"/>
          <w:sz w:val="21"/>
          <w:szCs w:val="21"/>
          <w:lang w:eastAsia="zh-CN"/>
        </w:rPr>
        <w:t>0</w:t>
      </w:r>
      <w:r>
        <w:rPr>
          <w:rFonts w:ascii="Times New Roman" w:hAnsi="Times New Roman"/>
          <w:spacing w:val="10"/>
          <w:sz w:val="21"/>
          <w:szCs w:val="21"/>
          <w:lang w:eastAsia="zh-CN"/>
        </w:rPr>
        <w:t>开始依次编号。</w:t>
      </w:r>
    </w:p>
    <w:p w14:paraId="4DF98521"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2. </w:t>
      </w:r>
      <w:r>
        <w:rPr>
          <w:rFonts w:ascii="Times New Roman" w:hAnsi="Times New Roman"/>
          <w:spacing w:val="10"/>
          <w:sz w:val="21"/>
          <w:szCs w:val="21"/>
          <w:lang w:eastAsia="zh-CN"/>
        </w:rPr>
        <w:t>页框。页框又称页帧，把内存物理地址空间分成大小相等的区，其大小与页面大小相等，每个区是一个页框（物理块），块号从</w:t>
      </w:r>
      <w:r>
        <w:rPr>
          <w:rFonts w:ascii="Times New Roman" w:hAnsi="Times New Roman"/>
          <w:spacing w:val="10"/>
          <w:sz w:val="21"/>
          <w:szCs w:val="21"/>
          <w:lang w:eastAsia="zh-CN"/>
        </w:rPr>
        <w:t>0</w:t>
      </w:r>
      <w:r>
        <w:rPr>
          <w:rFonts w:ascii="Times New Roman" w:hAnsi="Times New Roman"/>
          <w:spacing w:val="10"/>
          <w:sz w:val="21"/>
          <w:szCs w:val="21"/>
          <w:lang w:eastAsia="zh-CN"/>
        </w:rPr>
        <w:t>开始依次编号。</w:t>
      </w:r>
    </w:p>
    <w:p w14:paraId="78752597"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3. </w:t>
      </w:r>
      <w:r>
        <w:rPr>
          <w:rFonts w:ascii="Times New Roman" w:hAnsi="Times New Roman"/>
          <w:spacing w:val="10"/>
          <w:sz w:val="21"/>
          <w:szCs w:val="21"/>
          <w:lang w:eastAsia="zh-CN"/>
        </w:rPr>
        <w:t>逻辑地址。与此对应，分页存储器的逻辑地址由两部分组成：页号和页内位移，格式如下：</w:t>
      </w:r>
    </w:p>
    <w:p w14:paraId="4130138E" w14:textId="302532D2" w:rsidR="00B45502" w:rsidRDefault="00B45502" w:rsidP="00B45502">
      <w:pPr>
        <w:spacing w:before="3" w:after="0" w:line="110" w:lineRule="exact"/>
        <w:rPr>
          <w:rFonts w:ascii="Times New Roman" w:hAnsi="Times New Roman"/>
          <w:sz w:val="11"/>
          <w:szCs w:val="11"/>
          <w:lang w:eastAsia="zh-CN"/>
        </w:rPr>
      </w:pPr>
      <w:r>
        <w:rPr>
          <w:rFonts w:ascii="Times New Roman" w:hAnsi="Times New Roman"/>
          <w:noProof/>
          <w:lang w:eastAsia="zh-CN"/>
        </w:rPr>
        <mc:AlternateContent>
          <mc:Choice Requires="wpg">
            <w:drawing>
              <wp:anchor distT="0" distB="0" distL="114300" distR="114300" simplePos="0" relativeHeight="251668480" behindDoc="1" locked="0" layoutInCell="1" allowOverlap="1" wp14:anchorId="1392A75D" wp14:editId="4AD03244">
                <wp:simplePos x="0" y="0"/>
                <wp:positionH relativeFrom="page">
                  <wp:posOffset>3065780</wp:posOffset>
                </wp:positionH>
                <wp:positionV relativeFrom="paragraph">
                  <wp:posOffset>19050</wp:posOffset>
                </wp:positionV>
                <wp:extent cx="1479550" cy="229870"/>
                <wp:effectExtent l="8255" t="13335" r="7620" b="4445"/>
                <wp:wrapNone/>
                <wp:docPr id="89" name="组合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550" cy="229870"/>
                          <a:chOff x="3671" y="13"/>
                          <a:chExt cx="2330" cy="362"/>
                        </a:xfrm>
                      </wpg:grpSpPr>
                      <wpg:grpSp>
                        <wpg:cNvPr id="90" name="组合 301"/>
                        <wpg:cNvGrpSpPr>
                          <a:grpSpLocks/>
                        </wpg:cNvGrpSpPr>
                        <wpg:grpSpPr bwMode="auto">
                          <a:xfrm>
                            <a:off x="3672" y="14"/>
                            <a:ext cx="2328" cy="2"/>
                            <a:chOff x="3672" y="14"/>
                            <a:chExt cx="2328" cy="2"/>
                          </a:xfrm>
                        </wpg:grpSpPr>
                        <wps:wsp>
                          <wps:cNvPr id="91" name="任意多边形 302"/>
                          <wps:cNvSpPr>
                            <a:spLocks/>
                          </wps:cNvSpPr>
                          <wps:spPr bwMode="auto">
                            <a:xfrm>
                              <a:off x="3672" y="14"/>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 name="组合 303"/>
                        <wpg:cNvGrpSpPr>
                          <a:grpSpLocks/>
                        </wpg:cNvGrpSpPr>
                        <wpg:grpSpPr bwMode="auto">
                          <a:xfrm>
                            <a:off x="3672" y="14"/>
                            <a:ext cx="2" cy="360"/>
                            <a:chOff x="3672" y="14"/>
                            <a:chExt cx="2" cy="360"/>
                          </a:xfrm>
                        </wpg:grpSpPr>
                        <wps:wsp>
                          <wps:cNvPr id="93" name="任意多边形 304"/>
                          <wps:cNvSpPr>
                            <a:spLocks/>
                          </wps:cNvSpPr>
                          <wps:spPr bwMode="auto">
                            <a:xfrm>
                              <a:off x="3672" y="14"/>
                              <a:ext cx="2" cy="360"/>
                            </a:xfrm>
                            <a:custGeom>
                              <a:avLst/>
                              <a:gdLst>
                                <a:gd name="T0" fmla="+- 0 14 14"/>
                                <a:gd name="T1" fmla="*/ 14 h 360"/>
                                <a:gd name="T2" fmla="+- 0 374 14"/>
                                <a:gd name="T3" fmla="*/ 374 h 360"/>
                              </a:gdLst>
                              <a:ahLst/>
                              <a:cxnLst>
                                <a:cxn ang="0">
                                  <a:pos x="0" y="T1"/>
                                </a:cxn>
                                <a:cxn ang="0">
                                  <a:pos x="0" y="T3"/>
                                </a:cxn>
                              </a:cxnLst>
                              <a:rect l="0" t="0" r="r" b="b"/>
                              <a:pathLst>
                                <a:path h="360">
                                  <a:moveTo>
                                    <a:pt x="0" y="0"/>
                                  </a:moveTo>
                                  <a:lnTo>
                                    <a:pt x="0" y="36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 name="组合 305"/>
                        <wpg:cNvGrpSpPr>
                          <a:grpSpLocks/>
                        </wpg:cNvGrpSpPr>
                        <wpg:grpSpPr bwMode="auto">
                          <a:xfrm>
                            <a:off x="4567" y="14"/>
                            <a:ext cx="2" cy="360"/>
                            <a:chOff x="4567" y="14"/>
                            <a:chExt cx="2" cy="360"/>
                          </a:xfrm>
                        </wpg:grpSpPr>
                        <wps:wsp>
                          <wps:cNvPr id="95" name="任意多边形 306"/>
                          <wps:cNvSpPr>
                            <a:spLocks/>
                          </wps:cNvSpPr>
                          <wps:spPr bwMode="auto">
                            <a:xfrm>
                              <a:off x="4567" y="14"/>
                              <a:ext cx="2" cy="360"/>
                            </a:xfrm>
                            <a:custGeom>
                              <a:avLst/>
                              <a:gdLst>
                                <a:gd name="T0" fmla="+- 0 14 14"/>
                                <a:gd name="T1" fmla="*/ 14 h 360"/>
                                <a:gd name="T2" fmla="+- 0 374 14"/>
                                <a:gd name="T3" fmla="*/ 374 h 360"/>
                              </a:gdLst>
                              <a:ahLst/>
                              <a:cxnLst>
                                <a:cxn ang="0">
                                  <a:pos x="0" y="T1"/>
                                </a:cxn>
                                <a:cxn ang="0">
                                  <a:pos x="0" y="T3"/>
                                </a:cxn>
                              </a:cxnLst>
                              <a:rect l="0" t="0" r="r" b="b"/>
                              <a:pathLst>
                                <a:path h="360">
                                  <a:moveTo>
                                    <a:pt x="0" y="0"/>
                                  </a:moveTo>
                                  <a:lnTo>
                                    <a:pt x="0" y="36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 name="组合 307"/>
                        <wpg:cNvGrpSpPr>
                          <a:grpSpLocks/>
                        </wpg:cNvGrpSpPr>
                        <wpg:grpSpPr bwMode="auto">
                          <a:xfrm>
                            <a:off x="6000" y="14"/>
                            <a:ext cx="2" cy="360"/>
                            <a:chOff x="6000" y="14"/>
                            <a:chExt cx="2" cy="360"/>
                          </a:xfrm>
                        </wpg:grpSpPr>
                        <wps:wsp>
                          <wps:cNvPr id="97" name="任意多边形 308"/>
                          <wps:cNvSpPr>
                            <a:spLocks/>
                          </wps:cNvSpPr>
                          <wps:spPr bwMode="auto">
                            <a:xfrm>
                              <a:off x="6000" y="14"/>
                              <a:ext cx="2" cy="360"/>
                            </a:xfrm>
                            <a:custGeom>
                              <a:avLst/>
                              <a:gdLst>
                                <a:gd name="T0" fmla="+- 0 14 14"/>
                                <a:gd name="T1" fmla="*/ 14 h 360"/>
                                <a:gd name="T2" fmla="+- 0 374 14"/>
                                <a:gd name="T3" fmla="*/ 374 h 360"/>
                              </a:gdLst>
                              <a:ahLst/>
                              <a:cxnLst>
                                <a:cxn ang="0">
                                  <a:pos x="0" y="T1"/>
                                </a:cxn>
                                <a:cxn ang="0">
                                  <a:pos x="0" y="T3"/>
                                </a:cxn>
                              </a:cxnLst>
                              <a:rect l="0" t="0" r="r" b="b"/>
                              <a:pathLst>
                                <a:path h="360">
                                  <a:moveTo>
                                    <a:pt x="0" y="0"/>
                                  </a:moveTo>
                                  <a:lnTo>
                                    <a:pt x="0" y="36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 name="组合 309"/>
                        <wpg:cNvGrpSpPr>
                          <a:grpSpLocks/>
                        </wpg:cNvGrpSpPr>
                        <wpg:grpSpPr bwMode="auto">
                          <a:xfrm>
                            <a:off x="3672" y="374"/>
                            <a:ext cx="2328" cy="2"/>
                            <a:chOff x="3672" y="374"/>
                            <a:chExt cx="2328" cy="2"/>
                          </a:xfrm>
                        </wpg:grpSpPr>
                        <wps:wsp>
                          <wps:cNvPr id="99" name="任意多边形 310"/>
                          <wps:cNvSpPr>
                            <a:spLocks/>
                          </wps:cNvSpPr>
                          <wps:spPr bwMode="auto">
                            <a:xfrm>
                              <a:off x="3672" y="374"/>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0A81B221" id="组合 89" o:spid="_x0000_s1026" style="position:absolute;left:0;text-align:left;margin-left:241.4pt;margin-top:1.5pt;width:116.5pt;height:18.1pt;z-index:-251648000;mso-position-horizontal-relative:page" coordorigin="3671,13" coordsize="2330,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">
                <v:group id="组合 301" o:spid="_x0000_s1027" style="position:absolute;left:3672;top:14;width:2328;height:2" coordorigin="3672,14"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任意多边形 302" o:spid="_x0000_s1028" style="position:absolute;left:3672;top:14;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" path="m,l2328,e" filled="f" strokeweight=".12pt">
                    <v:path arrowok="t" o:connecttype="custom" o:connectlocs="0,0;2328,0" o:connectangles="0,0"/>
                  </v:shape>
                </v:group>
                <v:group id="组合 303" o:spid="_x0000_s1029" style="position:absolute;left:3672;top:14;width:2;height:360" coordorigin="3672,14"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任意多边形 304" o:spid="_x0000_s1030" style="position:absolute;left:3672;top:14;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" path="m,l,360e" filled="f" strokeweight=".12pt">
                    <v:path arrowok="t" o:connecttype="custom" o:connectlocs="0,14;0,374" o:connectangles="0,0"/>
                  </v:shape>
                </v:group>
                <v:group id="组合 305" o:spid="_x0000_s1031" style="position:absolute;left:4567;top:14;width:2;height:360" coordorigin="4567,14"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任意多边形 306" o:spid="_x0000_s1032" style="position:absolute;left:4567;top:14;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" path="m,l,360e" filled="f" strokeweight=".12pt">
                    <v:path arrowok="t" o:connecttype="custom" o:connectlocs="0,14;0,374" o:connectangles="0,0"/>
                  </v:shape>
                </v:group>
                <v:group id="组合 307" o:spid="_x0000_s1033" style="position:absolute;left:6000;top:14;width:2;height:360" coordorigin="6000,14"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任意多边形 308" o:spid="_x0000_s1034" style="position:absolute;left:6000;top:14;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" path="m,l,360e" filled="f" strokeweight=".12pt">
                    <v:path arrowok="t" o:connecttype="custom" o:connectlocs="0,14;0,374" o:connectangles="0,0"/>
                  </v:shape>
                </v:group>
                <v:group id="组合 309" o:spid="_x0000_s1035" style="position:absolute;left:3672;top:374;width:2328;height:2" coordorigin="3672,374"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任意多边形 310" o:spid="_x0000_s1036" style="position:absolute;left:3672;top:374;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" path="m,l2328,e" filled="f" strokeweight=".12pt">
                    <v:path arrowok="t" o:connecttype="custom" o:connectlocs="0,0;2328,0" o:connectangles="0,0"/>
                  </v:shape>
                </v:group>
                <w10:wrap anchorx="page"/>
              </v:group>
            </w:pict>
          </mc:Fallback>
        </mc:AlternateContent>
      </w:r>
    </w:p>
    <w:p w14:paraId="6C6B189B" w14:textId="77777777" w:rsidR="00B45502" w:rsidRDefault="00B45502" w:rsidP="00B45502">
      <w:pPr>
        <w:tabs>
          <w:tab w:val="left" w:pos="4440"/>
        </w:tabs>
        <w:spacing w:after="0" w:line="240" w:lineRule="auto"/>
        <w:ind w:right="91"/>
        <w:jc w:val="center"/>
        <w:rPr>
          <w:rFonts w:ascii="Times New Roman" w:hAnsi="Times New Roman"/>
          <w:sz w:val="18"/>
          <w:szCs w:val="18"/>
          <w:lang w:eastAsia="zh-CN"/>
        </w:rPr>
      </w:pPr>
      <w:r>
        <w:rPr>
          <w:rFonts w:ascii="Times New Roman" w:hAnsi="Times New Roman"/>
          <w:sz w:val="18"/>
          <w:szCs w:val="18"/>
          <w:lang w:eastAsia="zh-CN"/>
        </w:rPr>
        <w:t>页号</w:t>
      </w:r>
      <w:r>
        <w:rPr>
          <w:rFonts w:ascii="Times New Roman" w:hAnsi="Times New Roman"/>
          <w:sz w:val="18"/>
          <w:szCs w:val="18"/>
          <w:lang w:eastAsia="zh-CN"/>
        </w:rPr>
        <w:t xml:space="preserve">   </w:t>
      </w:r>
      <w:r>
        <w:rPr>
          <w:rFonts w:ascii="Times New Roman" w:hAnsi="Times New Roman"/>
          <w:sz w:val="18"/>
          <w:szCs w:val="18"/>
          <w:lang w:eastAsia="zh-CN"/>
        </w:rPr>
        <w:t>页内位移</w:t>
      </w:r>
    </w:p>
    <w:p w14:paraId="639BF355" w14:textId="77777777" w:rsidR="00B45502" w:rsidRDefault="00B45502" w:rsidP="00B45502">
      <w:pPr>
        <w:spacing w:before="7" w:after="0" w:line="190" w:lineRule="exact"/>
        <w:rPr>
          <w:rFonts w:ascii="Times New Roman" w:hAnsi="Times New Roman"/>
          <w:sz w:val="19"/>
          <w:szCs w:val="19"/>
          <w:lang w:eastAsia="zh-CN"/>
        </w:rPr>
      </w:pPr>
    </w:p>
    <w:p w14:paraId="70D2FBFC"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前者表示地址所在页面的编号，后者表示页内位移。计算机地址总线通常是</w:t>
      </w:r>
      <w:r>
        <w:rPr>
          <w:rFonts w:ascii="Times New Roman" w:hAnsi="Times New Roman"/>
          <w:spacing w:val="10"/>
          <w:sz w:val="21"/>
          <w:szCs w:val="21"/>
          <w:lang w:eastAsia="zh-CN"/>
        </w:rPr>
        <w:t>32</w:t>
      </w:r>
      <w:r>
        <w:rPr>
          <w:rFonts w:ascii="Times New Roman" w:hAnsi="Times New Roman"/>
          <w:spacing w:val="10"/>
          <w:sz w:val="21"/>
          <w:szCs w:val="21"/>
          <w:lang w:eastAsia="zh-CN"/>
        </w:rPr>
        <w:t>位，页面尺寸若规定为</w:t>
      </w:r>
      <w:r>
        <w:rPr>
          <w:rFonts w:ascii="Times New Roman" w:hAnsi="Times New Roman"/>
          <w:spacing w:val="10"/>
          <w:sz w:val="21"/>
          <w:szCs w:val="21"/>
          <w:lang w:eastAsia="zh-CN"/>
        </w:rPr>
        <w:t>12</w:t>
      </w:r>
      <w:r>
        <w:rPr>
          <w:rFonts w:ascii="Times New Roman" w:hAnsi="Times New Roman"/>
          <w:spacing w:val="10"/>
          <w:sz w:val="21"/>
          <w:szCs w:val="21"/>
          <w:lang w:eastAsia="zh-CN"/>
        </w:rPr>
        <w:t>位（页长</w:t>
      </w:r>
      <w:r>
        <w:rPr>
          <w:rFonts w:ascii="Times New Roman" w:hAnsi="Times New Roman"/>
          <w:spacing w:val="10"/>
          <w:sz w:val="21"/>
          <w:szCs w:val="21"/>
          <w:lang w:eastAsia="zh-CN"/>
        </w:rPr>
        <w:t>4 KB</w:t>
      </w:r>
      <w:r>
        <w:rPr>
          <w:rFonts w:ascii="Times New Roman" w:hAnsi="Times New Roman"/>
          <w:spacing w:val="10"/>
          <w:sz w:val="21"/>
          <w:szCs w:val="21"/>
          <w:lang w:eastAsia="zh-CN"/>
        </w:rPr>
        <w:t>），那么，页号共</w:t>
      </w:r>
      <w:r>
        <w:rPr>
          <w:rFonts w:ascii="Times New Roman" w:hAnsi="Times New Roman"/>
          <w:spacing w:val="10"/>
          <w:sz w:val="21"/>
          <w:szCs w:val="21"/>
          <w:lang w:eastAsia="zh-CN"/>
        </w:rPr>
        <w:t>20</w:t>
      </w:r>
      <w:r>
        <w:rPr>
          <w:rFonts w:ascii="Times New Roman" w:hAnsi="Times New Roman"/>
          <w:spacing w:val="10"/>
          <w:sz w:val="21"/>
          <w:szCs w:val="21"/>
          <w:lang w:eastAsia="zh-CN"/>
        </w:rPr>
        <w:t>位，表示地址空间最多包含</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20</w:t>
      </w:r>
      <w:r>
        <w:rPr>
          <w:rFonts w:ascii="Times New Roman" w:hAnsi="Times New Roman"/>
          <w:spacing w:val="10"/>
          <w:sz w:val="21"/>
          <w:szCs w:val="21"/>
          <w:lang w:eastAsia="zh-CN"/>
        </w:rPr>
        <w:t>个页面。</w:t>
      </w:r>
    </w:p>
    <w:p w14:paraId="6919F944"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4. </w:t>
      </w:r>
      <w:r>
        <w:rPr>
          <w:rFonts w:ascii="Times New Roman" w:hAnsi="Times New Roman"/>
          <w:spacing w:val="10"/>
          <w:sz w:val="21"/>
          <w:szCs w:val="21"/>
          <w:lang w:eastAsia="zh-CN"/>
        </w:rPr>
        <w:t>内存页框表。该表长度取决于内存划分的物理块数，编号可与物理块号一致，页框表的表项给出物理块使用情况，</w:t>
      </w:r>
      <w:r>
        <w:rPr>
          <w:rFonts w:ascii="Times New Roman" w:hAnsi="Times New Roman"/>
          <w:spacing w:val="10"/>
          <w:sz w:val="21"/>
          <w:szCs w:val="21"/>
          <w:lang w:eastAsia="zh-CN"/>
        </w:rPr>
        <w:t>0</w:t>
      </w:r>
      <w:r>
        <w:rPr>
          <w:rFonts w:ascii="Times New Roman" w:hAnsi="Times New Roman"/>
          <w:spacing w:val="10"/>
          <w:sz w:val="21"/>
          <w:szCs w:val="21"/>
          <w:lang w:eastAsia="zh-CN"/>
        </w:rPr>
        <w:t>为空闲，</w:t>
      </w:r>
      <w:r>
        <w:rPr>
          <w:rFonts w:ascii="Times New Roman" w:hAnsi="Times New Roman"/>
          <w:spacing w:val="10"/>
          <w:sz w:val="21"/>
          <w:szCs w:val="21"/>
          <w:lang w:eastAsia="zh-CN"/>
        </w:rPr>
        <w:t>1</w:t>
      </w:r>
      <w:r>
        <w:rPr>
          <w:rFonts w:ascii="Times New Roman" w:hAnsi="Times New Roman"/>
          <w:spacing w:val="10"/>
          <w:sz w:val="21"/>
          <w:szCs w:val="21"/>
          <w:lang w:eastAsia="zh-CN"/>
        </w:rPr>
        <w:t>为占用。有的系统还会增加保护位。</w:t>
      </w:r>
    </w:p>
    <w:p w14:paraId="2D44C7B1" w14:textId="2213AD7E" w:rsidR="00B45502" w:rsidRDefault="00B45502" w:rsidP="005D5798">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5. </w:t>
      </w:r>
      <w:r>
        <w:rPr>
          <w:rFonts w:ascii="Times New Roman" w:hAnsi="Times New Roman"/>
          <w:spacing w:val="10"/>
          <w:sz w:val="21"/>
          <w:szCs w:val="21"/>
          <w:lang w:eastAsia="zh-CN"/>
        </w:rPr>
        <w:t>页表。在进行内存分配时，以页框为单位，进程的信息有多少页，那么，把它装入内存时就分配多少页框，虽然进程的逻辑地址划分成编号连续的页面，但被装入内存后的相应页框未必紧邻，即进程的信息按页面分散存放在内存不相邻的页框中。那么，当进程的程序和数据被分散存放在内存中后，其页面与被分配的页框如何建立联系呢？逻辑地址（页面）如何转换成物理地址（页框）呢？进程被装入后的物理地址空间由连续变成分散后，如何保证程序正确执行呢？仍然采用动态地址重定位技术，让程序在执行时动态地进行地址变换，由于程序以页面为单位存储，</w:t>
      </w:r>
      <w:r>
        <w:rPr>
          <w:rFonts w:ascii="Times New Roman" w:hAnsi="Times New Roman" w:hint="eastAsia"/>
          <w:spacing w:val="10"/>
          <w:sz w:val="21"/>
          <w:szCs w:val="21"/>
          <w:lang w:eastAsia="zh-CN"/>
        </w:rPr>
        <w:t>所以，每个进程都会维护一个记录页信息的表格，其中，每一个页的信息由特殊的数据结构存储，这种数据结构叫做页表项</w:t>
      </w:r>
      <w:r w:rsidR="005D5798">
        <w:rPr>
          <w:rFonts w:ascii="Times New Roman" w:hAnsi="Times New Roman" w:hint="eastAsia"/>
          <w:spacing w:val="10"/>
          <w:sz w:val="21"/>
          <w:szCs w:val="21"/>
          <w:lang w:eastAsia="zh-CN"/>
        </w:rPr>
        <w:t>（</w:t>
      </w:r>
      <w:r w:rsidR="005D5798">
        <w:rPr>
          <w:rFonts w:ascii="Times New Roman" w:hAnsi="Times New Roman" w:hint="eastAsia"/>
          <w:spacing w:val="10"/>
          <w:sz w:val="21"/>
          <w:szCs w:val="21"/>
          <w:lang w:eastAsia="zh-CN"/>
        </w:rPr>
        <w:t>page</w:t>
      </w:r>
      <w:r w:rsidR="005D5798">
        <w:rPr>
          <w:rFonts w:ascii="Times New Roman" w:hAnsi="Times New Roman"/>
          <w:spacing w:val="10"/>
          <w:sz w:val="21"/>
          <w:szCs w:val="21"/>
          <w:lang w:eastAsia="zh-CN"/>
        </w:rPr>
        <w:t xml:space="preserve"> </w:t>
      </w:r>
      <w:r w:rsidR="005D5798">
        <w:rPr>
          <w:rFonts w:ascii="Times New Roman" w:hAnsi="Times New Roman" w:hint="eastAsia"/>
          <w:spacing w:val="10"/>
          <w:sz w:val="21"/>
          <w:szCs w:val="21"/>
          <w:lang w:eastAsia="zh-CN"/>
        </w:rPr>
        <w:t>table</w:t>
      </w:r>
      <w:r w:rsidR="005D5798">
        <w:rPr>
          <w:rFonts w:ascii="Times New Roman" w:hAnsi="Times New Roman"/>
          <w:spacing w:val="10"/>
          <w:sz w:val="21"/>
          <w:szCs w:val="21"/>
          <w:lang w:eastAsia="zh-CN"/>
        </w:rPr>
        <w:t xml:space="preserve"> </w:t>
      </w:r>
      <w:r w:rsidR="005D5798">
        <w:rPr>
          <w:rFonts w:ascii="Times New Roman" w:hAnsi="Times New Roman" w:hint="eastAsia"/>
          <w:spacing w:val="10"/>
          <w:sz w:val="21"/>
          <w:szCs w:val="21"/>
          <w:lang w:eastAsia="zh-CN"/>
        </w:rPr>
        <w:t>entry</w:t>
      </w:r>
      <w:r w:rsidR="005D5798">
        <w:rPr>
          <w:rFonts w:ascii="Times New Roman" w:hAnsi="Times New Roman" w:hint="eastAsia"/>
          <w:spacing w:val="10"/>
          <w:sz w:val="21"/>
          <w:szCs w:val="21"/>
          <w:lang w:eastAsia="zh-CN"/>
        </w:rPr>
        <w:t>）</w:t>
      </w:r>
      <w:r>
        <w:rPr>
          <w:rFonts w:ascii="Times New Roman" w:hAnsi="Times New Roman" w:hint="eastAsia"/>
          <w:spacing w:val="10"/>
          <w:sz w:val="21"/>
          <w:szCs w:val="21"/>
          <w:lang w:eastAsia="zh-CN"/>
        </w:rPr>
        <w:t>，这些页信息表格的整体则</w:t>
      </w:r>
      <w:r w:rsidR="00B546C6">
        <w:rPr>
          <w:rFonts w:ascii="Times New Roman" w:hAnsi="Times New Roman" w:hint="eastAsia"/>
          <w:spacing w:val="10"/>
          <w:sz w:val="21"/>
          <w:szCs w:val="21"/>
          <w:lang w:eastAsia="zh-CN"/>
        </w:rPr>
        <w:t>称为</w:t>
      </w:r>
      <w:r>
        <w:rPr>
          <w:rFonts w:ascii="Times New Roman" w:hAnsi="Times New Roman" w:hint="eastAsia"/>
          <w:spacing w:val="10"/>
          <w:sz w:val="21"/>
          <w:szCs w:val="21"/>
          <w:lang w:eastAsia="zh-CN"/>
        </w:rPr>
        <w:t>页表</w:t>
      </w:r>
      <w:r w:rsidR="005D5798">
        <w:rPr>
          <w:rFonts w:ascii="Times New Roman" w:hAnsi="Times New Roman" w:hint="eastAsia"/>
          <w:spacing w:val="10"/>
          <w:sz w:val="21"/>
          <w:szCs w:val="21"/>
          <w:lang w:eastAsia="zh-CN"/>
        </w:rPr>
        <w:t>（</w:t>
      </w:r>
      <w:r w:rsidR="005D5798">
        <w:rPr>
          <w:rFonts w:ascii="Times New Roman" w:hAnsi="Times New Roman" w:hint="eastAsia"/>
          <w:spacing w:val="10"/>
          <w:sz w:val="21"/>
          <w:szCs w:val="21"/>
          <w:lang w:eastAsia="zh-CN"/>
        </w:rPr>
        <w:t>page</w:t>
      </w:r>
      <w:r w:rsidR="005D5798">
        <w:rPr>
          <w:rFonts w:ascii="Times New Roman" w:hAnsi="Times New Roman"/>
          <w:spacing w:val="10"/>
          <w:sz w:val="21"/>
          <w:szCs w:val="21"/>
          <w:lang w:eastAsia="zh-CN"/>
        </w:rPr>
        <w:t xml:space="preserve"> </w:t>
      </w:r>
      <w:r w:rsidR="005D5798">
        <w:rPr>
          <w:rFonts w:ascii="Times New Roman" w:hAnsi="Times New Roman" w:hint="eastAsia"/>
          <w:spacing w:val="10"/>
          <w:sz w:val="21"/>
          <w:szCs w:val="21"/>
          <w:lang w:eastAsia="zh-CN"/>
        </w:rPr>
        <w:t>table</w:t>
      </w:r>
      <w:r w:rsidR="005D5798">
        <w:rPr>
          <w:rFonts w:ascii="Times New Roman" w:hAnsi="Times New Roman" w:hint="eastAsia"/>
          <w:spacing w:val="10"/>
          <w:sz w:val="21"/>
          <w:szCs w:val="21"/>
          <w:lang w:eastAsia="zh-CN"/>
        </w:rPr>
        <w:t>）</w:t>
      </w:r>
    </w:p>
    <w:p w14:paraId="381F363E" w14:textId="77777777" w:rsidR="00B546C6" w:rsidRDefault="00B45502" w:rsidP="00B546C6">
      <w:pPr>
        <w:spacing w:after="0" w:line="360" w:lineRule="auto"/>
        <w:ind w:right="88"/>
        <w:jc w:val="both"/>
        <w:rPr>
          <w:rFonts w:ascii="Times New Roman" w:hAnsi="Times New Roman"/>
          <w:strike/>
          <w:spacing w:val="10"/>
          <w:sz w:val="21"/>
          <w:szCs w:val="21"/>
          <w:lang w:eastAsia="zh-CN"/>
        </w:rPr>
      </w:pPr>
      <w:r w:rsidRPr="00B45502">
        <w:rPr>
          <w:rFonts w:ascii="Times New Roman" w:hAnsi="Times New Roman"/>
          <w:strike/>
          <w:spacing w:val="10"/>
          <w:sz w:val="21"/>
          <w:szCs w:val="21"/>
          <w:lang w:eastAsia="zh-CN"/>
        </w:rPr>
        <w:t>所以，为</w:t>
      </w:r>
      <w:commentRangeStart w:id="2"/>
      <w:r w:rsidRPr="00B45502">
        <w:rPr>
          <w:rFonts w:ascii="Times New Roman" w:hAnsi="Times New Roman"/>
          <w:strike/>
          <w:spacing w:val="10"/>
          <w:sz w:val="21"/>
          <w:szCs w:val="21"/>
          <w:highlight w:val="yellow"/>
          <w:lang w:eastAsia="zh-CN"/>
        </w:rPr>
        <w:t>每个页面设立一个重定位寄存器，这些重定位寄存器的集合称为页表</w:t>
      </w:r>
      <w:commentRangeEnd w:id="2"/>
      <w:r w:rsidRPr="00B45502">
        <w:rPr>
          <w:rStyle w:val="ad"/>
          <w:rFonts w:ascii="Times New Roman" w:hAnsi="Times New Roman"/>
          <w:strike/>
          <w:kern w:val="2"/>
        </w:rPr>
        <w:commentReference w:id="2"/>
      </w:r>
      <w:r w:rsidRPr="00B45502">
        <w:rPr>
          <w:rFonts w:ascii="Times New Roman" w:hAnsi="Times New Roman"/>
          <w:strike/>
          <w:spacing w:val="10"/>
          <w:sz w:val="21"/>
          <w:szCs w:val="21"/>
          <w:lang w:eastAsia="zh-CN"/>
        </w:rPr>
        <w:t>（</w:t>
      </w:r>
      <w:r w:rsidRPr="00B45502">
        <w:rPr>
          <w:rFonts w:ascii="Times New Roman" w:hAnsi="Times New Roman"/>
          <w:strike/>
          <w:spacing w:val="10"/>
          <w:sz w:val="21"/>
          <w:szCs w:val="21"/>
          <w:lang w:eastAsia="zh-CN"/>
        </w:rPr>
        <w:t>page table</w:t>
      </w:r>
      <w:r w:rsidRPr="00B45502">
        <w:rPr>
          <w:rFonts w:ascii="Times New Roman" w:hAnsi="Times New Roman"/>
          <w:strike/>
          <w:spacing w:val="10"/>
          <w:sz w:val="21"/>
          <w:szCs w:val="21"/>
          <w:lang w:eastAsia="zh-CN"/>
        </w:rPr>
        <w:t>）。</w:t>
      </w:r>
    </w:p>
    <w:p w14:paraId="5A9FA1DA" w14:textId="166B9426" w:rsidR="00B45502" w:rsidRPr="00B546C6" w:rsidRDefault="00B546C6" w:rsidP="00B546C6">
      <w:pPr>
        <w:spacing w:after="0" w:line="360" w:lineRule="auto"/>
        <w:ind w:right="88" w:firstLine="420"/>
        <w:jc w:val="both"/>
        <w:rPr>
          <w:rFonts w:ascii="Times New Roman" w:hAnsi="Times New Roman"/>
          <w:strike/>
          <w:spacing w:val="10"/>
          <w:sz w:val="21"/>
          <w:szCs w:val="21"/>
          <w:lang w:eastAsia="zh-CN"/>
        </w:rPr>
      </w:pPr>
      <w:r>
        <w:rPr>
          <w:rFonts w:ascii="Times New Roman" w:hAnsi="Times New Roman" w:hint="eastAsia"/>
          <w:b/>
          <w:color w:val="2E74B5" w:themeColor="accent5" w:themeShade="BF"/>
          <w:spacing w:val="10"/>
          <w:sz w:val="21"/>
          <w:szCs w:val="21"/>
          <w:lang w:eastAsia="zh-CN"/>
        </w:rPr>
        <w:t>6</w:t>
      </w:r>
      <w:r>
        <w:rPr>
          <w:rFonts w:ascii="Times New Roman" w:hAnsi="Times New Roman"/>
          <w:b/>
          <w:color w:val="2E74B5" w:themeColor="accent5" w:themeShade="BF"/>
          <w:spacing w:val="10"/>
          <w:sz w:val="21"/>
          <w:szCs w:val="21"/>
          <w:lang w:eastAsia="zh-CN"/>
        </w:rPr>
        <w:t>.</w:t>
      </w:r>
      <w:r w:rsidR="00B45502" w:rsidRPr="00B546C6">
        <w:rPr>
          <w:rFonts w:ascii="Times New Roman" w:hAnsi="Times New Roman" w:hint="eastAsia"/>
          <w:b/>
          <w:color w:val="2E74B5" w:themeColor="accent5" w:themeShade="BF"/>
          <w:spacing w:val="10"/>
          <w:sz w:val="21"/>
          <w:szCs w:val="21"/>
          <w:lang w:eastAsia="zh-CN"/>
        </w:rPr>
        <w:t>页表项：</w:t>
      </w:r>
      <w:r w:rsidR="005D5798" w:rsidRPr="00B546C6">
        <w:rPr>
          <w:rFonts w:ascii="Times New Roman" w:hAnsi="Times New Roman"/>
          <w:b/>
          <w:color w:val="2E74B5" w:themeColor="accent5" w:themeShade="BF"/>
          <w:spacing w:val="10"/>
          <w:sz w:val="21"/>
          <w:szCs w:val="21"/>
          <w:lang w:eastAsia="zh-CN"/>
        </w:rPr>
        <w:t xml:space="preserve"> </w:t>
      </w:r>
    </w:p>
    <w:p w14:paraId="24C41BE2" w14:textId="014E1BCC" w:rsidR="005D5798" w:rsidRPr="005D5798" w:rsidRDefault="005D5798" w:rsidP="005D5798">
      <w:pPr>
        <w:widowControl/>
        <w:spacing w:after="0" w:line="240" w:lineRule="auto"/>
        <w:rPr>
          <w:rFonts w:ascii="宋体" w:hAnsi="宋体" w:cs="宋体"/>
          <w:sz w:val="24"/>
          <w:szCs w:val="24"/>
          <w:lang w:eastAsia="zh-CN"/>
        </w:rPr>
      </w:pPr>
      <w:r w:rsidRPr="005D5798">
        <w:rPr>
          <w:rFonts w:ascii="宋体" w:hAnsi="宋体" w:cs="宋体"/>
          <w:sz w:val="24"/>
          <w:szCs w:val="24"/>
          <w:lang w:eastAsia="zh-CN"/>
        </w:rPr>
        <w:lastRenderedPageBreak/>
        <w:fldChar w:fldCharType="begin"/>
      </w:r>
      <w:r w:rsidRPr="005D5798">
        <w:rPr>
          <w:rFonts w:ascii="宋体" w:hAnsi="宋体" w:cs="宋体"/>
          <w:sz w:val="24"/>
          <w:szCs w:val="24"/>
          <w:lang w:eastAsia="zh-CN"/>
        </w:rPr>
        <w:instrText xml:space="preserve"> INCLUDEPICTURE "C:\\Users\\Dell\\Documents\\Tencent Files\\2130975534\\Image\\C2C\\{F7DA9DF2-170F-A448-BD52-5E3FDFF37E4A}.jpg" \* MERGEFORMATINET </w:instrText>
      </w:r>
      <w:r w:rsidRPr="005D5798">
        <w:rPr>
          <w:rFonts w:ascii="宋体" w:hAnsi="宋体" w:cs="宋体"/>
          <w:sz w:val="24"/>
          <w:szCs w:val="24"/>
          <w:lang w:eastAsia="zh-CN"/>
        </w:rPr>
        <w:fldChar w:fldCharType="separate"/>
      </w:r>
      <w:r w:rsidR="004076FA">
        <w:rPr>
          <w:rFonts w:ascii="宋体" w:hAnsi="宋体" w:cs="宋体"/>
          <w:sz w:val="24"/>
          <w:szCs w:val="24"/>
          <w:lang w:eastAsia="zh-CN"/>
        </w:rPr>
        <w:fldChar w:fldCharType="begin"/>
      </w:r>
      <w:r w:rsidR="004076FA">
        <w:rPr>
          <w:rFonts w:ascii="宋体" w:hAnsi="宋体" w:cs="宋体"/>
          <w:sz w:val="24"/>
          <w:szCs w:val="24"/>
          <w:lang w:eastAsia="zh-CN"/>
        </w:rPr>
        <w:instrText xml:space="preserve"> INCLUDEPICTURE  "C:\\Users\\Gigabyte\\Documents\\Tencent Files\\2130975534\\Image\\C2C\\{F7DA9DF2-170F-A448-BD52-5E3FDFF37E4A}.jpg" \* MERGEFORMATINET </w:instrText>
      </w:r>
      <w:r w:rsidR="004076FA">
        <w:rPr>
          <w:rFonts w:ascii="宋体" w:hAnsi="宋体" w:cs="宋体"/>
          <w:sz w:val="24"/>
          <w:szCs w:val="24"/>
          <w:lang w:eastAsia="zh-CN"/>
        </w:rPr>
        <w:fldChar w:fldCharType="separate"/>
      </w:r>
      <w:r w:rsidR="00924FA6">
        <w:rPr>
          <w:rFonts w:ascii="宋体" w:hAnsi="宋体" w:cs="宋体"/>
          <w:sz w:val="24"/>
          <w:szCs w:val="24"/>
          <w:lang w:eastAsia="zh-CN"/>
        </w:rPr>
        <w:fldChar w:fldCharType="begin"/>
      </w:r>
      <w:r w:rsidR="00924FA6">
        <w:rPr>
          <w:rFonts w:ascii="宋体" w:hAnsi="宋体" w:cs="宋体"/>
          <w:sz w:val="24"/>
          <w:szCs w:val="24"/>
          <w:lang w:eastAsia="zh-CN"/>
        </w:rPr>
        <w:instrText xml:space="preserve"> INCLUDEPICTURE  "C:\\Users\\Gigabyte\\Documents\\Tencent Files\\2130975534\\Image\\C2C\\{F7DA9DF2-170F-A448-BD52-5E3FDFF37E4A}.jpg" \* MERGEFORMATINET </w:instrText>
      </w:r>
      <w:r w:rsidR="00924FA6">
        <w:rPr>
          <w:rFonts w:ascii="宋体" w:hAnsi="宋体" w:cs="宋体"/>
          <w:sz w:val="24"/>
          <w:szCs w:val="24"/>
          <w:lang w:eastAsia="zh-CN"/>
        </w:rPr>
        <w:fldChar w:fldCharType="separate"/>
      </w:r>
      <w:r w:rsidR="00274922">
        <w:rPr>
          <w:rFonts w:ascii="宋体" w:hAnsi="宋体" w:cs="宋体"/>
          <w:sz w:val="24"/>
          <w:szCs w:val="24"/>
          <w:lang w:eastAsia="zh-CN"/>
        </w:rPr>
        <w:fldChar w:fldCharType="begin"/>
      </w:r>
      <w:r w:rsidR="00274922">
        <w:rPr>
          <w:rFonts w:ascii="宋体" w:hAnsi="宋体" w:cs="宋体"/>
          <w:sz w:val="24"/>
          <w:szCs w:val="24"/>
          <w:lang w:eastAsia="zh-CN"/>
        </w:rPr>
        <w:instrText xml:space="preserve"> INCLUDEPICTURE  "C:\\Users\\Dell\\Documents\\tencent files\\2130975534\\Documents\\Tencent Files\\2130975534\\Image\\C2C\\{F7DA9DF2-170F-A448-BD52-5E3FDFF37E4A}.jpg" \* MERGEFORMATINET </w:instrText>
      </w:r>
      <w:r w:rsidR="0027492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"/Users/simengzhao/Documents/Tencent Files/2130975534/Image/C2C/{F7DA9DF2-170F-A448-BD52-5E3FDFF37E4A}.jpg"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"/Users/simengzhao/Documents/Tencent Files/2130975534/Image/C2C/{F7DA9DF2-170F-A448-BD52-5E3FDFF37E4A}.jpg"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"C:\\Users\\Dell\\Desktop\\Documents\\Tencent Files\\2130975534\\Image\\C2C\\{F7DA9DF2-170F-A448-BD52-5E3FDFF37E4A}.jpg" \* MERGEFORMATINET </w:instrText>
      </w:r>
      <w:r w:rsidR="00D35642">
        <w:rPr>
          <w:rFonts w:ascii="宋体" w:hAnsi="宋体" w:cs="宋体"/>
          <w:sz w:val="24"/>
          <w:szCs w:val="24"/>
          <w:lang w:eastAsia="zh-CN"/>
        </w:rPr>
        <w:fldChar w:fldCharType="separate"/>
      </w:r>
      <w:r w:rsidR="00D35642">
        <w:rPr>
          <w:rFonts w:ascii="宋体" w:hAnsi="宋体" w:cs="宋体"/>
          <w:sz w:val="24"/>
          <w:szCs w:val="24"/>
          <w:lang w:eastAsia="zh-CN"/>
        </w:rPr>
        <w:pict w14:anchorId="3AB74A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3.25pt;height:286.5pt">
            <v:imagedata r:id="rId16" r:href="rId17"/>
          </v:shape>
        </w:pict>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00274922">
        <w:rPr>
          <w:rFonts w:ascii="宋体" w:hAnsi="宋体" w:cs="宋体"/>
          <w:sz w:val="24"/>
          <w:szCs w:val="24"/>
          <w:lang w:eastAsia="zh-CN"/>
        </w:rPr>
        <w:fldChar w:fldCharType="end"/>
      </w:r>
      <w:r w:rsidR="00924FA6">
        <w:rPr>
          <w:rFonts w:ascii="宋体" w:hAnsi="宋体" w:cs="宋体"/>
          <w:sz w:val="24"/>
          <w:szCs w:val="24"/>
          <w:lang w:eastAsia="zh-CN"/>
        </w:rPr>
        <w:fldChar w:fldCharType="end"/>
      </w:r>
      <w:r w:rsidR="004076FA">
        <w:rPr>
          <w:rFonts w:ascii="宋体" w:hAnsi="宋体" w:cs="宋体"/>
          <w:sz w:val="24"/>
          <w:szCs w:val="24"/>
          <w:lang w:eastAsia="zh-CN"/>
        </w:rPr>
        <w:fldChar w:fldCharType="end"/>
      </w:r>
      <w:r w:rsidRPr="005D5798">
        <w:rPr>
          <w:rFonts w:ascii="宋体" w:hAnsi="宋体" w:cs="宋体"/>
          <w:sz w:val="24"/>
          <w:szCs w:val="24"/>
          <w:lang w:eastAsia="zh-CN"/>
        </w:rPr>
        <w:fldChar w:fldCharType="end"/>
      </w:r>
    </w:p>
    <w:p w14:paraId="39110EC6" w14:textId="3700CED8" w:rsidR="00B45502" w:rsidRPr="00B546C6" w:rsidRDefault="005D5798"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页表项是页表中所存储的数据单元，不同的硬件架构下，页表项的格式也各不相同，但是页表项所提供的信息基本相似。如下表所示，页表项中最重要的部分就是页框号部分，因为页表项最基本的作用就是在请求页的时候返回这个值。</w:t>
      </w:r>
    </w:p>
    <w:p w14:paraId="350BFAFA" w14:textId="00B685AC" w:rsidR="009D0266" w:rsidRPr="00B546C6" w:rsidRDefault="0044560F"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驻留标志位</w:t>
      </w:r>
      <w:r w:rsidR="009D0266" w:rsidRPr="00B546C6">
        <w:rPr>
          <w:rFonts w:ascii="Times New Roman" w:hAnsi="Times New Roman" w:hint="eastAsia"/>
          <w:b/>
          <w:color w:val="2E74B5" w:themeColor="accent5" w:themeShade="BF"/>
          <w:spacing w:val="10"/>
          <w:sz w:val="21"/>
          <w:szCs w:val="21"/>
          <w:lang w:eastAsia="zh-CN"/>
        </w:rPr>
        <w:t>表示的是该页是否在内存中，为</w:t>
      </w:r>
      <w:r w:rsidR="009D0266" w:rsidRPr="00B546C6">
        <w:rPr>
          <w:rFonts w:ascii="Times New Roman" w:hAnsi="Times New Roman" w:hint="eastAsia"/>
          <w:b/>
          <w:color w:val="2E74B5" w:themeColor="accent5" w:themeShade="BF"/>
          <w:spacing w:val="10"/>
          <w:sz w:val="21"/>
          <w:szCs w:val="21"/>
          <w:lang w:eastAsia="zh-CN"/>
        </w:rPr>
        <w:t>1</w:t>
      </w:r>
      <w:r w:rsidR="009D0266" w:rsidRPr="00B546C6">
        <w:rPr>
          <w:rFonts w:ascii="Times New Roman" w:hAnsi="Times New Roman" w:hint="eastAsia"/>
          <w:b/>
          <w:color w:val="2E74B5" w:themeColor="accent5" w:themeShade="BF"/>
          <w:spacing w:val="10"/>
          <w:sz w:val="21"/>
          <w:szCs w:val="21"/>
          <w:lang w:eastAsia="zh-CN"/>
        </w:rPr>
        <w:t>表</w:t>
      </w:r>
      <w:r w:rsidR="00A63A77" w:rsidRPr="00B546C6">
        <w:rPr>
          <w:rFonts w:ascii="Times New Roman" w:hAnsi="Times New Roman" w:hint="eastAsia"/>
          <w:b/>
          <w:color w:val="2E74B5" w:themeColor="accent5" w:themeShade="BF"/>
          <w:spacing w:val="10"/>
          <w:sz w:val="21"/>
          <w:szCs w:val="21"/>
          <w:lang w:eastAsia="zh-CN"/>
        </w:rPr>
        <w:t xml:space="preserve"> </w:t>
      </w:r>
      <w:r w:rsidR="009D0266" w:rsidRPr="00B546C6">
        <w:rPr>
          <w:rFonts w:ascii="Times New Roman" w:hAnsi="Times New Roman" w:hint="eastAsia"/>
          <w:b/>
          <w:color w:val="2E74B5" w:themeColor="accent5" w:themeShade="BF"/>
          <w:spacing w:val="10"/>
          <w:sz w:val="21"/>
          <w:szCs w:val="21"/>
          <w:lang w:eastAsia="zh-CN"/>
        </w:rPr>
        <w:t>示该页在内存中，可用，为</w:t>
      </w:r>
      <w:r w:rsidR="009D0266" w:rsidRPr="00B546C6">
        <w:rPr>
          <w:rFonts w:ascii="Times New Roman" w:hAnsi="Times New Roman" w:hint="eastAsia"/>
          <w:b/>
          <w:color w:val="2E74B5" w:themeColor="accent5" w:themeShade="BF"/>
          <w:spacing w:val="10"/>
          <w:sz w:val="21"/>
          <w:szCs w:val="21"/>
          <w:lang w:eastAsia="zh-CN"/>
        </w:rPr>
        <w:t>0</w:t>
      </w:r>
      <w:r w:rsidR="009D0266" w:rsidRPr="00B546C6">
        <w:rPr>
          <w:rFonts w:ascii="Times New Roman" w:hAnsi="Times New Roman" w:hint="eastAsia"/>
          <w:b/>
          <w:color w:val="2E74B5" w:themeColor="accent5" w:themeShade="BF"/>
          <w:spacing w:val="10"/>
          <w:sz w:val="21"/>
          <w:szCs w:val="21"/>
          <w:lang w:eastAsia="zh-CN"/>
        </w:rPr>
        <w:t>表示该</w:t>
      </w:r>
      <w:r w:rsidR="003C3532" w:rsidRPr="00B546C6">
        <w:rPr>
          <w:rFonts w:ascii="Times New Roman" w:hAnsi="Times New Roman" w:hint="eastAsia"/>
          <w:b/>
          <w:color w:val="2E74B5" w:themeColor="accent5" w:themeShade="BF"/>
          <w:spacing w:val="10"/>
          <w:sz w:val="21"/>
          <w:szCs w:val="21"/>
          <w:lang w:eastAsia="zh-CN"/>
        </w:rPr>
        <w:t>虚拟页地址不在内存中，访问一个可用位为</w:t>
      </w:r>
      <w:r w:rsidR="003C3532" w:rsidRPr="00B546C6">
        <w:rPr>
          <w:rFonts w:ascii="Times New Roman" w:hAnsi="Times New Roman" w:hint="eastAsia"/>
          <w:b/>
          <w:color w:val="2E74B5" w:themeColor="accent5" w:themeShade="BF"/>
          <w:spacing w:val="10"/>
          <w:sz w:val="21"/>
          <w:szCs w:val="21"/>
          <w:lang w:eastAsia="zh-CN"/>
        </w:rPr>
        <w:t>0</w:t>
      </w:r>
      <w:r w:rsidR="003C3532" w:rsidRPr="00B546C6">
        <w:rPr>
          <w:rFonts w:ascii="Times New Roman" w:hAnsi="Times New Roman" w:hint="eastAsia"/>
          <w:b/>
          <w:color w:val="2E74B5" w:themeColor="accent5" w:themeShade="BF"/>
          <w:spacing w:val="10"/>
          <w:sz w:val="21"/>
          <w:szCs w:val="21"/>
          <w:lang w:eastAsia="zh-CN"/>
        </w:rPr>
        <w:t>的页会引起</w:t>
      </w:r>
      <w:r w:rsidR="008C2FED" w:rsidRPr="00B546C6">
        <w:rPr>
          <w:rFonts w:ascii="Times New Roman" w:hAnsi="Times New Roman" w:hint="eastAsia"/>
          <w:b/>
          <w:color w:val="2E74B5" w:themeColor="accent5" w:themeShade="BF"/>
          <w:spacing w:val="10"/>
          <w:sz w:val="21"/>
          <w:szCs w:val="21"/>
          <w:lang w:eastAsia="zh-CN"/>
        </w:rPr>
        <w:t>缺</w:t>
      </w:r>
      <w:r w:rsidR="003C3532" w:rsidRPr="00B546C6">
        <w:rPr>
          <w:rFonts w:ascii="Times New Roman" w:hAnsi="Times New Roman" w:hint="eastAsia"/>
          <w:b/>
          <w:color w:val="2E74B5" w:themeColor="accent5" w:themeShade="BF"/>
          <w:spacing w:val="10"/>
          <w:sz w:val="21"/>
          <w:szCs w:val="21"/>
          <w:lang w:eastAsia="zh-CN"/>
        </w:rPr>
        <w:t>页错误。</w:t>
      </w:r>
    </w:p>
    <w:p w14:paraId="40FEE74F" w14:textId="5AF18A42" w:rsidR="003C3532" w:rsidRPr="00B546C6" w:rsidRDefault="003C3532"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保护位的作用是声明对该页可用的访问的类型</w:t>
      </w:r>
      <w:r w:rsidR="004A51D8" w:rsidRPr="00B546C6">
        <w:rPr>
          <w:rFonts w:ascii="Times New Roman" w:hAnsi="Times New Roman" w:hint="eastAsia"/>
          <w:b/>
          <w:color w:val="2E74B5" w:themeColor="accent5" w:themeShade="BF"/>
          <w:spacing w:val="10"/>
          <w:sz w:val="21"/>
          <w:szCs w:val="21"/>
          <w:lang w:eastAsia="zh-CN"/>
        </w:rPr>
        <w:t>，最简单的情况是只有</w:t>
      </w:r>
      <w:r w:rsidR="008C2FED" w:rsidRPr="00B546C6">
        <w:rPr>
          <w:rFonts w:ascii="Times New Roman" w:hAnsi="Times New Roman" w:hint="eastAsia"/>
          <w:b/>
          <w:color w:val="2E74B5" w:themeColor="accent5" w:themeShade="BF"/>
          <w:spacing w:val="10"/>
          <w:sz w:val="21"/>
          <w:szCs w:val="21"/>
          <w:lang w:eastAsia="zh-CN"/>
        </w:rPr>
        <w:t>一位来表示，</w:t>
      </w:r>
      <w:r w:rsidR="008C2FED" w:rsidRPr="00B546C6">
        <w:rPr>
          <w:rFonts w:ascii="Times New Roman" w:hAnsi="Times New Roman" w:hint="eastAsia"/>
          <w:b/>
          <w:color w:val="2E74B5" w:themeColor="accent5" w:themeShade="BF"/>
          <w:spacing w:val="10"/>
          <w:sz w:val="21"/>
          <w:szCs w:val="21"/>
          <w:lang w:eastAsia="zh-CN"/>
        </w:rPr>
        <w:t>0</w:t>
      </w:r>
      <w:r w:rsidR="008C2FED" w:rsidRPr="00B546C6">
        <w:rPr>
          <w:rFonts w:ascii="Times New Roman" w:hAnsi="Times New Roman" w:hint="eastAsia"/>
          <w:b/>
          <w:color w:val="2E74B5" w:themeColor="accent5" w:themeShade="BF"/>
          <w:spacing w:val="10"/>
          <w:sz w:val="21"/>
          <w:szCs w:val="21"/>
          <w:lang w:eastAsia="zh-CN"/>
        </w:rPr>
        <w:t>表示可读可写，</w:t>
      </w:r>
      <w:r w:rsidR="008C2FED" w:rsidRPr="00B546C6">
        <w:rPr>
          <w:rFonts w:ascii="Times New Roman" w:hAnsi="Times New Roman" w:hint="eastAsia"/>
          <w:b/>
          <w:color w:val="2E74B5" w:themeColor="accent5" w:themeShade="BF"/>
          <w:spacing w:val="10"/>
          <w:sz w:val="21"/>
          <w:szCs w:val="21"/>
          <w:lang w:eastAsia="zh-CN"/>
        </w:rPr>
        <w:t>1</w:t>
      </w:r>
      <w:r w:rsidR="008C2FED" w:rsidRPr="00B546C6">
        <w:rPr>
          <w:rFonts w:ascii="Times New Roman" w:hAnsi="Times New Roman" w:hint="eastAsia"/>
          <w:b/>
          <w:color w:val="2E74B5" w:themeColor="accent5" w:themeShade="BF"/>
          <w:spacing w:val="10"/>
          <w:sz w:val="21"/>
          <w:szCs w:val="21"/>
          <w:lang w:eastAsia="zh-CN"/>
        </w:rPr>
        <w:t>表示只读。更为复杂的情况则是用三个位来分别表示是否可读，是否可写和是否在运行。</w:t>
      </w:r>
    </w:p>
    <w:p w14:paraId="7F51ECC6" w14:textId="3AEEFE75" w:rsidR="008C2FED" w:rsidRPr="00B546C6" w:rsidRDefault="008C2FED"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修改和引用位用于跟踪页面的使用。当页面发生了写入，硬件会自动更新页表项中的修改位。修改位的作用主要体现在操作系统要替换页框的时候，如果页面是已经被修改过的（“脏页”），就需要被写回到磁盘中，不然的话就没有被写回的必要了。</w:t>
      </w:r>
    </w:p>
    <w:p w14:paraId="7DA49F20" w14:textId="449078D7" w:rsidR="008C2FED" w:rsidRPr="00B546C6" w:rsidRDefault="008C2FED" w:rsidP="00B45502">
      <w:pPr>
        <w:spacing w:after="0" w:line="360" w:lineRule="auto"/>
        <w:ind w:leftChars="82" w:left="180" w:rightChars="40" w:right="88" w:firstLine="415"/>
        <w:jc w:val="both"/>
        <w:rPr>
          <w:rFonts w:ascii="Times New Roman" w:hAnsi="Times New Roman"/>
          <w:b/>
          <w:color w:val="2E74B5" w:themeColor="accent5" w:themeShade="BF"/>
          <w:spacing w:val="10"/>
          <w:sz w:val="21"/>
          <w:szCs w:val="21"/>
          <w:lang w:eastAsia="zh-CN"/>
        </w:rPr>
      </w:pPr>
      <w:r w:rsidRPr="00B546C6">
        <w:rPr>
          <w:rFonts w:ascii="Times New Roman" w:hAnsi="Times New Roman" w:hint="eastAsia"/>
          <w:b/>
          <w:color w:val="2E74B5" w:themeColor="accent5" w:themeShade="BF"/>
          <w:spacing w:val="10"/>
          <w:sz w:val="21"/>
          <w:szCs w:val="21"/>
          <w:lang w:eastAsia="zh-CN"/>
        </w:rPr>
        <w:t>引用位用于标志页面是否被引用，引用的方式分为读和写两种。引用位的主要作用在于帮助操作系统决定在发生缺页错误的时候应该把哪些页替换出去</w:t>
      </w:r>
      <w:r w:rsidR="00B546C6" w:rsidRPr="00B546C6">
        <w:rPr>
          <w:rFonts w:ascii="Times New Roman" w:hAnsi="Times New Roman" w:hint="eastAsia"/>
          <w:b/>
          <w:color w:val="2E74B5" w:themeColor="accent5" w:themeShade="BF"/>
          <w:spacing w:val="10"/>
          <w:sz w:val="21"/>
          <w:szCs w:val="21"/>
          <w:lang w:eastAsia="zh-CN"/>
        </w:rPr>
        <w:t>。那些从来没有被使用过的页显然更适合被替换出去。许多页面替换算法都会使用到引用位。</w:t>
      </w:r>
    </w:p>
    <w:p w14:paraId="5E708EF4" w14:textId="77777777" w:rsidR="00B45502" w:rsidRDefault="00B45502" w:rsidP="00B45502">
      <w:pPr>
        <w:spacing w:after="0" w:line="360" w:lineRule="auto"/>
        <w:ind w:leftChars="82" w:left="180" w:rightChars="40" w:right="88" w:firstLine="415"/>
        <w:jc w:val="both"/>
        <w:rPr>
          <w:rFonts w:ascii="Times New Roman" w:hAnsi="Times New Roman"/>
          <w:spacing w:val="10"/>
          <w:sz w:val="21"/>
          <w:szCs w:val="21"/>
          <w:lang w:eastAsia="zh-CN"/>
        </w:rPr>
      </w:pPr>
    </w:p>
    <w:p w14:paraId="1F291C5B" w14:textId="77777777" w:rsidR="00B45502" w:rsidRDefault="00B45502" w:rsidP="00B45502">
      <w:pPr>
        <w:spacing w:after="0" w:line="360" w:lineRule="auto"/>
        <w:ind w:leftChars="82" w:left="180" w:rightChars="40"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w:t>
      </w:r>
      <w:r>
        <w:rPr>
          <w:rFonts w:ascii="Times New Roman" w:hAnsi="Times New Roman" w:hint="eastAsia"/>
          <w:spacing w:val="10"/>
          <w:sz w:val="21"/>
          <w:szCs w:val="21"/>
          <w:lang w:eastAsia="zh-CN"/>
        </w:rPr>
        <w:t>从页式管理的重定向，保护，共享等方面给出一个概念性的页表项格式</w:t>
      </w:r>
    </w:p>
    <w:p w14:paraId="13779BC7" w14:textId="0E5B81F5" w:rsidR="00B45502" w:rsidRPr="00096843" w:rsidRDefault="005D5798" w:rsidP="00096843">
      <w:pPr>
        <w:widowControl/>
        <w:spacing w:after="0" w:line="240" w:lineRule="auto"/>
        <w:rPr>
          <w:rFonts w:ascii="宋体" w:hAnsi="宋体" w:cs="宋体"/>
          <w:sz w:val="24"/>
          <w:szCs w:val="24"/>
          <w:lang w:eastAsia="zh-CN"/>
        </w:rPr>
      </w:pPr>
      <w:r w:rsidRPr="005D5798">
        <w:rPr>
          <w:rFonts w:ascii="宋体" w:hAnsi="宋体" w:cs="宋体"/>
          <w:sz w:val="24"/>
          <w:szCs w:val="24"/>
          <w:lang w:eastAsia="zh-CN"/>
        </w:rPr>
        <w:fldChar w:fldCharType="begin"/>
      </w:r>
      <w:r w:rsidRPr="005D5798">
        <w:rPr>
          <w:rFonts w:ascii="宋体" w:hAnsi="宋体" w:cs="宋体"/>
          <w:sz w:val="24"/>
          <w:szCs w:val="24"/>
          <w:lang w:eastAsia="zh-CN"/>
        </w:rPr>
        <w:instrText xml:space="preserve"> INCLUDEPICTURE "C:\\Users\\Dell\\Documents\\Tencent Files\\2130975534\\Image\\C2C\\{96CE7233-BEF3-E5A7-A3AE-69AB7163D028}.jpg" \* MERGEFORMATINET </w:instrText>
      </w:r>
      <w:r w:rsidRPr="005D5798">
        <w:rPr>
          <w:rFonts w:ascii="宋体" w:hAnsi="宋体" w:cs="宋体"/>
          <w:sz w:val="24"/>
          <w:szCs w:val="24"/>
          <w:lang w:eastAsia="zh-CN"/>
        </w:rPr>
        <w:fldChar w:fldCharType="separate"/>
      </w:r>
      <w:r w:rsidR="004076FA">
        <w:rPr>
          <w:rFonts w:ascii="宋体" w:hAnsi="宋体" w:cs="宋体"/>
          <w:sz w:val="24"/>
          <w:szCs w:val="24"/>
          <w:lang w:eastAsia="zh-CN"/>
        </w:rPr>
        <w:fldChar w:fldCharType="begin"/>
      </w:r>
      <w:r w:rsidR="004076FA">
        <w:rPr>
          <w:rFonts w:ascii="宋体" w:hAnsi="宋体" w:cs="宋体"/>
          <w:sz w:val="24"/>
          <w:szCs w:val="24"/>
          <w:lang w:eastAsia="zh-CN"/>
        </w:rPr>
        <w:instrText xml:space="preserve"> INCLUDEPICTURE  "C:\\Users\\Gigabyte\\Documents\\Tencent Files\\2130975534\\Image\\C2C\\{96CE7233-BEF3-E5A7-A3AE-69AB7163D028}.jpg" \* MERGEFORMATINET </w:instrText>
      </w:r>
      <w:r w:rsidR="004076FA">
        <w:rPr>
          <w:rFonts w:ascii="宋体" w:hAnsi="宋体" w:cs="宋体"/>
          <w:sz w:val="24"/>
          <w:szCs w:val="24"/>
          <w:lang w:eastAsia="zh-CN"/>
        </w:rPr>
        <w:fldChar w:fldCharType="separate"/>
      </w:r>
      <w:r w:rsidR="00924FA6">
        <w:rPr>
          <w:rFonts w:ascii="宋体" w:hAnsi="宋体" w:cs="宋体"/>
          <w:sz w:val="24"/>
          <w:szCs w:val="24"/>
          <w:lang w:eastAsia="zh-CN"/>
        </w:rPr>
        <w:fldChar w:fldCharType="begin"/>
      </w:r>
      <w:r w:rsidR="00924FA6">
        <w:rPr>
          <w:rFonts w:ascii="宋体" w:hAnsi="宋体" w:cs="宋体"/>
          <w:sz w:val="24"/>
          <w:szCs w:val="24"/>
          <w:lang w:eastAsia="zh-CN"/>
        </w:rPr>
        <w:instrText xml:space="preserve"> INCLUDEPICTURE  "C:\\Users\\Gigabyte\\Documents\\Tencent Files\\2130975534\\Image\\C2C\\{96CE7233-BEF3-E5A7-A3AE-69AB7163D028}.jpg" \* MERGEFORMATINET </w:instrText>
      </w:r>
      <w:r w:rsidR="00924FA6">
        <w:rPr>
          <w:rFonts w:ascii="宋体" w:hAnsi="宋体" w:cs="宋体"/>
          <w:sz w:val="24"/>
          <w:szCs w:val="24"/>
          <w:lang w:eastAsia="zh-CN"/>
        </w:rPr>
        <w:fldChar w:fldCharType="separate"/>
      </w:r>
      <w:r w:rsidR="00274922">
        <w:rPr>
          <w:rFonts w:ascii="宋体" w:hAnsi="宋体" w:cs="宋体"/>
          <w:sz w:val="24"/>
          <w:szCs w:val="24"/>
          <w:lang w:eastAsia="zh-CN"/>
        </w:rPr>
        <w:fldChar w:fldCharType="begin"/>
      </w:r>
      <w:r w:rsidR="00274922">
        <w:rPr>
          <w:rFonts w:ascii="宋体" w:hAnsi="宋体" w:cs="宋体"/>
          <w:sz w:val="24"/>
          <w:szCs w:val="24"/>
          <w:lang w:eastAsia="zh-CN"/>
        </w:rPr>
        <w:instrText xml:space="preserve"> INCLUDEPICTURE  "C:\\Users\\Dell\\Documents\\tencent files\\2130975534\\Documents\\Tencent Files\\2130975534\\Image\\C2C\\{96CE7233-BEF3-E5A7-A3AE-69AB7163D028}.jpg" \* MERGEFORMATINET </w:instrText>
      </w:r>
      <w:r w:rsidR="0027492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"/Users/simengzhao/Documents/Tencent Files/2130975534/Image/C2C/{96CE7233-BEF3-E5A7-A3AE-69AB7163D028}.jpg"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"/Users/simengzhao/Documents/Tencent Files/2130975534/Image/C2C/{96CE7233-BEF3-E5A7-A3AE-69AB7163D028}.jpg"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"C:\\Users\\Dell\\Desktop\\Documents\\Tencent Files\\2130975534\\Image\\C2C\\{96CE7233-BEF3-E5A7-A3AE-69AB7163D028}.jpg" \* MERGEFORMATINET </w:instrText>
      </w:r>
      <w:r w:rsidR="00D35642">
        <w:rPr>
          <w:rFonts w:ascii="宋体" w:hAnsi="宋体" w:cs="宋体"/>
          <w:sz w:val="24"/>
          <w:szCs w:val="24"/>
          <w:lang w:eastAsia="zh-CN"/>
        </w:rPr>
        <w:fldChar w:fldCharType="separate"/>
      </w:r>
      <w:r w:rsidR="00D35642">
        <w:rPr>
          <w:rFonts w:ascii="宋体" w:hAnsi="宋体" w:cs="宋体"/>
          <w:sz w:val="24"/>
          <w:szCs w:val="24"/>
          <w:lang w:eastAsia="zh-CN"/>
        </w:rPr>
        <w:pict w14:anchorId="41113AB0">
          <v:shape id="_x0000_i1026" type="#_x0000_t75" alt="" style="width:428.25pt;height:513pt">
            <v:imagedata r:id="rId18" r:href="rId19"/>
          </v:shape>
        </w:pict>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00274922">
        <w:rPr>
          <w:rFonts w:ascii="宋体" w:hAnsi="宋体" w:cs="宋体"/>
          <w:sz w:val="24"/>
          <w:szCs w:val="24"/>
          <w:lang w:eastAsia="zh-CN"/>
        </w:rPr>
        <w:fldChar w:fldCharType="end"/>
      </w:r>
      <w:r w:rsidR="00924FA6">
        <w:rPr>
          <w:rFonts w:ascii="宋体" w:hAnsi="宋体" w:cs="宋体"/>
          <w:sz w:val="24"/>
          <w:szCs w:val="24"/>
          <w:lang w:eastAsia="zh-CN"/>
        </w:rPr>
        <w:fldChar w:fldCharType="end"/>
      </w:r>
      <w:r w:rsidR="004076FA">
        <w:rPr>
          <w:rFonts w:ascii="宋体" w:hAnsi="宋体" w:cs="宋体"/>
          <w:sz w:val="24"/>
          <w:szCs w:val="24"/>
          <w:lang w:eastAsia="zh-CN"/>
        </w:rPr>
        <w:fldChar w:fldCharType="end"/>
      </w:r>
      <w:r w:rsidRPr="005D5798">
        <w:rPr>
          <w:rFonts w:ascii="宋体" w:hAnsi="宋体" w:cs="宋体"/>
          <w:sz w:val="24"/>
          <w:szCs w:val="24"/>
          <w:lang w:eastAsia="zh-CN"/>
        </w:rPr>
        <w:fldChar w:fldCharType="end"/>
      </w:r>
    </w:p>
    <w:p w14:paraId="3E8F9977" w14:textId="77777777" w:rsidR="00096843" w:rsidRDefault="00B45502" w:rsidP="00096843">
      <w:pPr>
        <w:spacing w:after="0" w:line="360" w:lineRule="auto"/>
        <w:ind w:right="88" w:firstLine="415"/>
        <w:jc w:val="both"/>
        <w:rPr>
          <w:rFonts w:ascii="Times New Roman" w:hAnsi="Times New Roman"/>
          <w:spacing w:val="10"/>
          <w:sz w:val="21"/>
          <w:szCs w:val="21"/>
          <w:lang w:eastAsia="zh-CN"/>
        </w:rPr>
      </w:pPr>
      <w:commentRangeStart w:id="3"/>
      <w:r>
        <w:rPr>
          <w:rFonts w:ascii="Times New Roman" w:hAnsi="Times New Roman"/>
          <w:spacing w:val="10"/>
          <w:sz w:val="21"/>
          <w:szCs w:val="21"/>
          <w:lang w:eastAsia="zh-CN"/>
        </w:rPr>
        <w:t>页表是操作系统为进程建立的，是程序页面和内存页框的对照表，页表中的每一栏指明程序中的一个页面和分得页框之间的对应关系。使用页表的目的是把页面映射为页框，从数学角度而言，页表是一个函数，其变量是页面号，函数值为页框号，通过页表可以把逻辑地址中的逻辑页面域替换成物理地址中的页框域。为了减少系统开销，不用硬件而是在内存中开辟存储区以存放进程页表，系统另设置专用硬件</w:t>
      </w:r>
      <w:r>
        <w:rPr>
          <w:rFonts w:ascii="Times New Roman" w:hAnsi="Times New Roman"/>
          <w:spacing w:val="10"/>
          <w:sz w:val="21"/>
          <w:szCs w:val="21"/>
          <w:lang w:eastAsia="zh-CN"/>
        </w:rPr>
        <w:t>--</w:t>
      </w:r>
      <w:r>
        <w:rPr>
          <w:rFonts w:ascii="Times New Roman" w:hAnsi="Times New Roman"/>
          <w:spacing w:val="10"/>
          <w:sz w:val="21"/>
          <w:szCs w:val="21"/>
          <w:lang w:eastAsia="zh-CN"/>
        </w:rPr>
        <w:t>页表基址寄存器，存放当前运行进程的页表起始地址，以加快地址转换速度。系统应为内存中的进程进行存储分配并建立页表，页表长度随进程大小而定。采用</w:t>
      </w:r>
      <w:r>
        <w:rPr>
          <w:rFonts w:ascii="Times New Roman" w:hAnsi="Times New Roman"/>
          <w:spacing w:val="10"/>
          <w:sz w:val="21"/>
          <w:szCs w:val="21"/>
          <w:lang w:eastAsia="zh-CN"/>
        </w:rPr>
        <w:lastRenderedPageBreak/>
        <w:t>分页存储管理时，逻辑地址是连续的，用户在编制程序时仍使用相对地址，不必考虑如何分页，由硬件地址转换机构和操作系统的管理需要来决定页面尺寸，从而，确定内存分块大小。进程在内存中的每个页框内的地址是连续的，但页框之间的地址可以不连续，进程映象在内存的存放地址由连续到离散的变化为虚拟存储器的实现奠定了基础。</w:t>
      </w:r>
      <w:commentRangeEnd w:id="3"/>
      <w:r>
        <w:rPr>
          <w:rStyle w:val="ad"/>
          <w:rFonts w:ascii="Times New Roman" w:hAnsi="Times New Roman"/>
          <w:kern w:val="2"/>
        </w:rPr>
        <w:commentReference w:id="3"/>
      </w:r>
    </w:p>
    <w:p w14:paraId="15DEF426" w14:textId="0F515752" w:rsidR="00B45502" w:rsidRDefault="00B45502" w:rsidP="00096843">
      <w:pPr>
        <w:spacing w:after="0" w:line="360" w:lineRule="auto"/>
        <w:ind w:right="88"/>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4.3.1</w:t>
      </w:r>
      <w:r>
        <w:rPr>
          <w:rFonts w:ascii="Times New Roman" w:hAnsi="Times New Roman" w:hint="eastAsia"/>
          <w:spacing w:val="10"/>
          <w:sz w:val="21"/>
          <w:szCs w:val="21"/>
          <w:lang w:eastAsia="zh-CN"/>
        </w:rPr>
        <w:t>分页存储的地址转换</w:t>
      </w:r>
    </w:p>
    <w:p w14:paraId="25491D97" w14:textId="023D59E3" w:rsidR="00B45502" w:rsidRDefault="00096843" w:rsidP="00B45502">
      <w:pPr>
        <w:spacing w:after="0" w:line="360" w:lineRule="auto"/>
        <w:ind w:right="88"/>
        <w:jc w:val="both"/>
        <w:rPr>
          <w:rFonts w:ascii="Times New Roman" w:hAnsi="Times New Roman"/>
          <w:spacing w:val="10"/>
          <w:sz w:val="21"/>
          <w:szCs w:val="21"/>
          <w:lang w:eastAsia="zh-CN"/>
        </w:rPr>
      </w:pPr>
      <w:r>
        <w:rPr>
          <w:rFonts w:ascii="Times New Roman" w:hAnsi="Times New Roman"/>
          <w:spacing w:val="10"/>
          <w:sz w:val="21"/>
          <w:szCs w:val="21"/>
          <w:lang w:eastAsia="zh-CN"/>
        </w:rPr>
        <w:tab/>
      </w:r>
      <w:r>
        <w:rPr>
          <w:rFonts w:ascii="Times New Roman" w:hAnsi="Times New Roman" w:hint="eastAsia"/>
          <w:spacing w:val="10"/>
          <w:sz w:val="21"/>
          <w:szCs w:val="21"/>
          <w:lang w:eastAsia="zh-CN"/>
        </w:rPr>
        <w:t>分页作为一种动态分配方式，其地址转化方式和动态分配方式相似。</w:t>
      </w:r>
    </w:p>
    <w:p w14:paraId="0100DDC9" w14:textId="4E41476E" w:rsidR="00B45502" w:rsidRDefault="00096843"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首先，</w:t>
      </w:r>
      <w:r w:rsidR="00B45502">
        <w:rPr>
          <w:rFonts w:ascii="Times New Roman" w:hAnsi="Times New Roman"/>
          <w:spacing w:val="10"/>
          <w:sz w:val="21"/>
          <w:szCs w:val="21"/>
          <w:lang w:eastAsia="zh-CN"/>
        </w:rPr>
        <w:t>进程运行前由系统把它的页表基地址送入页表基址寄存器，运行时借助于硬件地址转换机构，按页面动态地址重定位，当</w:t>
      </w:r>
      <w:r w:rsidR="00B45502">
        <w:rPr>
          <w:rFonts w:ascii="Times New Roman" w:hAnsi="Times New Roman"/>
          <w:spacing w:val="10"/>
          <w:sz w:val="21"/>
          <w:szCs w:val="21"/>
          <w:lang w:eastAsia="zh-CN"/>
        </w:rPr>
        <w:t>CPU</w:t>
      </w:r>
      <w:r w:rsidR="00B45502">
        <w:rPr>
          <w:rFonts w:ascii="Times New Roman" w:hAnsi="Times New Roman"/>
          <w:spacing w:val="10"/>
          <w:sz w:val="21"/>
          <w:szCs w:val="21"/>
          <w:lang w:eastAsia="zh-CN"/>
        </w:rPr>
        <w:t>获得逻辑地址后，由硬件自动按设定的页面尺寸分成两部分：页号</w:t>
      </w:r>
      <w:r w:rsidR="00B45502">
        <w:rPr>
          <w:rFonts w:ascii="Times New Roman" w:hAnsi="Times New Roman"/>
          <w:spacing w:val="10"/>
          <w:sz w:val="21"/>
          <w:szCs w:val="21"/>
          <w:lang w:eastAsia="zh-CN"/>
        </w:rPr>
        <w:t>p</w:t>
      </w:r>
      <w:r w:rsidR="00B45502">
        <w:rPr>
          <w:rFonts w:ascii="Times New Roman" w:hAnsi="Times New Roman"/>
          <w:spacing w:val="10"/>
          <w:sz w:val="21"/>
          <w:szCs w:val="21"/>
          <w:lang w:eastAsia="zh-CN"/>
        </w:rPr>
        <w:t>和页内位移</w:t>
      </w:r>
      <w:r w:rsidR="00B45502">
        <w:rPr>
          <w:rFonts w:ascii="Times New Roman" w:hAnsi="Times New Roman"/>
          <w:spacing w:val="10"/>
          <w:sz w:val="21"/>
          <w:szCs w:val="21"/>
          <w:lang w:eastAsia="zh-CN"/>
        </w:rPr>
        <w:t>d</w:t>
      </w:r>
      <w:r w:rsidR="00B45502">
        <w:rPr>
          <w:rFonts w:ascii="Times New Roman" w:hAnsi="Times New Roman"/>
          <w:spacing w:val="10"/>
          <w:sz w:val="21"/>
          <w:szCs w:val="21"/>
          <w:lang w:eastAsia="zh-CN"/>
        </w:rPr>
        <w:t>，先从页表基址寄存器找到页表基地址，再用页号</w:t>
      </w:r>
      <w:r w:rsidR="00B45502">
        <w:rPr>
          <w:rFonts w:ascii="Times New Roman" w:hAnsi="Times New Roman"/>
          <w:spacing w:val="10"/>
          <w:sz w:val="21"/>
          <w:szCs w:val="21"/>
          <w:lang w:eastAsia="zh-CN"/>
        </w:rPr>
        <w:t>p</w:t>
      </w:r>
      <w:r w:rsidR="00B45502">
        <w:rPr>
          <w:rFonts w:ascii="Times New Roman" w:hAnsi="Times New Roman"/>
          <w:spacing w:val="10"/>
          <w:sz w:val="21"/>
          <w:szCs w:val="21"/>
          <w:lang w:eastAsia="zh-CN"/>
        </w:rPr>
        <w:t>作为索引查页表，得到对应的页框号，根据关系式：</w:t>
      </w:r>
    </w:p>
    <w:p w14:paraId="194916C7" w14:textId="77777777" w:rsidR="00B45502" w:rsidRDefault="00B45502" w:rsidP="00B45502">
      <w:pPr>
        <w:spacing w:after="0" w:line="360" w:lineRule="auto"/>
        <w:ind w:right="88"/>
        <w:jc w:val="center"/>
        <w:rPr>
          <w:rFonts w:ascii="Times New Roman" w:hAnsi="Times New Roman"/>
          <w:spacing w:val="10"/>
          <w:sz w:val="21"/>
          <w:szCs w:val="21"/>
          <w:lang w:eastAsia="zh-CN"/>
        </w:rPr>
      </w:pPr>
      <w:r>
        <w:rPr>
          <w:rFonts w:ascii="Times New Roman" w:hAnsi="Times New Roman"/>
          <w:spacing w:val="10"/>
          <w:sz w:val="21"/>
          <w:szCs w:val="21"/>
          <w:lang w:eastAsia="zh-CN"/>
        </w:rPr>
        <w:t>物理地址＝页框号</w:t>
      </w:r>
      <w:r>
        <w:rPr>
          <w:rFonts w:ascii="Times New Roman" w:hAnsi="Times New Roman"/>
          <w:spacing w:val="10"/>
          <w:sz w:val="21"/>
          <w:szCs w:val="21"/>
          <w:lang w:eastAsia="zh-CN"/>
        </w:rPr>
        <w:t xml:space="preserve"> × </w:t>
      </w:r>
      <w:r>
        <w:rPr>
          <w:rFonts w:ascii="Times New Roman" w:hAnsi="Times New Roman"/>
          <w:spacing w:val="10"/>
          <w:sz w:val="21"/>
          <w:szCs w:val="21"/>
          <w:lang w:eastAsia="zh-CN"/>
        </w:rPr>
        <w:t>块长＋页内位移</w:t>
      </w:r>
    </w:p>
    <w:p w14:paraId="23FB90F6" w14:textId="77777777" w:rsidR="00B45502" w:rsidRPr="00B01C05" w:rsidRDefault="00B45502" w:rsidP="00B45502">
      <w:pPr>
        <w:spacing w:after="0" w:line="360" w:lineRule="auto"/>
        <w:ind w:right="88" w:firstLine="415"/>
        <w:jc w:val="both"/>
        <w:rPr>
          <w:rFonts w:ascii="Times New Roman" w:hAnsi="Times New Roman"/>
          <w:strike/>
          <w:color w:val="BF8F00" w:themeColor="accent4" w:themeShade="BF"/>
          <w:spacing w:val="10"/>
          <w:sz w:val="21"/>
          <w:szCs w:val="21"/>
          <w:lang w:eastAsia="zh-CN"/>
        </w:rPr>
      </w:pPr>
      <w:r>
        <w:rPr>
          <w:rFonts w:ascii="Times New Roman" w:hAnsi="Times New Roman"/>
          <w:spacing w:val="10"/>
          <w:sz w:val="21"/>
          <w:szCs w:val="21"/>
          <w:lang w:eastAsia="zh-CN"/>
        </w:rPr>
        <w:t>计算出欲访问的内存单元地址。因此，虽然进程存放在若干不连续的页框中，但在执行过程中总能按正确物理地址进行存取。</w:t>
      </w:r>
      <w:r w:rsidRPr="00B01C05">
        <w:rPr>
          <w:rFonts w:ascii="Times New Roman" w:hAnsi="Times New Roman"/>
          <w:strike/>
          <w:color w:val="BF8F00" w:themeColor="accent4" w:themeShade="BF"/>
          <w:spacing w:val="10"/>
          <w:sz w:val="21"/>
          <w:szCs w:val="21"/>
          <w:lang w:eastAsia="zh-CN"/>
        </w:rPr>
        <w:t>如图</w:t>
      </w:r>
      <w:r w:rsidRPr="00B01C05">
        <w:rPr>
          <w:rFonts w:ascii="Times New Roman" w:hAnsi="Times New Roman"/>
          <w:strike/>
          <w:color w:val="BF8F00" w:themeColor="accent4" w:themeShade="BF"/>
          <w:spacing w:val="10"/>
          <w:sz w:val="21"/>
          <w:szCs w:val="21"/>
          <w:lang w:eastAsia="zh-CN"/>
        </w:rPr>
        <w:t>4-7</w:t>
      </w:r>
      <w:r w:rsidRPr="00B01C05">
        <w:rPr>
          <w:rFonts w:ascii="Times New Roman" w:hAnsi="Times New Roman"/>
          <w:strike/>
          <w:color w:val="BF8F00" w:themeColor="accent4" w:themeShade="BF"/>
          <w:spacing w:val="10"/>
          <w:sz w:val="21"/>
          <w:szCs w:val="21"/>
          <w:lang w:eastAsia="zh-CN"/>
        </w:rPr>
        <w:t>所示是分页存储管理的地址转换，在实际进行地址转换时，只要把逻辑地址中的页内位移</w:t>
      </w:r>
      <w:r w:rsidRPr="00B01C05">
        <w:rPr>
          <w:rFonts w:ascii="Times New Roman" w:hAnsi="Times New Roman"/>
          <w:strike/>
          <w:color w:val="BF8F00" w:themeColor="accent4" w:themeShade="BF"/>
          <w:spacing w:val="10"/>
          <w:sz w:val="21"/>
          <w:szCs w:val="21"/>
          <w:lang w:eastAsia="zh-CN"/>
        </w:rPr>
        <w:t>d</w:t>
      </w:r>
      <w:r w:rsidRPr="00B01C05">
        <w:rPr>
          <w:rFonts w:ascii="Times New Roman" w:hAnsi="Times New Roman"/>
          <w:strike/>
          <w:color w:val="BF8F00" w:themeColor="accent4" w:themeShade="BF"/>
          <w:spacing w:val="10"/>
          <w:sz w:val="21"/>
          <w:szCs w:val="21"/>
          <w:lang w:eastAsia="zh-CN"/>
        </w:rPr>
        <w:t>作为绝对地址中的低地址，根据页号</w:t>
      </w:r>
      <w:r w:rsidRPr="00B01C05">
        <w:rPr>
          <w:rFonts w:ascii="Times New Roman" w:hAnsi="Times New Roman"/>
          <w:strike/>
          <w:color w:val="BF8F00" w:themeColor="accent4" w:themeShade="BF"/>
          <w:spacing w:val="10"/>
          <w:sz w:val="21"/>
          <w:szCs w:val="21"/>
          <w:lang w:eastAsia="zh-CN"/>
        </w:rPr>
        <w:t>p</w:t>
      </w:r>
      <w:r w:rsidRPr="00B01C05">
        <w:rPr>
          <w:rFonts w:ascii="Times New Roman" w:hAnsi="Times New Roman"/>
          <w:strike/>
          <w:color w:val="BF8F00" w:themeColor="accent4" w:themeShade="BF"/>
          <w:spacing w:val="10"/>
          <w:sz w:val="21"/>
          <w:szCs w:val="21"/>
          <w:lang w:eastAsia="zh-CN"/>
        </w:rPr>
        <w:t>从页表中查得页框号</w:t>
      </w:r>
      <w:r w:rsidRPr="00B01C05">
        <w:rPr>
          <w:rFonts w:ascii="Times New Roman" w:hAnsi="Times New Roman"/>
          <w:strike/>
          <w:color w:val="BF8F00" w:themeColor="accent4" w:themeShade="BF"/>
          <w:spacing w:val="10"/>
          <w:sz w:val="21"/>
          <w:szCs w:val="21"/>
          <w:lang w:eastAsia="zh-CN"/>
        </w:rPr>
        <w:t>b</w:t>
      </w:r>
      <w:r w:rsidRPr="00B01C05">
        <w:rPr>
          <w:rFonts w:ascii="Times New Roman" w:hAnsi="Times New Roman"/>
          <w:strike/>
          <w:color w:val="BF8F00" w:themeColor="accent4" w:themeShade="BF"/>
          <w:spacing w:val="10"/>
          <w:sz w:val="21"/>
          <w:szCs w:val="21"/>
          <w:lang w:eastAsia="zh-CN"/>
        </w:rPr>
        <w:t>作为绝对地址中的高地址，拼接后就组成访问内存的绝对地址。</w:t>
      </w:r>
    </w:p>
    <w:p w14:paraId="04F4E2FB" w14:textId="77777777" w:rsidR="00B45502" w:rsidRDefault="00B45502" w:rsidP="00B45502">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整个系统只有一个页表基址寄存器，只有占用</w:t>
      </w:r>
      <w:r>
        <w:rPr>
          <w:rFonts w:ascii="Times New Roman" w:hAnsi="Times New Roman"/>
          <w:spacing w:val="10"/>
          <w:sz w:val="21"/>
          <w:szCs w:val="21"/>
          <w:lang w:eastAsia="zh-CN"/>
        </w:rPr>
        <w:t>CPU</w:t>
      </w:r>
      <w:r>
        <w:rPr>
          <w:rFonts w:ascii="Times New Roman" w:hAnsi="Times New Roman"/>
          <w:spacing w:val="10"/>
          <w:sz w:val="21"/>
          <w:szCs w:val="21"/>
          <w:lang w:eastAsia="zh-CN"/>
        </w:rPr>
        <w:t>的进程才占有它。在多道程序中，当某道程序让出处理器时，应同时让出此寄存器供其他进程使用。</w:t>
      </w:r>
    </w:p>
    <w:p w14:paraId="05D3DF4B" w14:textId="3955203C" w:rsidR="00B01C05" w:rsidRPr="00B01C05" w:rsidRDefault="00B01C05" w:rsidP="00B01C05">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B01C05">
        <w:rPr>
          <w:rFonts w:ascii="Times New Roman" w:hAnsi="Times New Roman" w:hint="eastAsia"/>
          <w:b/>
          <w:color w:val="2E74B5" w:themeColor="accent5" w:themeShade="BF"/>
          <w:spacing w:val="10"/>
          <w:sz w:val="21"/>
          <w:szCs w:val="21"/>
          <w:lang w:eastAsia="zh-CN"/>
        </w:rPr>
        <w:t>当一个处理器核心生成一个虚拟地址的时候，</w:t>
      </w:r>
      <w:r w:rsidRPr="00B01C05">
        <w:rPr>
          <w:rFonts w:ascii="Times New Roman" w:hAnsi="Times New Roman" w:hint="eastAsia"/>
          <w:b/>
          <w:color w:val="2E74B5" w:themeColor="accent5" w:themeShade="BF"/>
          <w:spacing w:val="10"/>
          <w:sz w:val="21"/>
          <w:szCs w:val="21"/>
          <w:lang w:eastAsia="zh-CN"/>
        </w:rPr>
        <w:t>MMU</w:t>
      </w:r>
      <w:r w:rsidRPr="00B01C05">
        <w:rPr>
          <w:rFonts w:ascii="Times New Roman" w:hAnsi="Times New Roman" w:hint="eastAsia"/>
          <w:b/>
          <w:color w:val="2E74B5" w:themeColor="accent5" w:themeShade="BF"/>
          <w:spacing w:val="10"/>
          <w:sz w:val="21"/>
          <w:szCs w:val="21"/>
          <w:lang w:eastAsia="zh-CN"/>
        </w:rPr>
        <w:t>会取得他的顶部位，并用重定向寄存器中存储的物理基址代替，虚拟地址的地位则表示的是偏移，用来进一步定位在物理内存中的位置。</w:t>
      </w:r>
    </w:p>
    <w:p w14:paraId="2C29E26A" w14:textId="147E877E" w:rsidR="00B01C05" w:rsidRPr="00B01C05" w:rsidRDefault="00B01C05" w:rsidP="00B01C05">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下图</w:t>
      </w:r>
      <w:r w:rsidRPr="00B01C05">
        <w:rPr>
          <w:rFonts w:ascii="Times New Roman" w:hAnsi="Times New Roman" w:hint="eastAsia"/>
          <w:b/>
          <w:color w:val="2E74B5" w:themeColor="accent5" w:themeShade="BF"/>
          <w:spacing w:val="10"/>
          <w:sz w:val="21"/>
          <w:szCs w:val="21"/>
          <w:lang w:eastAsia="zh-CN"/>
        </w:rPr>
        <w:t>展示了</w:t>
      </w:r>
      <w:r>
        <w:rPr>
          <w:rFonts w:ascii="Times New Roman" w:hAnsi="Times New Roman" w:hint="eastAsia"/>
          <w:b/>
          <w:color w:val="2E74B5" w:themeColor="accent5" w:themeShade="BF"/>
          <w:spacing w:val="10"/>
          <w:sz w:val="21"/>
          <w:szCs w:val="21"/>
          <w:lang w:eastAsia="zh-CN"/>
        </w:rPr>
        <w:t>ARM</w:t>
      </w:r>
      <w:r>
        <w:rPr>
          <w:rFonts w:ascii="Times New Roman" w:hAnsi="Times New Roman" w:hint="eastAsia"/>
          <w:b/>
          <w:color w:val="2E74B5" w:themeColor="accent5" w:themeShade="BF"/>
          <w:spacing w:val="10"/>
          <w:sz w:val="21"/>
          <w:szCs w:val="21"/>
          <w:lang w:eastAsia="zh-CN"/>
        </w:rPr>
        <w:t>架构的计算机中将</w:t>
      </w:r>
      <w:r w:rsidRPr="00B01C05">
        <w:rPr>
          <w:rFonts w:ascii="Times New Roman" w:hAnsi="Times New Roman" w:hint="eastAsia"/>
          <w:b/>
          <w:color w:val="2E74B5" w:themeColor="accent5" w:themeShade="BF"/>
          <w:spacing w:val="10"/>
          <w:sz w:val="21"/>
          <w:szCs w:val="21"/>
          <w:lang w:eastAsia="zh-CN"/>
        </w:rPr>
        <w:t>虚拟内存中地址为</w:t>
      </w:r>
      <w:r w:rsidRPr="00B01C05">
        <w:rPr>
          <w:rFonts w:ascii="Times New Roman" w:hAnsi="Times New Roman"/>
          <w:b/>
          <w:color w:val="2E74B5" w:themeColor="accent5" w:themeShade="BF"/>
          <w:spacing w:val="10"/>
          <w:sz w:val="21"/>
          <w:szCs w:val="21"/>
          <w:lang w:eastAsia="zh-CN"/>
        </w:rPr>
        <w:t>0x400000</w:t>
      </w:r>
      <w:r w:rsidRPr="00B01C05">
        <w:rPr>
          <w:rFonts w:ascii="Times New Roman" w:hAnsi="Times New Roman" w:hint="eastAsia"/>
          <w:b/>
          <w:color w:val="2E74B5" w:themeColor="accent5" w:themeShade="BF"/>
          <w:spacing w:val="10"/>
          <w:sz w:val="21"/>
          <w:szCs w:val="21"/>
          <w:lang w:eastAsia="zh-CN"/>
        </w:rPr>
        <w:t>的任务被编译运行的过程，重定向寄存器把这个虚拟地址映射到</w:t>
      </w:r>
      <w:r w:rsidRPr="00B01C05">
        <w:rPr>
          <w:rFonts w:ascii="Times New Roman" w:hAnsi="Times New Roman"/>
          <w:b/>
          <w:color w:val="2E74B5" w:themeColor="accent5" w:themeShade="BF"/>
          <w:spacing w:val="10"/>
          <w:sz w:val="21"/>
          <w:szCs w:val="21"/>
          <w:lang w:eastAsia="zh-CN"/>
        </w:rPr>
        <w:t>0x800000</w:t>
      </w:r>
      <w:r w:rsidRPr="00B01C05">
        <w:rPr>
          <w:rFonts w:ascii="Times New Roman" w:hAnsi="Times New Roman" w:hint="eastAsia"/>
          <w:b/>
          <w:color w:val="2E74B5" w:themeColor="accent5" w:themeShade="BF"/>
          <w:spacing w:val="10"/>
          <w:sz w:val="21"/>
          <w:szCs w:val="21"/>
          <w:lang w:eastAsia="zh-CN"/>
        </w:rPr>
        <w:t>的物理地址</w:t>
      </w:r>
    </w:p>
    <w:p w14:paraId="5DDFCFC0" w14:textId="4ADF19BC" w:rsidR="00B01C05" w:rsidRPr="00B01C05" w:rsidRDefault="00B01C05" w:rsidP="00B01C05">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假如有</w:t>
      </w:r>
      <w:r w:rsidRPr="00B01C05">
        <w:rPr>
          <w:rFonts w:ascii="Times New Roman" w:hAnsi="Times New Roman" w:hint="eastAsia"/>
          <w:b/>
          <w:color w:val="2E74B5" w:themeColor="accent5" w:themeShade="BF"/>
          <w:spacing w:val="10"/>
          <w:sz w:val="21"/>
          <w:szCs w:val="21"/>
          <w:lang w:eastAsia="zh-CN"/>
        </w:rPr>
        <w:t>另一个</w:t>
      </w:r>
      <w:r>
        <w:rPr>
          <w:rFonts w:ascii="Times New Roman" w:hAnsi="Times New Roman" w:hint="eastAsia"/>
          <w:b/>
          <w:color w:val="2E74B5" w:themeColor="accent5" w:themeShade="BF"/>
          <w:spacing w:val="10"/>
          <w:sz w:val="21"/>
          <w:szCs w:val="21"/>
          <w:lang w:eastAsia="zh-CN"/>
        </w:rPr>
        <w:t>任务，</w:t>
      </w:r>
      <w:r w:rsidRPr="00B01C05">
        <w:rPr>
          <w:rFonts w:ascii="Times New Roman" w:hAnsi="Times New Roman" w:hint="eastAsia"/>
          <w:b/>
          <w:color w:val="2E74B5" w:themeColor="accent5" w:themeShade="BF"/>
          <w:spacing w:val="10"/>
          <w:sz w:val="21"/>
          <w:szCs w:val="21"/>
          <w:lang w:eastAsia="zh-CN"/>
        </w:rPr>
        <w:t>编译运行在同一个虚拟地址</w:t>
      </w:r>
      <w:r w:rsidRPr="00B01C05">
        <w:rPr>
          <w:rFonts w:ascii="Times New Roman" w:hAnsi="Times New Roman"/>
          <w:b/>
          <w:color w:val="2E74B5" w:themeColor="accent5" w:themeShade="BF"/>
          <w:spacing w:val="10"/>
          <w:sz w:val="21"/>
          <w:szCs w:val="21"/>
          <w:lang w:eastAsia="zh-CN"/>
        </w:rPr>
        <w:t>0x400000</w:t>
      </w:r>
      <w:r w:rsidRPr="00B01C05">
        <w:rPr>
          <w:rFonts w:ascii="Times New Roman" w:hAnsi="Times New Roman" w:hint="eastAsia"/>
          <w:b/>
          <w:color w:val="2E74B5" w:themeColor="accent5" w:themeShade="BF"/>
          <w:spacing w:val="10"/>
          <w:sz w:val="21"/>
          <w:szCs w:val="21"/>
          <w:lang w:eastAsia="zh-CN"/>
        </w:rPr>
        <w:t>，</w:t>
      </w:r>
      <w:r>
        <w:rPr>
          <w:rFonts w:ascii="Times New Roman" w:hAnsi="Times New Roman" w:hint="eastAsia"/>
          <w:b/>
          <w:color w:val="2E74B5" w:themeColor="accent5" w:themeShade="BF"/>
          <w:spacing w:val="10"/>
          <w:sz w:val="21"/>
          <w:szCs w:val="21"/>
          <w:lang w:eastAsia="zh-CN"/>
        </w:rPr>
        <w:t>并不会产生冲突，因为分页的起始地址不同，所存在的物理地址就不同。</w:t>
      </w:r>
      <w:r w:rsidRPr="00B01C05">
        <w:rPr>
          <w:rFonts w:ascii="Times New Roman" w:hAnsi="Times New Roman" w:hint="eastAsia"/>
          <w:b/>
          <w:color w:val="2E74B5" w:themeColor="accent5" w:themeShade="BF"/>
          <w:spacing w:val="10"/>
          <w:sz w:val="21"/>
          <w:szCs w:val="21"/>
          <w:lang w:eastAsia="zh-CN"/>
        </w:rPr>
        <w:t>只要存储的位置是</w:t>
      </w:r>
      <w:r w:rsidRPr="00B01C05">
        <w:rPr>
          <w:rFonts w:ascii="Times New Roman" w:hAnsi="Times New Roman"/>
          <w:b/>
          <w:color w:val="2E74B5" w:themeColor="accent5" w:themeShade="BF"/>
          <w:spacing w:val="10"/>
          <w:sz w:val="21"/>
          <w:szCs w:val="21"/>
          <w:lang w:eastAsia="zh-CN"/>
        </w:rPr>
        <w:t>0x10000 64kb</w:t>
      </w:r>
      <w:r w:rsidRPr="00B01C05">
        <w:rPr>
          <w:rFonts w:ascii="Times New Roman" w:hAnsi="Times New Roman" w:hint="eastAsia"/>
          <w:b/>
          <w:color w:val="2E74B5" w:themeColor="accent5" w:themeShade="BF"/>
          <w:spacing w:val="10"/>
          <w:sz w:val="21"/>
          <w:szCs w:val="21"/>
          <w:lang w:eastAsia="zh-CN"/>
        </w:rPr>
        <w:t>的倍数。都可以通过更改重定向寄存器的内容进行访问。</w:t>
      </w:r>
    </w:p>
    <w:p w14:paraId="135F5983" w14:textId="1E7D42AE" w:rsidR="00274922" w:rsidRPr="00B01C05" w:rsidRDefault="00274922"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p>
    <w:p w14:paraId="7FDE9494" w14:textId="6BDABB28" w:rsidR="00096843" w:rsidRPr="00EA2B90" w:rsidRDefault="00096843" w:rsidP="00096843">
      <w:pPr>
        <w:widowControl/>
        <w:spacing w:after="0" w:line="240" w:lineRule="auto"/>
        <w:ind w:leftChars="82" w:left="180"/>
        <w:rPr>
          <w:rFonts w:eastAsia="等线"/>
          <w:lang w:eastAsia="zh-CN"/>
        </w:rPr>
      </w:pPr>
      <w:r w:rsidRPr="00EA2B90">
        <w:rPr>
          <w:rFonts w:eastAsia="等线"/>
          <w:lang w:eastAsia="zh-CN"/>
        </w:rPr>
        <w:lastRenderedPageBreak/>
        <w:fldChar w:fldCharType="begin" w:fldLock="1"/>
      </w:r>
      <w:r w:rsidRPr="00EA2B90">
        <w:rPr>
          <w:rFonts w:eastAsia="等线"/>
          <w:lang w:eastAsia="zh-CN"/>
        </w:rPr>
        <w:instrText xml:space="preserve"> INCLUDEPICTURE "/Users/simengzhao/Library/Group Containers/UBF8T346G9.Office/msoclip1/01/4F812332-AF89-1540-9EF3-E3B88171295F.png" \* MERGEFORMATINET </w:instrText>
      </w:r>
      <w:r w:rsidRPr="00EA2B90">
        <w:rPr>
          <w:rFonts w:eastAsia="等线"/>
          <w:lang w:eastAsia="zh-CN"/>
        </w:rPr>
        <w:fldChar w:fldCharType="separate"/>
      </w:r>
      <w:r w:rsidR="004076FA">
        <w:rPr>
          <w:rFonts w:eastAsia="等线"/>
          <w:lang w:eastAsia="zh-CN"/>
        </w:rPr>
        <w:fldChar w:fldCharType="begin"/>
      </w:r>
      <w:r w:rsidR="004076FA">
        <w:rPr>
          <w:rFonts w:eastAsia="等线"/>
          <w:lang w:eastAsia="zh-CN"/>
        </w:rPr>
        <w:instrText xml:space="preserve"> INCLUDEPICTURE  "C:\\Users\\simengzhao\\Library\\Group Containers\\UBF8T346G9.Office\\msoclip1\\01\\4F812332-AF89-1540-9EF3-E3B88171295F.png" \* MERGEFORMATINET </w:instrText>
      </w:r>
      <w:r w:rsidR="004076FA">
        <w:rPr>
          <w:rFonts w:eastAsia="等线"/>
          <w:lang w:eastAsia="zh-CN"/>
        </w:rPr>
        <w:fldChar w:fldCharType="separate"/>
      </w:r>
      <w:r w:rsidR="00924FA6">
        <w:rPr>
          <w:rFonts w:eastAsia="等线"/>
          <w:lang w:eastAsia="zh-CN"/>
        </w:rPr>
        <w:fldChar w:fldCharType="begin"/>
      </w:r>
      <w:r w:rsidR="00924FA6">
        <w:rPr>
          <w:rFonts w:eastAsia="等线"/>
          <w:lang w:eastAsia="zh-CN"/>
        </w:rPr>
        <w:instrText xml:space="preserve"> INCLUDEPICTURE  "C:\\Users\\simengzhao\\Library\\Group Containers\\UBF8T346G9.Office\\msoclip1\\01\\4F812332-AF89-1540-9EF3-E3B88171295F.png" \* MERGEFORMATINET </w:instrText>
      </w:r>
      <w:r w:rsidR="00924FA6">
        <w:rPr>
          <w:rFonts w:eastAsia="等线"/>
          <w:lang w:eastAsia="zh-CN"/>
        </w:rPr>
        <w:fldChar w:fldCharType="separate"/>
      </w:r>
      <w:r w:rsidR="00274922">
        <w:rPr>
          <w:rFonts w:eastAsia="等线"/>
          <w:lang w:eastAsia="zh-CN"/>
        </w:rPr>
        <w:fldChar w:fldCharType="begin"/>
      </w:r>
      <w:r w:rsidR="00274922">
        <w:rPr>
          <w:rFonts w:eastAsia="等线"/>
          <w:lang w:eastAsia="zh-CN"/>
        </w:rPr>
        <w:instrText xml:space="preserve"> INCLUDEPICTURE  "C:\\Users\\Dell\\Documents\\tencent files\\simengzhao\\Library\\Group Containers\\UBF8T346G9.Office\\msoclip1\\01\\4F812332-AF89-1540-9EF3-E3B88171295F.png" \* MERGEFORMATINET </w:instrText>
      </w:r>
      <w:r w:rsidR="00274922">
        <w:rPr>
          <w:rFonts w:eastAsia="等线"/>
          <w:lang w:eastAsia="zh-CN"/>
        </w:rPr>
        <w:fldChar w:fldCharType="separate"/>
      </w:r>
      <w:r w:rsidR="003104DA">
        <w:rPr>
          <w:rFonts w:eastAsia="等线"/>
          <w:lang w:eastAsia="zh-CN"/>
        </w:rPr>
        <w:fldChar w:fldCharType="begin"/>
      </w:r>
      <w:r w:rsidR="003104DA">
        <w:rPr>
          <w:rFonts w:eastAsia="等线"/>
          <w:lang w:eastAsia="zh-CN"/>
        </w:rPr>
        <w:instrText xml:space="preserve"> INCLUDEPICTURE  "/Users/simengzhao/Library/Group Containers/UBF8T346G9.Office/msoclip1/01/4F812332-AF89-1540-9EF3-E3B88171295F.png" \* MERGEFORMATINET </w:instrText>
      </w:r>
      <w:r w:rsidR="003104DA">
        <w:rPr>
          <w:rFonts w:eastAsia="等线"/>
          <w:lang w:eastAsia="zh-CN"/>
        </w:rPr>
        <w:fldChar w:fldCharType="separate"/>
      </w:r>
      <w:r w:rsidR="007752E6">
        <w:rPr>
          <w:rFonts w:eastAsia="等线"/>
          <w:lang w:eastAsia="zh-CN"/>
        </w:rPr>
        <w:fldChar w:fldCharType="begin"/>
      </w:r>
      <w:r w:rsidR="007752E6">
        <w:rPr>
          <w:rFonts w:eastAsia="等线"/>
          <w:lang w:eastAsia="zh-CN"/>
        </w:rPr>
        <w:instrText xml:space="preserve"> INCLUDEPICTURE  "/Users/simengzhao/Library/Group Containers/UBF8T346G9.Office/msoclip1/01/4F812332-AF89-1540-9EF3-E3B88171295F.png" \* MERGEFORMATINET </w:instrText>
      </w:r>
      <w:r w:rsidR="007752E6">
        <w:rPr>
          <w:rFonts w:eastAsia="等线"/>
          <w:lang w:eastAsia="zh-CN"/>
        </w:rPr>
        <w:fldChar w:fldCharType="separate"/>
      </w:r>
      <w:r w:rsidR="00D35642">
        <w:rPr>
          <w:rFonts w:eastAsia="等线"/>
          <w:lang w:eastAsia="zh-CN"/>
        </w:rPr>
        <w:fldChar w:fldCharType="begin"/>
      </w:r>
      <w:r w:rsidR="00D35642">
        <w:rPr>
          <w:rFonts w:eastAsia="等线"/>
          <w:lang w:eastAsia="zh-CN"/>
        </w:rPr>
        <w:instrText xml:space="preserve"> INCLUDEPICTURE  "C:\\Users\\Dell\\Desktop\\Library\\Group Containers\\UBF8T346G9.Office\\msoclip1\\01\\4F812332-AF89-1540-9EF3-E3B88171295F.png" \* MERGEFORMATINET </w:instrText>
      </w:r>
      <w:r w:rsidR="00D35642">
        <w:rPr>
          <w:rFonts w:eastAsia="等线"/>
          <w:lang w:eastAsia="zh-CN"/>
        </w:rPr>
        <w:fldChar w:fldCharType="separate"/>
      </w:r>
      <w:r w:rsidR="00D35642">
        <w:rPr>
          <w:rFonts w:eastAsia="等线"/>
          <w:lang w:eastAsia="zh-CN"/>
        </w:rPr>
        <w:pict w14:anchorId="349B9F74">
          <v:shape id="_x0000_i1027" type="#_x0000_t75" alt="irtual &#10;Base &#10;ox0400 &#10;Virtual &#10;address &#10;relocation &#10;Task 1 &#10;Offset &#10;ooe3 &#10;Oxonooooo &#10;o" style="width:480pt;height:226.5pt">
            <v:imagedata r:id="rId20" r:href="rId21"/>
          </v:shape>
        </w:pict>
      </w:r>
      <w:r w:rsidR="00D35642">
        <w:rPr>
          <w:rFonts w:eastAsia="等线"/>
          <w:lang w:eastAsia="zh-CN"/>
        </w:rPr>
        <w:fldChar w:fldCharType="end"/>
      </w:r>
      <w:r w:rsidR="007752E6">
        <w:rPr>
          <w:rFonts w:eastAsia="等线"/>
          <w:lang w:eastAsia="zh-CN"/>
        </w:rPr>
        <w:fldChar w:fldCharType="end"/>
      </w:r>
      <w:r w:rsidR="003104DA">
        <w:rPr>
          <w:rFonts w:eastAsia="等线"/>
          <w:lang w:eastAsia="zh-CN"/>
        </w:rPr>
        <w:fldChar w:fldCharType="end"/>
      </w:r>
      <w:r w:rsidR="00274922">
        <w:rPr>
          <w:rFonts w:eastAsia="等线"/>
          <w:lang w:eastAsia="zh-CN"/>
        </w:rPr>
        <w:fldChar w:fldCharType="end"/>
      </w:r>
      <w:r w:rsidR="00924FA6">
        <w:rPr>
          <w:rFonts w:eastAsia="等线"/>
          <w:lang w:eastAsia="zh-CN"/>
        </w:rPr>
        <w:fldChar w:fldCharType="end"/>
      </w:r>
      <w:r w:rsidR="004076FA">
        <w:rPr>
          <w:rFonts w:eastAsia="等线"/>
          <w:lang w:eastAsia="zh-CN"/>
        </w:rPr>
        <w:fldChar w:fldCharType="end"/>
      </w:r>
      <w:r w:rsidRPr="00EA2B90">
        <w:rPr>
          <w:rFonts w:eastAsia="等线"/>
          <w:lang w:eastAsia="zh-CN"/>
        </w:rPr>
        <w:fldChar w:fldCharType="end"/>
      </w:r>
    </w:p>
    <w:p w14:paraId="18F6FA23" w14:textId="77777777" w:rsidR="00096843" w:rsidRPr="00EA2B90" w:rsidRDefault="00096843" w:rsidP="00096843">
      <w:pPr>
        <w:widowControl/>
        <w:spacing w:after="0" w:line="240" w:lineRule="auto"/>
        <w:ind w:leftChars="82" w:left="180"/>
        <w:rPr>
          <w:rFonts w:eastAsia="等线"/>
          <w:lang w:eastAsia="zh-CN"/>
        </w:rPr>
      </w:pPr>
      <w:r w:rsidRPr="00EA2B90">
        <w:rPr>
          <w:rFonts w:eastAsia="等线"/>
          <w:lang w:eastAsia="zh-CN"/>
        </w:rPr>
        <w:t> </w:t>
      </w:r>
    </w:p>
    <w:p w14:paraId="2AC65564" w14:textId="77777777" w:rsidR="00096843" w:rsidRDefault="00096843" w:rsidP="00096843">
      <w:pPr>
        <w:spacing w:after="0" w:line="360" w:lineRule="auto"/>
        <w:ind w:leftChars="82" w:left="180" w:rightChars="40" w:right="88" w:firstLine="415"/>
        <w:jc w:val="both"/>
        <w:rPr>
          <w:rFonts w:ascii="Times New Roman" w:hAnsi="Times New Roman"/>
          <w:spacing w:val="10"/>
          <w:sz w:val="21"/>
          <w:szCs w:val="21"/>
          <w:lang w:eastAsia="zh-CN"/>
        </w:rPr>
      </w:pPr>
    </w:p>
    <w:p w14:paraId="15C69467" w14:textId="764226DA"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261581">
        <w:rPr>
          <w:rFonts w:ascii="Times New Roman" w:hAnsi="Times New Roman"/>
          <w:noProof/>
          <w:spacing w:val="10"/>
          <w:sz w:val="21"/>
          <w:szCs w:val="21"/>
          <w:lang w:eastAsia="zh-CN"/>
        </w:rPr>
        <w:drawing>
          <wp:inline distT="0" distB="0" distL="0" distR="0" wp14:anchorId="5140F025" wp14:editId="384CD2DC">
            <wp:extent cx="3832860" cy="41402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2860" cy="4140200"/>
                    </a:xfrm>
                    <a:prstGeom prst="rect">
                      <a:avLst/>
                    </a:prstGeom>
                    <a:noFill/>
                    <a:ln>
                      <a:noFill/>
                    </a:ln>
                  </pic:spPr>
                </pic:pic>
              </a:graphicData>
            </a:graphic>
          </wp:inline>
        </w:drawing>
      </w:r>
    </w:p>
    <w:p w14:paraId="7E37FA4C"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每一个操作系统对于存储页表都以自己的方法，有的操作系统为每一个进程分配一个页表，并在其他的寄存器中存储这个页表的指针，这个寄存器的值就存储在</w:t>
      </w:r>
      <w:r>
        <w:rPr>
          <w:rFonts w:ascii="Times New Roman" w:hAnsi="Times New Roman" w:hint="eastAsia"/>
          <w:noProof/>
          <w:spacing w:val="10"/>
          <w:sz w:val="21"/>
          <w:szCs w:val="21"/>
          <w:lang w:eastAsia="zh-CN"/>
        </w:rPr>
        <w:t>PCB</w:t>
      </w:r>
      <w:r>
        <w:rPr>
          <w:rFonts w:ascii="Times New Roman" w:hAnsi="Times New Roman" w:hint="eastAsia"/>
          <w:noProof/>
          <w:spacing w:val="10"/>
          <w:sz w:val="21"/>
          <w:szCs w:val="21"/>
          <w:lang w:eastAsia="zh-CN"/>
        </w:rPr>
        <w:t>中，当有调度器来唤起这个进程的时候，他就会重新装载用户的寄存器并且从存储好的用户页表中正确的设置页表有关的硬件，其他的操作系统提供一</w:t>
      </w:r>
      <w:r>
        <w:rPr>
          <w:rFonts w:ascii="Times New Roman" w:hAnsi="Times New Roman" w:hint="eastAsia"/>
          <w:noProof/>
          <w:spacing w:val="10"/>
          <w:sz w:val="21"/>
          <w:szCs w:val="21"/>
          <w:lang w:eastAsia="zh-CN"/>
        </w:rPr>
        <w:lastRenderedPageBreak/>
        <w:t>个或者少量的几个页表，从而减少上下文切换带来的消耗。</w:t>
      </w:r>
    </w:p>
    <w:p w14:paraId="448A2F5E"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p>
    <w:p w14:paraId="0448096F" w14:textId="77777777" w:rsidR="00096843" w:rsidRDefault="00096843" w:rsidP="00096843">
      <w:pPr>
        <w:spacing w:after="0" w:line="217" w:lineRule="auto"/>
        <w:ind w:left="106" w:right="48" w:firstLine="415"/>
        <w:jc w:val="both"/>
        <w:rPr>
          <w:rFonts w:ascii="Times New Roman" w:hAnsi="Times New Roman"/>
          <w:spacing w:val="10"/>
          <w:sz w:val="21"/>
          <w:szCs w:val="21"/>
          <w:lang w:eastAsia="zh-CN"/>
        </w:rPr>
      </w:pPr>
    </w:p>
    <w:p w14:paraId="5A9EAA75" w14:textId="77777777" w:rsidR="00096843" w:rsidRDefault="00096843" w:rsidP="00096843">
      <w:pPr>
        <w:spacing w:after="0" w:line="217" w:lineRule="auto"/>
        <w:ind w:left="106" w:right="48" w:firstLine="415"/>
        <w:jc w:val="both"/>
        <w:rPr>
          <w:rFonts w:ascii="Times New Roman" w:hAnsi="Times New Roman"/>
          <w:spacing w:val="10"/>
          <w:sz w:val="21"/>
          <w:szCs w:val="21"/>
          <w:lang w:eastAsia="zh-CN"/>
        </w:rPr>
      </w:pPr>
    </w:p>
    <w:p w14:paraId="13FE411E" w14:textId="77777777" w:rsidR="00096843" w:rsidRDefault="00096843" w:rsidP="00096843">
      <w:pPr>
        <w:spacing w:after="0" w:line="217" w:lineRule="auto"/>
        <w:ind w:right="48"/>
        <w:jc w:val="both"/>
        <w:rPr>
          <w:rFonts w:ascii="Times New Roman" w:hAnsi="Times New Roman"/>
          <w:spacing w:val="10"/>
          <w:sz w:val="21"/>
          <w:szCs w:val="21"/>
          <w:lang w:eastAsia="zh-CN"/>
        </w:rPr>
      </w:pPr>
    </w:p>
    <w:p w14:paraId="1C14E3FB" w14:textId="77777777" w:rsidR="00096843" w:rsidRDefault="00096843" w:rsidP="00096843">
      <w:pPr>
        <w:spacing w:after="0" w:line="217" w:lineRule="auto"/>
        <w:ind w:right="48"/>
        <w:jc w:val="both"/>
        <w:rPr>
          <w:rFonts w:ascii="Times New Roman" w:hAnsi="Times New Roman"/>
          <w:spacing w:val="10"/>
          <w:sz w:val="21"/>
          <w:szCs w:val="21"/>
          <w:lang w:eastAsia="zh-CN"/>
        </w:rPr>
      </w:pPr>
    </w:p>
    <w:p w14:paraId="687AE3FB" w14:textId="77777777" w:rsidR="00096843" w:rsidRDefault="00096843" w:rsidP="00096843">
      <w:pPr>
        <w:spacing w:before="9" w:after="0" w:line="140" w:lineRule="exact"/>
        <w:rPr>
          <w:rFonts w:ascii="Times New Roman" w:hAnsi="Times New Roman"/>
          <w:sz w:val="14"/>
          <w:szCs w:val="14"/>
          <w:lang w:eastAsia="zh-CN"/>
        </w:rPr>
      </w:pPr>
    </w:p>
    <w:p w14:paraId="4D88FF2E" w14:textId="77777777" w:rsidR="00096843" w:rsidRDefault="00096843" w:rsidP="00096843">
      <w:pPr>
        <w:spacing w:before="9" w:after="0" w:line="140" w:lineRule="exact"/>
        <w:rPr>
          <w:rFonts w:ascii="Times New Roman" w:hAnsi="Times New Roman"/>
          <w:sz w:val="14"/>
          <w:szCs w:val="14"/>
          <w:lang w:eastAsia="zh-CN"/>
        </w:rPr>
      </w:pPr>
    </w:p>
    <w:p w14:paraId="1BB2703D" w14:textId="1105ED28" w:rsidR="00096843" w:rsidRDefault="00096843" w:rsidP="00096843">
      <w:pPr>
        <w:spacing w:after="0" w:line="240" w:lineRule="auto"/>
        <w:ind w:left="1554" w:right="-20"/>
        <w:rPr>
          <w:rFonts w:ascii="Times New Roman" w:hAnsi="Times New Roman"/>
          <w:sz w:val="20"/>
          <w:szCs w:val="20"/>
        </w:rPr>
      </w:pPr>
      <w:r>
        <w:rPr>
          <w:rFonts w:ascii="Times New Roman" w:hAnsi="Times New Roman"/>
          <w:noProof/>
          <w:lang w:eastAsia="zh-CN"/>
        </w:rPr>
        <w:drawing>
          <wp:inline distT="0" distB="0" distL="0" distR="0" wp14:anchorId="43498E76" wp14:editId="7DDC8C79">
            <wp:extent cx="3606165" cy="23996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6165" cy="2399665"/>
                    </a:xfrm>
                    <a:prstGeom prst="rect">
                      <a:avLst/>
                    </a:prstGeom>
                    <a:noFill/>
                    <a:ln>
                      <a:noFill/>
                    </a:ln>
                  </pic:spPr>
                </pic:pic>
              </a:graphicData>
            </a:graphic>
          </wp:inline>
        </w:drawing>
      </w:r>
    </w:p>
    <w:p w14:paraId="2788968C" w14:textId="77777777" w:rsidR="00096843" w:rsidRDefault="00096843" w:rsidP="00096843">
      <w:pPr>
        <w:spacing w:before="3" w:after="0" w:line="110" w:lineRule="exact"/>
        <w:rPr>
          <w:rFonts w:ascii="Times New Roman" w:hAnsi="Times New Roman"/>
          <w:sz w:val="11"/>
          <w:szCs w:val="11"/>
        </w:rPr>
      </w:pPr>
    </w:p>
    <w:p w14:paraId="3E045027" w14:textId="77777777" w:rsidR="00096843" w:rsidRDefault="00096843" w:rsidP="00096843">
      <w:pPr>
        <w:ind w:firstLineChars="1000" w:firstLine="2200"/>
        <w:outlineLvl w:val="4"/>
        <w:rPr>
          <w:rFonts w:ascii="Times New Roman" w:hAnsi="Times New Roman"/>
          <w:lang w:eastAsia="zh-CN"/>
        </w:rPr>
      </w:pPr>
      <w:r>
        <w:rPr>
          <w:rFonts w:ascii="Times New Roman" w:hAnsi="Times New Roman"/>
          <w:lang w:eastAsia="zh-CN"/>
        </w:rPr>
        <w:t>图</w:t>
      </w:r>
      <w:r>
        <w:rPr>
          <w:rFonts w:ascii="Times New Roman" w:hAnsi="Times New Roman"/>
          <w:lang w:eastAsia="zh-CN"/>
        </w:rPr>
        <w:t xml:space="preserve">4-7  </w:t>
      </w:r>
      <w:r>
        <w:rPr>
          <w:rFonts w:ascii="Times New Roman" w:hAnsi="Times New Roman"/>
          <w:lang w:eastAsia="zh-CN"/>
        </w:rPr>
        <w:t>分页存储管理的地址转换</w:t>
      </w:r>
    </w:p>
    <w:p w14:paraId="4683B319" w14:textId="77777777" w:rsidR="00096843" w:rsidRDefault="00096843" w:rsidP="00096843">
      <w:pPr>
        <w:ind w:leftChars="82" w:left="180" w:firstLineChars="1000" w:firstLine="2200"/>
        <w:outlineLvl w:val="4"/>
        <w:rPr>
          <w:rFonts w:ascii="Times New Roman" w:hAnsi="Times New Roman"/>
          <w:lang w:eastAsia="zh-CN"/>
        </w:rPr>
      </w:pPr>
    </w:p>
    <w:p w14:paraId="457A9222"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commentRangeStart w:id="4"/>
      <w:r>
        <w:rPr>
          <w:rFonts w:ascii="Times New Roman" w:hAnsi="Times New Roman" w:hint="eastAsia"/>
          <w:noProof/>
          <w:spacing w:val="10"/>
          <w:sz w:val="21"/>
          <w:szCs w:val="21"/>
          <w:lang w:eastAsia="zh-CN"/>
        </w:rPr>
        <w:t>硬件实现可以若干方式实现，最简单的方式就是把页表用若干的专用的寄存器存储，这些寄存器必须要用很快的硬件逻辑实现，从而使得页地址转换的效率足够高，对内存的每一个访问都必须经过地址映射，所以转换的效率就是第一位要考虑的问题，</w:t>
      </w:r>
      <w:r>
        <w:rPr>
          <w:rFonts w:ascii="Times New Roman" w:hAnsi="Times New Roman" w:hint="eastAsia"/>
          <w:noProof/>
          <w:spacing w:val="10"/>
          <w:sz w:val="21"/>
          <w:szCs w:val="21"/>
          <w:lang w:eastAsia="zh-CN"/>
        </w:rPr>
        <w:t>CPU</w:t>
      </w:r>
      <w:r>
        <w:rPr>
          <w:rFonts w:ascii="Times New Roman" w:hAnsi="Times New Roman" w:hint="eastAsia"/>
          <w:noProof/>
          <w:spacing w:val="10"/>
          <w:sz w:val="21"/>
          <w:szCs w:val="21"/>
          <w:lang w:eastAsia="zh-CN"/>
        </w:rPr>
        <w:t>调度器像重载其他寄存器一样重载这些寄存器，修改页表寄存器的指令必须在保护模式下运行，所以只用操作系统才可以修改地址映射。</w:t>
      </w:r>
    </w:p>
    <w:p w14:paraId="0A450A35"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但是使用寄存器存储的方式仅仅可以满足小体量的程序的要求，面对占用大量内存的程序，一般采用的方式是用一个寄存器指向这个进程的页表的起地址，（</w:t>
      </w:r>
      <w:r>
        <w:rPr>
          <w:rFonts w:ascii="Times New Roman" w:hAnsi="Times New Roman" w:hint="eastAsia"/>
          <w:noProof/>
          <w:spacing w:val="10"/>
          <w:sz w:val="21"/>
          <w:szCs w:val="21"/>
          <w:lang w:eastAsia="zh-CN"/>
        </w:rPr>
        <w:t>PTBR</w:t>
      </w:r>
      <w:r>
        <w:rPr>
          <w:rFonts w:ascii="Times New Roman" w:hAnsi="Times New Roman" w:hint="eastAsia"/>
          <w:noProof/>
          <w:spacing w:val="10"/>
          <w:sz w:val="21"/>
          <w:szCs w:val="21"/>
          <w:lang w:eastAsia="zh-CN"/>
        </w:rPr>
        <w:t>），这样做的另一个好处就是在上下文切换的时候只需要改变一个寄存器的值就可以了，减少切换的时间。</w:t>
      </w:r>
    </w:p>
    <w:p w14:paraId="15A53D4B"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虽然减少了切换的时间，但是这种设计获取用户所需要的数据的效率很低，因为要取得一个数据必须要首先根据页表号从内存中的页表得到页号，再根据页号得到需要的数据。这整个过程进行了两次内存访问，很多情况下这样做产生的时延是巨大的。</w:t>
      </w:r>
    </w:p>
    <w:commentRangeEnd w:id="4"/>
    <w:p w14:paraId="7F2D15E6" w14:textId="77777777" w:rsidR="00096843" w:rsidRDefault="00096843" w:rsidP="00096843">
      <w:pPr>
        <w:ind w:firstLineChars="1000" w:firstLine="2100"/>
        <w:outlineLvl w:val="4"/>
        <w:rPr>
          <w:rFonts w:ascii="Times New Roman" w:hAnsi="Times New Roman"/>
          <w:lang w:eastAsia="zh-CN"/>
        </w:rPr>
      </w:pPr>
      <w:r>
        <w:rPr>
          <w:rStyle w:val="ad"/>
          <w:rFonts w:ascii="Times New Roman" w:hAnsi="Times New Roman"/>
          <w:kern w:val="2"/>
        </w:rPr>
        <w:lastRenderedPageBreak/>
        <w:commentReference w:id="4"/>
      </w:r>
    </w:p>
    <w:p w14:paraId="7FAE0679"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4.3.2  </w:t>
      </w:r>
      <w:r>
        <w:rPr>
          <w:rFonts w:ascii="Times New Roman" w:hAnsi="Times New Roman"/>
          <w:b/>
          <w:spacing w:val="-1"/>
          <w:sz w:val="24"/>
          <w:szCs w:val="24"/>
          <w:lang w:eastAsia="zh-CN"/>
        </w:rPr>
        <w:t>翻译快表</w:t>
      </w:r>
    </w:p>
    <w:p w14:paraId="523B3BC7" w14:textId="77777777" w:rsidR="00096843" w:rsidRDefault="00096843" w:rsidP="00096843">
      <w:pPr>
        <w:spacing w:before="1" w:after="0" w:line="110" w:lineRule="exact"/>
        <w:rPr>
          <w:rFonts w:ascii="Times New Roman" w:hAnsi="Times New Roman"/>
          <w:sz w:val="11"/>
          <w:szCs w:val="11"/>
          <w:lang w:eastAsia="zh-CN"/>
        </w:rPr>
      </w:pPr>
    </w:p>
    <w:p w14:paraId="0BFB07C8" w14:textId="774D442C" w:rsidR="00096843" w:rsidRPr="00F1763C" w:rsidRDefault="00096843" w:rsidP="00F1763C">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表可存放在一组寄存器中，地址转换时只要从相应寄存器中取值就可得到页框号，这样做虽然能加快地址转换，但硬件代价太高；页表也可存放在内存中，这样做可以降低系统开销，但是按照给定逻辑地址进行读写操作时，至少访问内存两次：一次访问页表，另一次访问指令或存取数据，这将降低运算速度，比</w:t>
      </w:r>
      <w:r w:rsidRPr="00F1763C">
        <w:rPr>
          <w:rFonts w:ascii="Times New Roman" w:hAnsi="Times New Roman"/>
          <w:strike/>
          <w:color w:val="BF8F00" w:themeColor="accent4" w:themeShade="BF"/>
          <w:spacing w:val="10"/>
          <w:sz w:val="21"/>
          <w:szCs w:val="21"/>
          <w:lang w:eastAsia="zh-CN"/>
        </w:rPr>
        <w:t>通常执行指令</w:t>
      </w:r>
      <w:r w:rsidR="00F1763C">
        <w:rPr>
          <w:rFonts w:ascii="Times New Roman" w:hAnsi="Times New Roman" w:hint="eastAsia"/>
          <w:spacing w:val="10"/>
          <w:sz w:val="21"/>
          <w:szCs w:val="21"/>
          <w:lang w:eastAsia="zh-CN"/>
        </w:rPr>
        <w:t>不采用分页方式</w:t>
      </w:r>
      <w:r>
        <w:rPr>
          <w:rFonts w:ascii="Times New Roman" w:hAnsi="Times New Roman"/>
          <w:spacing w:val="10"/>
          <w:sz w:val="21"/>
          <w:szCs w:val="21"/>
          <w:lang w:eastAsia="zh-CN"/>
        </w:rPr>
        <w:t>时的速度慢一半。</w:t>
      </w:r>
    </w:p>
    <w:p w14:paraId="64D3A79F" w14:textId="73A9208A" w:rsidR="000576FD" w:rsidRDefault="00A25BB9" w:rsidP="000576FD">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b/>
          <w:color w:val="FF0000"/>
          <w:spacing w:val="10"/>
          <w:sz w:val="24"/>
          <w:szCs w:val="18"/>
          <w:lang w:eastAsia="zh-CN"/>
        </w:rPr>
        <w:tab/>
      </w:r>
      <w:r w:rsidR="00F1763C">
        <w:rPr>
          <w:rFonts w:ascii="Times New Roman" w:hAnsi="Times New Roman"/>
          <w:spacing w:val="10"/>
          <w:sz w:val="21"/>
          <w:szCs w:val="21"/>
          <w:lang w:eastAsia="zh-CN"/>
        </w:rPr>
        <w:t>为了提高运算速度，在硬件中设置相联存储器，用来存放进程最近访问的部分页表项，也称</w:t>
      </w:r>
      <w:commentRangeStart w:id="5"/>
      <w:r w:rsidR="00F1763C">
        <w:rPr>
          <w:rFonts w:ascii="Times New Roman" w:hAnsi="Times New Roman"/>
          <w:spacing w:val="10"/>
          <w:sz w:val="21"/>
          <w:szCs w:val="21"/>
          <w:lang w:eastAsia="zh-CN"/>
        </w:rPr>
        <w:t>转换后援缓冲</w:t>
      </w:r>
      <w:commentRangeEnd w:id="5"/>
      <w:r w:rsidR="00F1763C">
        <w:rPr>
          <w:rStyle w:val="ad"/>
          <w:rFonts w:ascii="Times New Roman" w:hAnsi="Times New Roman"/>
          <w:kern w:val="2"/>
        </w:rPr>
        <w:commentReference w:id="5"/>
      </w:r>
      <w:r w:rsidR="00F1763C">
        <w:rPr>
          <w:rFonts w:ascii="Times New Roman" w:hAnsi="Times New Roman"/>
          <w:spacing w:val="10"/>
          <w:sz w:val="21"/>
          <w:szCs w:val="21"/>
          <w:lang w:eastAsia="zh-CN"/>
        </w:rPr>
        <w:t>（</w:t>
      </w:r>
      <w:r w:rsidR="00F1763C">
        <w:rPr>
          <w:rFonts w:ascii="Times New Roman" w:hAnsi="Times New Roman"/>
          <w:spacing w:val="10"/>
          <w:sz w:val="21"/>
          <w:szCs w:val="21"/>
          <w:lang w:eastAsia="zh-CN"/>
        </w:rPr>
        <w:t>Translation Look_aside Buffer</w:t>
      </w:r>
      <w:r w:rsidR="00F1763C">
        <w:rPr>
          <w:rFonts w:ascii="Times New Roman" w:hAnsi="Times New Roman"/>
          <w:spacing w:val="10"/>
          <w:sz w:val="21"/>
          <w:szCs w:val="21"/>
          <w:lang w:eastAsia="zh-CN"/>
        </w:rPr>
        <w:t>，</w:t>
      </w:r>
      <w:r w:rsidR="00F1763C">
        <w:rPr>
          <w:rFonts w:ascii="Times New Roman" w:hAnsi="Times New Roman"/>
          <w:spacing w:val="10"/>
          <w:sz w:val="21"/>
          <w:szCs w:val="21"/>
          <w:lang w:eastAsia="zh-CN"/>
        </w:rPr>
        <w:t>TLB</w:t>
      </w:r>
      <w:r w:rsidR="00F1763C">
        <w:rPr>
          <w:rFonts w:ascii="Times New Roman" w:hAnsi="Times New Roman"/>
          <w:spacing w:val="10"/>
          <w:sz w:val="21"/>
          <w:szCs w:val="21"/>
          <w:lang w:eastAsia="zh-CN"/>
        </w:rPr>
        <w:t>）或翻译快表，它是分页存储管理的重要组成部分。</w:t>
      </w:r>
      <w:r w:rsidRPr="000576FD">
        <w:rPr>
          <w:rFonts w:ascii="Times New Roman" w:hAnsi="Times New Roman" w:hint="eastAsia"/>
          <w:b/>
          <w:color w:val="2E74B5" w:themeColor="accent5" w:themeShade="BF"/>
          <w:spacing w:val="10"/>
          <w:sz w:val="21"/>
          <w:szCs w:val="21"/>
          <w:lang w:eastAsia="zh-CN"/>
        </w:rPr>
        <w:t>TLB</w:t>
      </w:r>
      <w:r w:rsidRPr="000576FD">
        <w:rPr>
          <w:rFonts w:ascii="Times New Roman" w:hAnsi="Times New Roman" w:hint="eastAsia"/>
          <w:b/>
          <w:color w:val="2E74B5" w:themeColor="accent5" w:themeShade="BF"/>
          <w:spacing w:val="10"/>
          <w:sz w:val="21"/>
          <w:szCs w:val="21"/>
          <w:lang w:eastAsia="zh-CN"/>
        </w:rPr>
        <w:t>是一组高速的</w:t>
      </w:r>
      <w:r w:rsidR="000576FD" w:rsidRPr="000576FD">
        <w:rPr>
          <w:rFonts w:ascii="Times New Roman" w:hAnsi="Times New Roman" w:hint="eastAsia"/>
          <w:b/>
          <w:color w:val="2E74B5" w:themeColor="accent5" w:themeShade="BF"/>
          <w:spacing w:val="10"/>
          <w:sz w:val="21"/>
          <w:szCs w:val="21"/>
          <w:lang w:eastAsia="zh-CN"/>
        </w:rPr>
        <w:t>关联</w:t>
      </w:r>
      <w:r w:rsidRPr="000576FD">
        <w:rPr>
          <w:rFonts w:ascii="Times New Roman" w:hAnsi="Times New Roman" w:hint="eastAsia"/>
          <w:b/>
          <w:color w:val="2E74B5" w:themeColor="accent5" w:themeShade="BF"/>
          <w:spacing w:val="10"/>
          <w:sz w:val="21"/>
          <w:szCs w:val="21"/>
          <w:lang w:eastAsia="zh-CN"/>
        </w:rPr>
        <w:t>存储区，</w:t>
      </w:r>
      <w:r w:rsidRPr="000576FD">
        <w:rPr>
          <w:rFonts w:ascii="Times New Roman" w:hAnsi="Times New Roman" w:hint="eastAsia"/>
          <w:b/>
          <w:color w:val="2E74B5" w:themeColor="accent5" w:themeShade="BF"/>
          <w:spacing w:val="10"/>
          <w:sz w:val="21"/>
          <w:szCs w:val="21"/>
          <w:lang w:eastAsia="zh-CN"/>
        </w:rPr>
        <w:t>TLB</w:t>
      </w:r>
      <w:r w:rsidRPr="000576FD">
        <w:rPr>
          <w:rFonts w:ascii="Times New Roman" w:hAnsi="Times New Roman" w:hint="eastAsia"/>
          <w:b/>
          <w:color w:val="2E74B5" w:themeColor="accent5" w:themeShade="BF"/>
          <w:spacing w:val="10"/>
          <w:sz w:val="21"/>
          <w:szCs w:val="21"/>
          <w:lang w:eastAsia="zh-CN"/>
        </w:rPr>
        <w:t>中的每一个表项都是一个键值对。当</w:t>
      </w:r>
      <w:r w:rsidR="000576FD" w:rsidRPr="000576FD">
        <w:rPr>
          <w:rFonts w:ascii="Times New Roman" w:hAnsi="Times New Roman" w:hint="eastAsia"/>
          <w:b/>
          <w:color w:val="2E74B5" w:themeColor="accent5" w:themeShade="BF"/>
          <w:spacing w:val="10"/>
          <w:sz w:val="21"/>
          <w:szCs w:val="21"/>
          <w:lang w:eastAsia="zh-CN"/>
        </w:rPr>
        <w:t>接收到一个地址的时候，关联存储器会同时比较所有的键，如果发现了对应的键，就会返回对应的值。这个搜索过程是非常迅速的，在现代的硬件架构中，</w:t>
      </w:r>
      <w:r w:rsidR="000576FD" w:rsidRPr="000576FD">
        <w:rPr>
          <w:rFonts w:ascii="Times New Roman" w:hAnsi="Times New Roman" w:hint="eastAsia"/>
          <w:b/>
          <w:color w:val="2E74B5" w:themeColor="accent5" w:themeShade="BF"/>
          <w:spacing w:val="10"/>
          <w:sz w:val="21"/>
          <w:szCs w:val="21"/>
          <w:lang w:eastAsia="zh-CN"/>
        </w:rPr>
        <w:t>TLB</w:t>
      </w:r>
      <w:r w:rsidR="000576FD" w:rsidRPr="000576FD">
        <w:rPr>
          <w:rFonts w:ascii="Times New Roman" w:hAnsi="Times New Roman" w:hint="eastAsia"/>
          <w:b/>
          <w:color w:val="2E74B5" w:themeColor="accent5" w:themeShade="BF"/>
          <w:spacing w:val="10"/>
          <w:sz w:val="21"/>
          <w:szCs w:val="21"/>
          <w:lang w:eastAsia="zh-CN"/>
        </w:rPr>
        <w:t>查找是作为流水线的一个部分，本质上不会产生任何的性能损失。为了保证</w:t>
      </w:r>
      <w:r w:rsidR="000576FD" w:rsidRPr="000576FD">
        <w:rPr>
          <w:rFonts w:ascii="Times New Roman" w:hAnsi="Times New Roman" w:hint="eastAsia"/>
          <w:b/>
          <w:color w:val="2E74B5" w:themeColor="accent5" w:themeShade="BF"/>
          <w:spacing w:val="10"/>
          <w:sz w:val="21"/>
          <w:szCs w:val="21"/>
          <w:lang w:eastAsia="zh-CN"/>
        </w:rPr>
        <w:t>TLB</w:t>
      </w:r>
      <w:r w:rsidR="000576FD" w:rsidRPr="000576FD">
        <w:rPr>
          <w:rFonts w:ascii="Times New Roman" w:hAnsi="Times New Roman" w:hint="eastAsia"/>
          <w:b/>
          <w:color w:val="2E74B5" w:themeColor="accent5" w:themeShade="BF"/>
          <w:spacing w:val="10"/>
          <w:sz w:val="21"/>
          <w:szCs w:val="21"/>
          <w:lang w:eastAsia="zh-CN"/>
        </w:rPr>
        <w:t>查找能在一个流水线阶段中完成，</w:t>
      </w:r>
      <w:r w:rsidR="000576FD" w:rsidRPr="000576FD">
        <w:rPr>
          <w:rFonts w:ascii="Times New Roman" w:hAnsi="Times New Roman" w:hint="eastAsia"/>
          <w:b/>
          <w:color w:val="2E74B5" w:themeColor="accent5" w:themeShade="BF"/>
          <w:spacing w:val="10"/>
          <w:sz w:val="21"/>
          <w:szCs w:val="21"/>
          <w:lang w:eastAsia="zh-CN"/>
        </w:rPr>
        <w:t>T</w:t>
      </w:r>
      <w:r w:rsidR="000576FD" w:rsidRPr="000576FD">
        <w:rPr>
          <w:rFonts w:ascii="Times New Roman" w:hAnsi="Times New Roman"/>
          <w:b/>
          <w:color w:val="2E74B5" w:themeColor="accent5" w:themeShade="BF"/>
          <w:spacing w:val="10"/>
          <w:sz w:val="21"/>
          <w:szCs w:val="21"/>
          <w:lang w:eastAsia="zh-CN"/>
        </w:rPr>
        <w:t>LB</w:t>
      </w:r>
      <w:r w:rsidR="000576FD" w:rsidRPr="000576FD">
        <w:rPr>
          <w:rFonts w:ascii="Times New Roman" w:hAnsi="Times New Roman" w:hint="eastAsia"/>
          <w:b/>
          <w:color w:val="2E74B5" w:themeColor="accent5" w:themeShade="BF"/>
          <w:spacing w:val="10"/>
          <w:sz w:val="21"/>
          <w:szCs w:val="21"/>
          <w:lang w:eastAsia="zh-CN"/>
        </w:rPr>
        <w:t>的大小一般都在</w:t>
      </w:r>
      <w:r w:rsidR="000576FD" w:rsidRPr="000576FD">
        <w:rPr>
          <w:rFonts w:ascii="Times New Roman" w:hAnsi="Times New Roman" w:hint="eastAsia"/>
          <w:b/>
          <w:color w:val="2E74B5" w:themeColor="accent5" w:themeShade="BF"/>
          <w:spacing w:val="10"/>
          <w:sz w:val="21"/>
          <w:szCs w:val="21"/>
          <w:lang w:eastAsia="zh-CN"/>
        </w:rPr>
        <w:t>3</w:t>
      </w:r>
      <w:r w:rsidR="000576FD" w:rsidRPr="000576FD">
        <w:rPr>
          <w:rFonts w:ascii="Times New Roman" w:hAnsi="Times New Roman"/>
          <w:b/>
          <w:color w:val="2E74B5" w:themeColor="accent5" w:themeShade="BF"/>
          <w:spacing w:val="10"/>
          <w:sz w:val="21"/>
          <w:szCs w:val="21"/>
          <w:lang w:eastAsia="zh-CN"/>
        </w:rPr>
        <w:t>2</w:t>
      </w:r>
      <w:r w:rsidR="000576FD" w:rsidRPr="000576FD">
        <w:rPr>
          <w:rFonts w:ascii="Times New Roman" w:hAnsi="Times New Roman" w:hint="eastAsia"/>
          <w:b/>
          <w:color w:val="2E74B5" w:themeColor="accent5" w:themeShade="BF"/>
          <w:spacing w:val="10"/>
          <w:sz w:val="21"/>
          <w:szCs w:val="21"/>
          <w:lang w:eastAsia="zh-CN"/>
        </w:rPr>
        <w:t>-</w:t>
      </w:r>
      <w:r w:rsidR="000576FD" w:rsidRPr="000576FD">
        <w:rPr>
          <w:rFonts w:ascii="Times New Roman" w:hAnsi="Times New Roman"/>
          <w:b/>
          <w:color w:val="2E74B5" w:themeColor="accent5" w:themeShade="BF"/>
          <w:spacing w:val="10"/>
          <w:sz w:val="21"/>
          <w:szCs w:val="21"/>
          <w:lang w:eastAsia="zh-CN"/>
        </w:rPr>
        <w:t>1024</w:t>
      </w:r>
      <w:r w:rsidR="000576FD" w:rsidRPr="000576FD">
        <w:rPr>
          <w:rFonts w:ascii="Times New Roman" w:hAnsi="Times New Roman" w:hint="eastAsia"/>
          <w:b/>
          <w:color w:val="2E74B5" w:themeColor="accent5" w:themeShade="BF"/>
          <w:spacing w:val="10"/>
          <w:sz w:val="21"/>
          <w:szCs w:val="21"/>
          <w:lang w:eastAsia="zh-CN"/>
        </w:rPr>
        <w:t>个表项之间。</w:t>
      </w:r>
    </w:p>
    <w:p w14:paraId="0BA04940" w14:textId="31D92E59" w:rsidR="00427FBA" w:rsidRDefault="000576FD" w:rsidP="00427FBA">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和页表是按照如下方式运行的，</w:t>
      </w: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中包含了一部分的页表项，当</w:t>
      </w:r>
      <w:r>
        <w:rPr>
          <w:rFonts w:ascii="Times New Roman" w:hAnsi="Times New Roman"/>
          <w:b/>
          <w:color w:val="2E74B5" w:themeColor="accent5" w:themeShade="BF"/>
          <w:spacing w:val="10"/>
          <w:sz w:val="21"/>
          <w:szCs w:val="21"/>
          <w:lang w:eastAsia="zh-CN"/>
        </w:rPr>
        <w:t>CPU</w:t>
      </w:r>
      <w:r>
        <w:rPr>
          <w:rFonts w:ascii="Times New Roman" w:hAnsi="Times New Roman" w:hint="eastAsia"/>
          <w:b/>
          <w:color w:val="2E74B5" w:themeColor="accent5" w:themeShade="BF"/>
          <w:spacing w:val="10"/>
          <w:sz w:val="21"/>
          <w:szCs w:val="21"/>
          <w:lang w:eastAsia="zh-CN"/>
        </w:rPr>
        <w:t>产生了一个逻辑地址之后，逻辑上的也好就会被交给</w:t>
      </w: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，如果在</w:t>
      </w:r>
      <w:r>
        <w:rPr>
          <w:rFonts w:ascii="Times New Roman" w:hAnsi="Times New Roman" w:hint="eastAsia"/>
          <w:b/>
          <w:color w:val="2E74B5" w:themeColor="accent5" w:themeShade="BF"/>
          <w:spacing w:val="10"/>
          <w:sz w:val="21"/>
          <w:szCs w:val="21"/>
          <w:lang w:eastAsia="zh-CN"/>
        </w:rPr>
        <w:t>TLB</w:t>
      </w:r>
      <w:r>
        <w:rPr>
          <w:rFonts w:ascii="Times New Roman" w:hAnsi="Times New Roman" w:hint="eastAsia"/>
          <w:b/>
          <w:color w:val="2E74B5" w:themeColor="accent5" w:themeShade="BF"/>
          <w:spacing w:val="10"/>
          <w:sz w:val="21"/>
          <w:szCs w:val="21"/>
          <w:lang w:eastAsia="zh-CN"/>
        </w:rPr>
        <w:t>中发现了该页，这个页的页框号就会被</w:t>
      </w:r>
      <w:r w:rsidR="00427FBA">
        <w:rPr>
          <w:rFonts w:ascii="Times New Roman" w:hAnsi="Times New Roman" w:hint="eastAsia"/>
          <w:b/>
          <w:color w:val="2E74B5" w:themeColor="accent5" w:themeShade="BF"/>
          <w:spacing w:val="10"/>
          <w:sz w:val="21"/>
          <w:szCs w:val="21"/>
          <w:lang w:eastAsia="zh-CN"/>
        </w:rPr>
        <w:t>返回并用于访问主存，就像上文中提到的，这些步骤都是在一个处理器流水线中完成的，相比于没有采用分页机制的系统，不会产生任何的时间损耗。如果</w:t>
      </w:r>
      <w:r w:rsidR="00427FBA">
        <w:rPr>
          <w:rFonts w:ascii="Times New Roman" w:hAnsi="Times New Roman" w:hint="eastAsia"/>
          <w:b/>
          <w:color w:val="2E74B5" w:themeColor="accent5" w:themeShade="BF"/>
          <w:spacing w:val="10"/>
          <w:sz w:val="21"/>
          <w:szCs w:val="21"/>
          <w:lang w:eastAsia="zh-CN"/>
        </w:rPr>
        <w:t>TLB</w:t>
      </w:r>
      <w:r w:rsidR="00427FBA">
        <w:rPr>
          <w:rFonts w:ascii="Times New Roman" w:hAnsi="Times New Roman" w:hint="eastAsia"/>
          <w:b/>
          <w:color w:val="2E74B5" w:themeColor="accent5" w:themeShade="BF"/>
          <w:spacing w:val="10"/>
          <w:sz w:val="21"/>
          <w:szCs w:val="21"/>
          <w:lang w:eastAsia="zh-CN"/>
        </w:rPr>
        <w:t>没有包含对应的页号（也被称作快表未命中），这时就需要对内存中的页表进行一次访问，这也可以通过硬件中断来实现。在得到了页框号之后，系统就可以访问对应的内存了，除此之外，系统还会把这次未命中的页表项添加到</w:t>
      </w:r>
      <w:r w:rsidR="00427FBA">
        <w:rPr>
          <w:rFonts w:ascii="Times New Roman" w:hAnsi="Times New Roman" w:hint="eastAsia"/>
          <w:b/>
          <w:color w:val="2E74B5" w:themeColor="accent5" w:themeShade="BF"/>
          <w:spacing w:val="10"/>
          <w:sz w:val="21"/>
          <w:szCs w:val="21"/>
          <w:lang w:eastAsia="zh-CN"/>
        </w:rPr>
        <w:t>TLB</w:t>
      </w:r>
      <w:r w:rsidR="00427FBA">
        <w:rPr>
          <w:rFonts w:ascii="Times New Roman" w:hAnsi="Times New Roman" w:hint="eastAsia"/>
          <w:b/>
          <w:color w:val="2E74B5" w:themeColor="accent5" w:themeShade="BF"/>
          <w:spacing w:val="10"/>
          <w:sz w:val="21"/>
          <w:szCs w:val="21"/>
          <w:lang w:eastAsia="zh-CN"/>
        </w:rPr>
        <w:t>中以便下次能快速访问到。</w:t>
      </w:r>
    </w:p>
    <w:p w14:paraId="73D3E32C" w14:textId="1710AD89" w:rsidR="00427FBA" w:rsidRDefault="00427FBA" w:rsidP="00427FBA">
      <w:pPr>
        <w:spacing w:after="0" w:line="360" w:lineRule="auto"/>
        <w:ind w:right="88" w:firstLine="415"/>
        <w:jc w:val="both"/>
        <w:rPr>
          <w:rFonts w:ascii="Times New Roman" w:hAnsi="Times New Roman"/>
          <w:b/>
          <w:color w:val="2E74B5" w:themeColor="accent5" w:themeShade="BF"/>
          <w:spacing w:val="10"/>
          <w:sz w:val="21"/>
          <w:szCs w:val="21"/>
          <w:lang w:eastAsia="zh-CN"/>
        </w:rPr>
      </w:pPr>
      <w:r>
        <w:rPr>
          <w:rFonts w:ascii="Times New Roman" w:hAnsi="Times New Roman" w:hint="eastAsia"/>
          <w:b/>
          <w:color w:val="2E74B5" w:themeColor="accent5" w:themeShade="BF"/>
          <w:spacing w:val="10"/>
          <w:sz w:val="21"/>
          <w:szCs w:val="21"/>
          <w:lang w:eastAsia="zh-CN"/>
        </w:rPr>
        <w:t>当快表的被填满时，如果有新的表项需要加入，就需要采用替换策略来替换出可能较少使用或者不使用的表项。在这个过程中采取的策略一般有先进先出，最近最久未使用等。另外，有的页表项也会长期驻留在快表中</w:t>
      </w:r>
      <w:r w:rsidR="00F1763C">
        <w:rPr>
          <w:rFonts w:ascii="Times New Roman" w:hAnsi="Times New Roman" w:hint="eastAsia"/>
          <w:b/>
          <w:color w:val="2E74B5" w:themeColor="accent5" w:themeShade="BF"/>
          <w:spacing w:val="10"/>
          <w:sz w:val="21"/>
          <w:szCs w:val="21"/>
          <w:lang w:eastAsia="zh-CN"/>
        </w:rPr>
        <w:t>，无论按照替换策略是否应当将其替换出去，典型的，操作系统的核心代码所在页的页表项就会常驻在快表中。</w:t>
      </w:r>
    </w:p>
    <w:p w14:paraId="75DE1F8E" w14:textId="77777777" w:rsidR="00F1763C" w:rsidRPr="000576FD" w:rsidRDefault="00F1763C" w:rsidP="00427FBA">
      <w:pPr>
        <w:spacing w:after="0" w:line="360" w:lineRule="auto"/>
        <w:ind w:right="88" w:firstLine="415"/>
        <w:jc w:val="both"/>
        <w:rPr>
          <w:rFonts w:ascii="Times New Roman" w:hAnsi="Times New Roman"/>
          <w:b/>
          <w:color w:val="2E74B5" w:themeColor="accent5" w:themeShade="BF"/>
          <w:spacing w:val="10"/>
          <w:sz w:val="21"/>
          <w:szCs w:val="21"/>
          <w:lang w:eastAsia="zh-CN"/>
        </w:rPr>
      </w:pPr>
    </w:p>
    <w:p w14:paraId="38664525" w14:textId="02A8E64C" w:rsidR="00096843" w:rsidRDefault="00096843" w:rsidP="00096843">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1381465C" wp14:editId="4CAF785A">
            <wp:extent cx="3877310" cy="3240405"/>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310" cy="3240405"/>
                    </a:xfrm>
                    <a:prstGeom prst="rect">
                      <a:avLst/>
                    </a:prstGeom>
                    <a:noFill/>
                    <a:ln>
                      <a:noFill/>
                    </a:ln>
                  </pic:spPr>
                </pic:pic>
              </a:graphicData>
            </a:graphic>
          </wp:inline>
        </w:drawing>
      </w:r>
    </w:p>
    <w:p w14:paraId="46776CD7" w14:textId="77777777" w:rsidR="00096843" w:rsidRPr="008755B7" w:rsidRDefault="00096843" w:rsidP="00096843">
      <w:pPr>
        <w:spacing w:before="15"/>
        <w:jc w:val="both"/>
        <w:rPr>
          <w:rFonts w:ascii="Times New Roman" w:hAnsi="Times New Roman"/>
          <w:b/>
          <w:color w:val="FF0000"/>
          <w:spacing w:val="10"/>
          <w:sz w:val="24"/>
          <w:szCs w:val="18"/>
          <w:lang w:eastAsia="zh-CN"/>
        </w:rPr>
      </w:pPr>
    </w:p>
    <w:p w14:paraId="6E974A1F"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Operating System Concepts (9th Edition)</w:t>
      </w:r>
      <w:r w:rsidRPr="008755B7">
        <w:rPr>
          <w:rFonts w:ascii="Times New Roman" w:hAnsi="Times New Roman" w:hint="eastAsia"/>
          <w:b/>
          <w:color w:val="FF0000"/>
          <w:spacing w:val="10"/>
          <w:sz w:val="24"/>
          <w:szCs w:val="18"/>
          <w:lang w:eastAsia="zh-CN"/>
        </w:rPr>
        <w:t>, page 373</w:t>
      </w:r>
    </w:p>
    <w:p w14:paraId="3D03752F"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//TLB</w:t>
      </w:r>
      <w:r w:rsidRPr="008755B7">
        <w:rPr>
          <w:rFonts w:ascii="Times New Roman" w:hAnsi="Times New Roman" w:hint="eastAsia"/>
          <w:b/>
          <w:color w:val="FF0000"/>
          <w:spacing w:val="10"/>
          <w:sz w:val="24"/>
          <w:szCs w:val="18"/>
          <w:lang w:eastAsia="zh-CN"/>
        </w:rPr>
        <w:t>示意</w:t>
      </w:r>
    </w:p>
    <w:p w14:paraId="48B35188" w14:textId="433BCC5C"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6174E3B4" wp14:editId="74FDAF52">
            <wp:extent cx="4067175" cy="2282190"/>
            <wp:effectExtent l="0" t="0" r="9525"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7175" cy="2282190"/>
                    </a:xfrm>
                    <a:prstGeom prst="rect">
                      <a:avLst/>
                    </a:prstGeom>
                    <a:noFill/>
                    <a:ln>
                      <a:noFill/>
                    </a:ln>
                  </pic:spPr>
                </pic:pic>
              </a:graphicData>
            </a:graphic>
          </wp:inline>
        </w:drawing>
      </w:r>
    </w:p>
    <w:p w14:paraId="224BB6DC"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Modern Operating Systems (4th edition)</w:t>
      </w:r>
      <w:r w:rsidRPr="008755B7">
        <w:rPr>
          <w:rFonts w:ascii="Times New Roman" w:hAnsi="Times New Roman" w:hint="eastAsia"/>
          <w:b/>
          <w:color w:val="FF0000"/>
          <w:spacing w:val="10"/>
          <w:sz w:val="24"/>
          <w:szCs w:val="18"/>
          <w:lang w:eastAsia="zh-CN"/>
        </w:rPr>
        <w:t>, page 203</w:t>
      </w:r>
    </w:p>
    <w:p w14:paraId="4DB2D157"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//TLB</w:t>
      </w:r>
      <w:r w:rsidRPr="008755B7">
        <w:rPr>
          <w:rFonts w:ascii="Times New Roman" w:hAnsi="Times New Roman" w:hint="eastAsia"/>
          <w:b/>
          <w:color w:val="FF0000"/>
          <w:spacing w:val="10"/>
          <w:sz w:val="24"/>
          <w:szCs w:val="18"/>
          <w:lang w:eastAsia="zh-CN"/>
        </w:rPr>
        <w:t>示意</w:t>
      </w:r>
    </w:p>
    <w:p w14:paraId="6015D204" w14:textId="77777777" w:rsidR="00096843" w:rsidRPr="00F1763C" w:rsidRDefault="00096843" w:rsidP="00096843">
      <w:pPr>
        <w:spacing w:after="0" w:line="360" w:lineRule="auto"/>
        <w:ind w:right="88" w:firstLine="415"/>
        <w:jc w:val="both"/>
        <w:rPr>
          <w:strike/>
          <w:color w:val="BF8F00" w:themeColor="accent4" w:themeShade="BF"/>
          <w:lang w:eastAsia="zh-CN"/>
        </w:rPr>
      </w:pPr>
    </w:p>
    <w:p w14:paraId="4026D45F" w14:textId="065C3F85" w:rsidR="00096843" w:rsidRPr="00F1763C" w:rsidRDefault="00096843" w:rsidP="00096843">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F1763C">
        <w:rPr>
          <w:rFonts w:ascii="Times New Roman" w:hAnsi="Times New Roman"/>
          <w:strike/>
          <w:color w:val="BF8F00" w:themeColor="accent4" w:themeShade="BF"/>
          <w:spacing w:val="10"/>
          <w:sz w:val="21"/>
          <w:szCs w:val="21"/>
          <w:lang w:eastAsia="zh-CN"/>
        </w:rPr>
        <w:t>快表的存取时间远小于内存，速度快但造价高，故容量较小，只能存放几十个页表项。快表项包含页号及对应页框号，当把页号交给快表后，它通过并行匹配同</w:t>
      </w:r>
      <w:r w:rsidRPr="00F1763C">
        <w:rPr>
          <w:rFonts w:ascii="Times New Roman" w:hAnsi="Times New Roman"/>
          <w:strike/>
          <w:color w:val="BF8F00" w:themeColor="accent4" w:themeShade="BF"/>
          <w:spacing w:val="10"/>
          <w:sz w:val="21"/>
          <w:szCs w:val="21"/>
          <w:lang w:eastAsia="zh-CN"/>
        </w:rPr>
        <w:lastRenderedPageBreak/>
        <w:t>时对所有快表项进行比较，如果找到，则立即输出页框号，并形成物理地址；如果找不到，再查内存中的页表以形成物理地址，同时将页号及页框号登记到快表中；当快表已满且要登记新页时，系统需要淘汰旧的快表项，最简单的策略是</w:t>
      </w:r>
      <w:r w:rsidRPr="00F1763C">
        <w:rPr>
          <w:rFonts w:ascii="Times New Roman" w:hAnsi="Times New Roman"/>
          <w:strike/>
          <w:color w:val="BF8F00" w:themeColor="accent4" w:themeShade="BF"/>
          <w:spacing w:val="10"/>
          <w:sz w:val="21"/>
          <w:szCs w:val="21"/>
          <w:lang w:eastAsia="zh-CN"/>
        </w:rPr>
        <w:t>“</w:t>
      </w:r>
      <w:r w:rsidRPr="00F1763C">
        <w:rPr>
          <w:rFonts w:ascii="Times New Roman" w:hAnsi="Times New Roman"/>
          <w:strike/>
          <w:color w:val="BF8F00" w:themeColor="accent4" w:themeShade="BF"/>
          <w:spacing w:val="10"/>
          <w:sz w:val="21"/>
          <w:szCs w:val="21"/>
          <w:lang w:eastAsia="zh-CN"/>
        </w:rPr>
        <w:t>先进先出</w:t>
      </w:r>
      <w:r w:rsidRPr="00F1763C">
        <w:rPr>
          <w:rFonts w:ascii="Times New Roman" w:hAnsi="Times New Roman"/>
          <w:strike/>
          <w:color w:val="BF8F00" w:themeColor="accent4" w:themeShade="BF"/>
          <w:spacing w:val="10"/>
          <w:sz w:val="21"/>
          <w:szCs w:val="21"/>
          <w:lang w:eastAsia="zh-CN"/>
        </w:rPr>
        <w:t>”</w:t>
      </w:r>
      <w:r w:rsidRPr="00F1763C">
        <w:rPr>
          <w:rFonts w:ascii="Times New Roman" w:hAnsi="Times New Roman"/>
          <w:strike/>
          <w:color w:val="BF8F00" w:themeColor="accent4" w:themeShade="BF"/>
          <w:spacing w:val="10"/>
          <w:sz w:val="21"/>
          <w:szCs w:val="21"/>
          <w:lang w:eastAsia="zh-CN"/>
        </w:rPr>
        <w:t>，总是淘汰最先登记的页面。</w:t>
      </w:r>
    </w:p>
    <w:p w14:paraId="2CAE1016"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通过快表实现内存访问的比率称为命中率，命中率越高，性能越好，接近</w:t>
      </w:r>
      <w:r>
        <w:rPr>
          <w:rFonts w:ascii="Times New Roman" w:hAnsi="Times New Roman"/>
          <w:spacing w:val="10"/>
          <w:sz w:val="21"/>
          <w:szCs w:val="21"/>
          <w:lang w:eastAsia="zh-CN"/>
        </w:rPr>
        <w:t>100%</w:t>
      </w:r>
      <w:r>
        <w:rPr>
          <w:rFonts w:ascii="Times New Roman" w:hAnsi="Times New Roman"/>
          <w:spacing w:val="10"/>
          <w:sz w:val="21"/>
          <w:szCs w:val="21"/>
          <w:lang w:eastAsia="zh-CN"/>
        </w:rPr>
        <w:t>的命中率表明绝大部分内存访问都通过快表实现，几乎不用页表；反之，当进程访问遍布内存页面的跳跃性地址时，命中率近乎为</w:t>
      </w:r>
      <w:r>
        <w:rPr>
          <w:rFonts w:ascii="Times New Roman" w:hAnsi="Times New Roman"/>
          <w:spacing w:val="10"/>
          <w:sz w:val="21"/>
          <w:szCs w:val="21"/>
          <w:lang w:eastAsia="zh-CN"/>
        </w:rPr>
        <w:t>0</w:t>
      </w:r>
      <w:r>
        <w:rPr>
          <w:rFonts w:ascii="Times New Roman" w:hAnsi="Times New Roman"/>
          <w:spacing w:val="10"/>
          <w:sz w:val="21"/>
          <w:szCs w:val="21"/>
          <w:lang w:eastAsia="zh-CN"/>
        </w:rPr>
        <w:t>，这意味着每次访问内存都要使用页表。采用快表后，地址转换时间大大下降，假定访问内存的时间为</w:t>
      </w:r>
      <w:r>
        <w:rPr>
          <w:rFonts w:ascii="Times New Roman" w:hAnsi="Times New Roman"/>
          <w:spacing w:val="10"/>
          <w:sz w:val="21"/>
          <w:szCs w:val="21"/>
          <w:lang w:eastAsia="zh-CN"/>
        </w:rPr>
        <w:t>100 ns</w:t>
      </w:r>
      <w:r>
        <w:rPr>
          <w:rFonts w:ascii="Times New Roman" w:hAnsi="Times New Roman"/>
          <w:spacing w:val="10"/>
          <w:sz w:val="21"/>
          <w:szCs w:val="21"/>
          <w:lang w:eastAsia="zh-CN"/>
        </w:rPr>
        <w:t>，访问快表的时间为</w:t>
      </w:r>
      <w:r>
        <w:rPr>
          <w:rFonts w:ascii="Times New Roman" w:hAnsi="Times New Roman"/>
          <w:spacing w:val="10"/>
          <w:sz w:val="21"/>
          <w:szCs w:val="21"/>
          <w:lang w:eastAsia="zh-CN"/>
        </w:rPr>
        <w:t>20 ns</w:t>
      </w:r>
      <w:r>
        <w:rPr>
          <w:rFonts w:ascii="Times New Roman" w:hAnsi="Times New Roman"/>
          <w:spacing w:val="10"/>
          <w:sz w:val="21"/>
          <w:szCs w:val="21"/>
          <w:lang w:eastAsia="zh-CN"/>
        </w:rPr>
        <w:t>，根据统计数据获得</w:t>
      </w:r>
      <w:r>
        <w:rPr>
          <w:rFonts w:ascii="Times New Roman" w:hAnsi="Times New Roman"/>
          <w:spacing w:val="10"/>
          <w:sz w:val="21"/>
          <w:szCs w:val="21"/>
          <w:lang w:eastAsia="zh-CN"/>
        </w:rPr>
        <w:t>——</w:t>
      </w:r>
      <w:r>
        <w:rPr>
          <w:rFonts w:ascii="Times New Roman" w:hAnsi="Times New Roman"/>
          <w:spacing w:val="10"/>
          <w:sz w:val="21"/>
          <w:szCs w:val="21"/>
          <w:lang w:eastAsia="zh-CN"/>
        </w:rPr>
        <w:t>当快表为</w:t>
      </w:r>
      <w:r>
        <w:rPr>
          <w:rFonts w:ascii="Times New Roman" w:hAnsi="Times New Roman"/>
          <w:spacing w:val="10"/>
          <w:sz w:val="21"/>
          <w:szCs w:val="21"/>
          <w:lang w:eastAsia="zh-CN"/>
        </w:rPr>
        <w:t>32</w:t>
      </w:r>
      <w:r>
        <w:rPr>
          <w:rFonts w:ascii="Times New Roman" w:hAnsi="Times New Roman"/>
          <w:spacing w:val="10"/>
          <w:sz w:val="21"/>
          <w:szCs w:val="21"/>
          <w:lang w:eastAsia="zh-CN"/>
        </w:rPr>
        <w:t>个单元时的查找命中率为</w:t>
      </w:r>
      <w:r>
        <w:rPr>
          <w:rFonts w:ascii="Times New Roman" w:hAnsi="Times New Roman"/>
          <w:spacing w:val="10"/>
          <w:sz w:val="21"/>
          <w:szCs w:val="21"/>
          <w:lang w:eastAsia="zh-CN"/>
        </w:rPr>
        <w:t>90%</w:t>
      </w:r>
      <w:r>
        <w:rPr>
          <w:rFonts w:ascii="Times New Roman" w:hAnsi="Times New Roman"/>
          <w:spacing w:val="10"/>
          <w:sz w:val="21"/>
          <w:szCs w:val="21"/>
          <w:lang w:eastAsia="zh-CN"/>
        </w:rPr>
        <w:t>，内存数据地址要先存入快表，然后，再由处理器存取。于是，按逻辑地址进行存取的平均时间为：</w:t>
      </w:r>
    </w:p>
    <w:p w14:paraId="2CABF216" w14:textId="77777777" w:rsidR="00096843" w:rsidRDefault="00096843" w:rsidP="00096843">
      <w:pPr>
        <w:spacing w:after="0" w:line="360" w:lineRule="auto"/>
        <w:ind w:right="91"/>
        <w:jc w:val="center"/>
        <w:rPr>
          <w:rFonts w:ascii="Times New Roman" w:hAnsi="Times New Roman"/>
          <w:sz w:val="21"/>
          <w:szCs w:val="21"/>
          <w:lang w:eastAsia="zh-CN"/>
        </w:rPr>
      </w:pPr>
      <w:commentRangeStart w:id="6"/>
      <w:r>
        <w:rPr>
          <w:rFonts w:ascii="Times New Roman" w:hAnsi="Times New Roman"/>
          <w:sz w:val="21"/>
          <w:szCs w:val="21"/>
          <w:lang w:eastAsia="zh-CN"/>
        </w:rPr>
        <w:t>(100</w:t>
      </w:r>
      <w:r>
        <w:rPr>
          <w:rFonts w:ascii="Times New Roman" w:hAnsi="Times New Roman"/>
          <w:sz w:val="21"/>
          <w:szCs w:val="21"/>
          <w:lang w:eastAsia="zh-CN"/>
        </w:rPr>
        <w:t>＋</w:t>
      </w:r>
      <w:r>
        <w:rPr>
          <w:rFonts w:ascii="Times New Roman" w:hAnsi="Times New Roman"/>
          <w:sz w:val="21"/>
          <w:szCs w:val="21"/>
          <w:lang w:eastAsia="zh-CN"/>
        </w:rPr>
        <w:t>20)×90%</w:t>
      </w:r>
      <w:r>
        <w:rPr>
          <w:rFonts w:ascii="Times New Roman" w:hAnsi="Times New Roman"/>
          <w:sz w:val="21"/>
          <w:szCs w:val="21"/>
          <w:lang w:eastAsia="zh-CN"/>
        </w:rPr>
        <w:t>＋</w:t>
      </w:r>
      <w:r>
        <w:rPr>
          <w:rFonts w:ascii="Times New Roman" w:hAnsi="Times New Roman"/>
          <w:sz w:val="21"/>
          <w:szCs w:val="21"/>
          <w:lang w:eastAsia="zh-CN"/>
        </w:rPr>
        <w:t>(100</w:t>
      </w:r>
      <w:r>
        <w:rPr>
          <w:rFonts w:ascii="Times New Roman" w:hAnsi="Times New Roman"/>
          <w:sz w:val="21"/>
          <w:szCs w:val="21"/>
          <w:lang w:eastAsia="zh-CN"/>
        </w:rPr>
        <w:t>＋</w:t>
      </w:r>
      <w:r>
        <w:rPr>
          <w:rFonts w:ascii="Times New Roman" w:hAnsi="Times New Roman"/>
          <w:sz w:val="21"/>
          <w:szCs w:val="21"/>
          <w:lang w:eastAsia="zh-CN"/>
        </w:rPr>
        <w:t>100</w:t>
      </w:r>
      <w:r>
        <w:rPr>
          <w:rFonts w:ascii="Times New Roman" w:hAnsi="Times New Roman"/>
          <w:sz w:val="21"/>
          <w:szCs w:val="21"/>
          <w:lang w:eastAsia="zh-CN"/>
        </w:rPr>
        <w:t>＋</w:t>
      </w:r>
      <w:r>
        <w:rPr>
          <w:rFonts w:ascii="Times New Roman" w:hAnsi="Times New Roman"/>
          <w:sz w:val="21"/>
          <w:szCs w:val="21"/>
          <w:lang w:eastAsia="zh-CN"/>
        </w:rPr>
        <w:t>20)×(1</w:t>
      </w:r>
      <w:r>
        <w:rPr>
          <w:rFonts w:ascii="Times New Roman" w:hAnsi="Times New Roman"/>
          <w:sz w:val="21"/>
          <w:szCs w:val="21"/>
          <w:lang w:eastAsia="zh-CN"/>
        </w:rPr>
        <w:t>－</w:t>
      </w:r>
      <w:r>
        <w:rPr>
          <w:rFonts w:ascii="Times New Roman" w:hAnsi="Times New Roman"/>
          <w:sz w:val="21"/>
          <w:szCs w:val="21"/>
          <w:lang w:eastAsia="zh-CN"/>
        </w:rPr>
        <w:t>90%)</w:t>
      </w:r>
      <w:r>
        <w:rPr>
          <w:rFonts w:ascii="Times New Roman" w:hAnsi="Times New Roman"/>
          <w:sz w:val="21"/>
          <w:szCs w:val="21"/>
          <w:lang w:eastAsia="zh-CN"/>
        </w:rPr>
        <w:t>＝</w:t>
      </w:r>
      <w:r>
        <w:rPr>
          <w:rFonts w:ascii="Times New Roman" w:hAnsi="Times New Roman"/>
          <w:sz w:val="21"/>
          <w:szCs w:val="21"/>
          <w:lang w:eastAsia="zh-CN"/>
        </w:rPr>
        <w:t>130 ns</w:t>
      </w:r>
      <w:commentRangeEnd w:id="6"/>
      <w:r w:rsidR="00F1763C">
        <w:rPr>
          <w:rStyle w:val="ad"/>
          <w:rFonts w:ascii="Times New Roman" w:eastAsiaTheme="minorEastAsia" w:hAnsi="Times New Roman" w:cstheme="minorBidi"/>
          <w:kern w:val="2"/>
          <w:lang w:eastAsia="zh-CN"/>
        </w:rPr>
        <w:commentReference w:id="6"/>
      </w:r>
    </w:p>
    <w:p w14:paraId="5B730484"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比两次访问内存的时间</w:t>
      </w:r>
      <w:r>
        <w:rPr>
          <w:rFonts w:ascii="Times New Roman" w:hAnsi="Times New Roman"/>
          <w:spacing w:val="10"/>
          <w:sz w:val="21"/>
          <w:szCs w:val="21"/>
          <w:lang w:eastAsia="zh-CN"/>
        </w:rPr>
        <w:t xml:space="preserve">200 ns </w:t>
      </w:r>
      <w:r>
        <w:rPr>
          <w:rFonts w:ascii="Times New Roman" w:hAnsi="Times New Roman"/>
          <w:spacing w:val="10"/>
          <w:sz w:val="21"/>
          <w:szCs w:val="21"/>
          <w:lang w:eastAsia="zh-CN"/>
        </w:rPr>
        <w:t>缩短</w:t>
      </w:r>
      <w:r>
        <w:rPr>
          <w:rFonts w:ascii="Times New Roman" w:hAnsi="Times New Roman"/>
          <w:spacing w:val="10"/>
          <w:sz w:val="21"/>
          <w:szCs w:val="21"/>
          <w:lang w:eastAsia="zh-CN"/>
        </w:rPr>
        <w:t>35%</w:t>
      </w:r>
      <w:r>
        <w:rPr>
          <w:rFonts w:ascii="Times New Roman" w:hAnsi="Times New Roman"/>
          <w:spacing w:val="10"/>
          <w:sz w:val="21"/>
          <w:szCs w:val="21"/>
          <w:lang w:eastAsia="zh-CN"/>
        </w:rPr>
        <w:t>。</w:t>
      </w:r>
    </w:p>
    <w:p w14:paraId="3800557D" w14:textId="77777777" w:rsidR="00F1763C" w:rsidRPr="00F1763C" w:rsidRDefault="00F1763C" w:rsidP="00F1763C">
      <w:pPr>
        <w:widowControl/>
        <w:spacing w:after="0" w:line="240" w:lineRule="auto"/>
        <w:rPr>
          <w:rFonts w:ascii="宋体" w:hAnsi="宋体" w:cs="宋体"/>
          <w:sz w:val="24"/>
          <w:szCs w:val="24"/>
          <w:lang w:eastAsia="zh-CN"/>
        </w:rPr>
      </w:pPr>
      <w:r w:rsidRPr="00F1763C">
        <w:rPr>
          <w:rFonts w:ascii="宋体" w:hAnsi="宋体" w:cs="宋体"/>
          <w:sz w:val="24"/>
          <w:szCs w:val="24"/>
          <w:lang w:eastAsia="zh-CN"/>
        </w:rPr>
        <w:fldChar w:fldCharType="begin"/>
      </w:r>
      <w:r w:rsidRPr="00F1763C">
        <w:rPr>
          <w:rFonts w:ascii="宋体" w:hAnsi="宋体" w:cs="宋体"/>
          <w:sz w:val="24"/>
          <w:szCs w:val="24"/>
          <w:lang w:eastAsia="zh-CN"/>
        </w:rPr>
        <w:instrText xml:space="preserve"> INCLUDEPICTURE "C:\\Users\\Dell\\Documents\\Tencent Files\\2130975534\\Image\\C2C\\{D3B9A4AA-C86A-A7C9-A03D-63BBF5258906}.jpg" \* MERGEFORMATINET </w:instrText>
      </w:r>
      <w:r w:rsidRPr="00F1763C">
        <w:rPr>
          <w:rFonts w:ascii="宋体" w:hAnsi="宋体" w:cs="宋体"/>
          <w:sz w:val="24"/>
          <w:szCs w:val="24"/>
          <w:lang w:eastAsia="zh-CN"/>
        </w:rPr>
        <w:fldChar w:fldCharType="separate"/>
      </w:r>
      <w:r w:rsidR="004076FA">
        <w:rPr>
          <w:rFonts w:ascii="宋体" w:hAnsi="宋体" w:cs="宋体"/>
          <w:sz w:val="24"/>
          <w:szCs w:val="24"/>
          <w:lang w:eastAsia="zh-CN"/>
        </w:rPr>
        <w:fldChar w:fldCharType="begin"/>
      </w:r>
      <w:r w:rsidR="004076FA">
        <w:rPr>
          <w:rFonts w:ascii="宋体" w:hAnsi="宋体" w:cs="宋体"/>
          <w:sz w:val="24"/>
          <w:szCs w:val="24"/>
          <w:lang w:eastAsia="zh-CN"/>
        </w:rPr>
        <w:instrText xml:space="preserve"> INCLUDEPICTURE  "C:\\Users\\Gigabyte\\Documents\\Tencent Files\\2130975534\\Image\\C2C\\{D3B9A4AA-C86A-A7C9-A03D-63BBF5258906}.jpg" \* MERGEFORMATINET </w:instrText>
      </w:r>
      <w:r w:rsidR="004076FA">
        <w:rPr>
          <w:rFonts w:ascii="宋体" w:hAnsi="宋体" w:cs="宋体"/>
          <w:sz w:val="24"/>
          <w:szCs w:val="24"/>
          <w:lang w:eastAsia="zh-CN"/>
        </w:rPr>
        <w:fldChar w:fldCharType="separate"/>
      </w:r>
      <w:r w:rsidR="00924FA6">
        <w:rPr>
          <w:rFonts w:ascii="宋体" w:hAnsi="宋体" w:cs="宋体"/>
          <w:sz w:val="24"/>
          <w:szCs w:val="24"/>
          <w:lang w:eastAsia="zh-CN"/>
        </w:rPr>
        <w:fldChar w:fldCharType="begin"/>
      </w:r>
      <w:r w:rsidR="00924FA6">
        <w:rPr>
          <w:rFonts w:ascii="宋体" w:hAnsi="宋体" w:cs="宋体"/>
          <w:sz w:val="24"/>
          <w:szCs w:val="24"/>
          <w:lang w:eastAsia="zh-CN"/>
        </w:rPr>
        <w:instrText xml:space="preserve"> INCLUDEPICTURE  "C:\\Users\\Gigabyte\\Documents\\Tencent Files\\2130975534\\Image\\C2C\\{D3B9A4AA-C86A-A7C9-A03D-63BBF5258906}.jpg" \* MERGEFORMATINET </w:instrText>
      </w:r>
      <w:r w:rsidR="00924FA6">
        <w:rPr>
          <w:rFonts w:ascii="宋体" w:hAnsi="宋体" w:cs="宋体"/>
          <w:sz w:val="24"/>
          <w:szCs w:val="24"/>
          <w:lang w:eastAsia="zh-CN"/>
        </w:rPr>
        <w:fldChar w:fldCharType="separate"/>
      </w:r>
      <w:r w:rsidR="00274922">
        <w:rPr>
          <w:rFonts w:ascii="宋体" w:hAnsi="宋体" w:cs="宋体"/>
          <w:sz w:val="24"/>
          <w:szCs w:val="24"/>
          <w:lang w:eastAsia="zh-CN"/>
        </w:rPr>
        <w:fldChar w:fldCharType="begin"/>
      </w:r>
      <w:r w:rsidR="00274922">
        <w:rPr>
          <w:rFonts w:ascii="宋体" w:hAnsi="宋体" w:cs="宋体"/>
          <w:sz w:val="24"/>
          <w:szCs w:val="24"/>
          <w:lang w:eastAsia="zh-CN"/>
        </w:rPr>
        <w:instrText xml:space="preserve"> INCLUDEPICTURE  "C:\\Users\\Dell\\Documents\\tencent files\\2130975534\\Documents\\Tencent Files\\2130975534\\Image\\C2C\\{D3B9A4AA-C86A-A7C9-A03D-63BBF5258906}.jpg" \* MERGEFORMATINET </w:instrText>
      </w:r>
      <w:r w:rsidR="0027492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"/Users/simengzhao/Documents/Tencent Files/2130975534/Image/C2C/{D3B9A4AA-C86A-A7C9-A03D-63BBF5258906}.jpg"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"/Users/simengzhao/Documents/Tencent Files/2130975534/Image/C2C/{D3B9A4AA-C86A-A7C9-A03D-63BBF5258906}.jpg"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"C:\\Users\\Dell\\Desktop\\Documents\\Tencent Files\\2130975534\\Image\\C2C\\{D3B9A4AA-C86A-A7C9-A03D-63BBF5258906}.jpg" \* MERGEFORMATINET </w:instrText>
      </w:r>
      <w:r w:rsidR="00D35642">
        <w:rPr>
          <w:rFonts w:ascii="宋体" w:hAnsi="宋体" w:cs="宋体"/>
          <w:sz w:val="24"/>
          <w:szCs w:val="24"/>
          <w:lang w:eastAsia="zh-CN"/>
        </w:rPr>
        <w:fldChar w:fldCharType="separate"/>
      </w:r>
      <w:r w:rsidR="00D35642">
        <w:rPr>
          <w:rFonts w:ascii="宋体" w:hAnsi="宋体" w:cs="宋体"/>
          <w:sz w:val="24"/>
          <w:szCs w:val="24"/>
          <w:lang w:eastAsia="zh-CN"/>
        </w:rPr>
        <w:pict w14:anchorId="4DFB2D29">
          <v:shape id="_x0000_i1028" type="#_x0000_t75" alt="" style="width:373.5pt;height:126.75pt">
            <v:imagedata r:id="rId26" r:href="rId27"/>
          </v:shape>
        </w:pict>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00274922">
        <w:rPr>
          <w:rFonts w:ascii="宋体" w:hAnsi="宋体" w:cs="宋体"/>
          <w:sz w:val="24"/>
          <w:szCs w:val="24"/>
          <w:lang w:eastAsia="zh-CN"/>
        </w:rPr>
        <w:fldChar w:fldCharType="end"/>
      </w:r>
      <w:r w:rsidR="00924FA6">
        <w:rPr>
          <w:rFonts w:ascii="宋体" w:hAnsi="宋体" w:cs="宋体"/>
          <w:sz w:val="24"/>
          <w:szCs w:val="24"/>
          <w:lang w:eastAsia="zh-CN"/>
        </w:rPr>
        <w:fldChar w:fldCharType="end"/>
      </w:r>
      <w:r w:rsidR="004076FA">
        <w:rPr>
          <w:rFonts w:ascii="宋体" w:hAnsi="宋体" w:cs="宋体"/>
          <w:sz w:val="24"/>
          <w:szCs w:val="24"/>
          <w:lang w:eastAsia="zh-CN"/>
        </w:rPr>
        <w:fldChar w:fldCharType="end"/>
      </w:r>
      <w:r w:rsidRPr="00F1763C">
        <w:rPr>
          <w:rFonts w:ascii="宋体" w:hAnsi="宋体" w:cs="宋体"/>
          <w:sz w:val="24"/>
          <w:szCs w:val="24"/>
          <w:lang w:eastAsia="zh-CN"/>
        </w:rPr>
        <w:fldChar w:fldCharType="end"/>
      </w:r>
    </w:p>
    <w:p w14:paraId="66812394"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EA2B90">
        <w:rPr>
          <w:rFonts w:ascii="Helvetica" w:eastAsia="等线" w:hAnsi="Helvetica"/>
          <w:color w:val="000000"/>
          <w:sz w:val="24"/>
          <w:szCs w:val="24"/>
          <w:lang w:eastAsia="zh-CN"/>
        </w:rPr>
        <w:t>First thing first. </w:t>
      </w:r>
      <w:r w:rsidRPr="00EA2B90">
        <w:rPr>
          <w:rFonts w:ascii="Helvetica" w:eastAsia="等线" w:hAnsi="Helvetica"/>
          <w:i/>
          <w:iCs/>
          <w:color w:val="000000"/>
          <w:sz w:val="23"/>
          <w:szCs w:val="23"/>
          <w:bdr w:val="none" w:sz="0" w:space="0" w:color="auto" w:frame="1"/>
          <w:lang w:eastAsia="zh-CN"/>
        </w:rPr>
        <w:t>CPU Cache</w:t>
      </w:r>
      <w:r w:rsidRPr="00EA2B90">
        <w:rPr>
          <w:rFonts w:ascii="Helvetica" w:eastAsia="等线" w:hAnsi="Helvetica"/>
          <w:color w:val="000000"/>
          <w:sz w:val="24"/>
          <w:szCs w:val="24"/>
          <w:lang w:eastAsia="zh-CN"/>
        </w:rPr>
        <w:t> is a fast memory which is used to improve latency of fetching information from Main memory (RAM) to CPU registers. So CPU Cache sits between Main memory and CPU. And this cache stores information temporarily so that the next access to the same information is faster. A CPU cache which used to store executable instructions, it’s called Instruction Cache (I-Cache). A CPU cache which is used to store data, it’s called Data Cache (D-Cache). So I-Cache and D-Cache speeds up fetching time for instructions and data respectively. A modern processor contains both I-Cache and D-Cache. For completeness, let us discuss about D-cache hierarchy as well. D-Cache is typically organized in a hierarchy i.e. Level 1 data cache, Level 2 data cache etc.. It should be noted that L1 D-Cache is faster/smaller/costlier as compared to L2 D-Cache. But the basic idea of ‘</w:t>
      </w:r>
      <w:r w:rsidRPr="00EA2B90">
        <w:rPr>
          <w:rFonts w:ascii="Helvetica" w:eastAsia="等线" w:hAnsi="Helvetica"/>
          <w:i/>
          <w:iCs/>
          <w:color w:val="000000"/>
          <w:sz w:val="23"/>
          <w:szCs w:val="23"/>
          <w:bdr w:val="none" w:sz="0" w:space="0" w:color="auto" w:frame="1"/>
          <w:lang w:eastAsia="zh-CN"/>
        </w:rPr>
        <w:t>CPU cache</w:t>
      </w:r>
      <w:r w:rsidRPr="00EA2B90">
        <w:rPr>
          <w:rFonts w:ascii="Helvetica" w:eastAsia="等线" w:hAnsi="Helvetica"/>
          <w:color w:val="000000"/>
          <w:sz w:val="24"/>
          <w:szCs w:val="24"/>
          <w:lang w:eastAsia="zh-CN"/>
        </w:rPr>
        <w:t>‘ is to speed up instruction/data fetch time from Main memory to CPU.</w:t>
      </w:r>
    </w:p>
    <w:p w14:paraId="033EC6A0" w14:textId="77777777" w:rsidR="00096843" w:rsidRPr="00EA2B90"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1A56A425"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EA2B90">
        <w:rPr>
          <w:rFonts w:ascii="Helvetica" w:eastAsia="等线" w:hAnsi="Helvetica"/>
          <w:i/>
          <w:iCs/>
          <w:color w:val="000000"/>
          <w:sz w:val="23"/>
          <w:szCs w:val="23"/>
          <w:bdr w:val="none" w:sz="0" w:space="0" w:color="auto" w:frame="1"/>
          <w:lang w:eastAsia="zh-CN"/>
        </w:rPr>
        <w:t>Translation Lookaside Buffer (i.e. TLB)</w:t>
      </w:r>
      <w:r w:rsidRPr="00EA2B90">
        <w:rPr>
          <w:rFonts w:ascii="Helvetica" w:eastAsia="等线" w:hAnsi="Helvetica"/>
          <w:color w:val="000000"/>
          <w:sz w:val="24"/>
          <w:szCs w:val="24"/>
          <w:lang w:eastAsia="zh-CN"/>
        </w:rPr>
        <w:t xml:space="preserve"> is required only if Virtual Memory is used by a processor. In short, TLB speeds up translation of virtual address to </w:t>
      </w:r>
      <w:r w:rsidRPr="00EA2B90">
        <w:rPr>
          <w:rFonts w:ascii="Helvetica" w:eastAsia="等线" w:hAnsi="Helvetica"/>
          <w:color w:val="000000"/>
          <w:sz w:val="24"/>
          <w:szCs w:val="24"/>
          <w:lang w:eastAsia="zh-CN"/>
        </w:rPr>
        <w:lastRenderedPageBreak/>
        <w:t>physical address by storing page-table in a faster memory. In fact, TLB also sits between CPU and Main memory. Precisely speaking, TLB is used by MMU when physical address needs to be translated to virtual address. By keeping this mapping of virtual-physical addresses in a fast memory, access to page-table improves. It should be noted that page-table (which itself is stored in RAM) keeps track of where virtual pages are stored in the physical memory. In that sense, TLB also can be considered as a cache of the page-table.</w:t>
      </w:r>
    </w:p>
    <w:p w14:paraId="08E3E5E1" w14:textId="77777777" w:rsidR="00096843" w:rsidRPr="00EA2B90"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29F6A954"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EA2B90">
        <w:rPr>
          <w:rFonts w:ascii="Helvetica" w:eastAsia="等线" w:hAnsi="Helvetica"/>
          <w:color w:val="000000"/>
          <w:sz w:val="24"/>
          <w:szCs w:val="24"/>
          <w:lang w:eastAsia="zh-CN"/>
        </w:rPr>
        <w:t>But the scope of operation for </w:t>
      </w:r>
      <w:r w:rsidRPr="00EA2B90">
        <w:rPr>
          <w:rFonts w:ascii="Helvetica" w:eastAsia="等线" w:hAnsi="Helvetica"/>
          <w:i/>
          <w:iCs/>
          <w:color w:val="000000"/>
          <w:sz w:val="23"/>
          <w:szCs w:val="23"/>
          <w:bdr w:val="none" w:sz="0" w:space="0" w:color="auto" w:frame="1"/>
          <w:lang w:eastAsia="zh-CN"/>
        </w:rPr>
        <w:t>TLB</w:t>
      </w:r>
      <w:r w:rsidRPr="00EA2B90">
        <w:rPr>
          <w:rFonts w:ascii="Helvetica" w:eastAsia="等线" w:hAnsi="Helvetica"/>
          <w:color w:val="000000"/>
          <w:sz w:val="24"/>
          <w:szCs w:val="24"/>
          <w:lang w:eastAsia="zh-CN"/>
        </w:rPr>
        <w:t> and </w:t>
      </w:r>
      <w:r w:rsidRPr="00EA2B90">
        <w:rPr>
          <w:rFonts w:ascii="Helvetica" w:eastAsia="等线" w:hAnsi="Helvetica"/>
          <w:i/>
          <w:iCs/>
          <w:color w:val="000000"/>
          <w:sz w:val="23"/>
          <w:szCs w:val="23"/>
          <w:bdr w:val="none" w:sz="0" w:space="0" w:color="auto" w:frame="1"/>
          <w:lang w:eastAsia="zh-CN"/>
        </w:rPr>
        <w:t>CPU Cach</w:t>
      </w:r>
      <w:r w:rsidRPr="00EA2B90">
        <w:rPr>
          <w:rFonts w:ascii="Helvetica" w:eastAsia="等线" w:hAnsi="Helvetica"/>
          <w:color w:val="000000"/>
          <w:sz w:val="24"/>
          <w:szCs w:val="24"/>
          <w:lang w:eastAsia="zh-CN"/>
        </w:rPr>
        <w:t>e is different. TLB is about ‘speeding up address translation for Virtual memory’ so that page-table needn’t to be accessed for every address. CPU Cache is about ‘speeding up main memory access latency’ so that RAM isn’t accessed always by CPU. TLB operation comes at the time of address translation by MMU while CPU cache operation comes at the time of memory access by CPU. In fact, any modern processor deploys all I-Cache, L1 &amp; L2 D-Cache and TLB.</w:t>
      </w:r>
    </w:p>
    <w:p w14:paraId="76CAC504"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5BF531EC"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Pr>
          <w:rFonts w:ascii="Helvetica" w:eastAsia="等线" w:hAnsi="Helvetica" w:hint="eastAsia"/>
          <w:color w:val="000000"/>
          <w:sz w:val="24"/>
          <w:szCs w:val="24"/>
          <w:lang w:eastAsia="zh-CN"/>
        </w:rPr>
        <w:t>//CPU cache</w:t>
      </w:r>
      <w:r>
        <w:rPr>
          <w:rFonts w:ascii="Helvetica" w:eastAsia="等线" w:hAnsi="Helvetica" w:hint="eastAsia"/>
          <w:color w:val="000000"/>
          <w:sz w:val="24"/>
          <w:szCs w:val="24"/>
          <w:lang w:eastAsia="zh-CN"/>
        </w:rPr>
        <w:t>与</w:t>
      </w:r>
      <w:r>
        <w:rPr>
          <w:rFonts w:ascii="Helvetica" w:eastAsia="等线" w:hAnsi="Helvetica" w:hint="eastAsia"/>
          <w:color w:val="000000"/>
          <w:sz w:val="24"/>
          <w:szCs w:val="24"/>
          <w:lang w:eastAsia="zh-CN"/>
        </w:rPr>
        <w:t>TLB</w:t>
      </w:r>
      <w:r>
        <w:rPr>
          <w:rFonts w:ascii="Helvetica" w:eastAsia="等线" w:hAnsi="Helvetica" w:hint="eastAsia"/>
          <w:color w:val="000000"/>
          <w:sz w:val="24"/>
          <w:szCs w:val="24"/>
          <w:lang w:eastAsia="zh-CN"/>
        </w:rPr>
        <w:t>的区别</w:t>
      </w:r>
    </w:p>
    <w:p w14:paraId="68891428" w14:textId="77777777" w:rsidR="00096843" w:rsidRDefault="00096843"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Pr>
          <w:rFonts w:ascii="Helvetica" w:eastAsia="等线" w:hAnsi="Helvetica" w:hint="eastAsia"/>
          <w:color w:val="000000"/>
          <w:sz w:val="24"/>
          <w:szCs w:val="24"/>
          <w:lang w:eastAsia="zh-CN"/>
        </w:rPr>
        <w:t>cache</w:t>
      </w:r>
      <w:r>
        <w:rPr>
          <w:rFonts w:ascii="Helvetica" w:eastAsia="等线" w:hAnsi="Helvetica" w:hint="eastAsia"/>
          <w:color w:val="000000"/>
          <w:sz w:val="24"/>
          <w:szCs w:val="24"/>
          <w:lang w:eastAsia="zh-CN"/>
        </w:rPr>
        <w:t>作为</w:t>
      </w:r>
      <w:r>
        <w:rPr>
          <w:rFonts w:ascii="Helvetica" w:eastAsia="等线" w:hAnsi="Helvetica" w:hint="eastAsia"/>
          <w:color w:val="000000"/>
          <w:sz w:val="24"/>
          <w:szCs w:val="24"/>
          <w:lang w:eastAsia="zh-CN"/>
        </w:rPr>
        <w:t>cpu</w:t>
      </w:r>
      <w:r>
        <w:rPr>
          <w:rFonts w:ascii="Helvetica" w:eastAsia="等线" w:hAnsi="Helvetica" w:hint="eastAsia"/>
          <w:color w:val="000000"/>
          <w:sz w:val="24"/>
          <w:szCs w:val="24"/>
          <w:lang w:eastAsia="zh-CN"/>
        </w:rPr>
        <w:t>中的临时存储器，存储的是指令或者数据，用以加速</w:t>
      </w:r>
      <w:r>
        <w:rPr>
          <w:rFonts w:ascii="Helvetica" w:eastAsia="等线" w:hAnsi="Helvetica" w:hint="eastAsia"/>
          <w:color w:val="000000"/>
          <w:sz w:val="24"/>
          <w:szCs w:val="24"/>
          <w:lang w:eastAsia="zh-CN"/>
        </w:rPr>
        <w:t>CPU</w:t>
      </w:r>
      <w:r>
        <w:rPr>
          <w:rFonts w:ascii="Helvetica" w:eastAsia="等线" w:hAnsi="Helvetica" w:hint="eastAsia"/>
          <w:color w:val="000000"/>
          <w:sz w:val="24"/>
          <w:szCs w:val="24"/>
          <w:lang w:eastAsia="zh-CN"/>
        </w:rPr>
        <w:t>的速度，但是</w:t>
      </w:r>
      <w:r>
        <w:rPr>
          <w:rFonts w:ascii="Helvetica" w:eastAsia="等线" w:hAnsi="Helvetica" w:hint="eastAsia"/>
          <w:color w:val="000000"/>
          <w:sz w:val="24"/>
          <w:szCs w:val="24"/>
          <w:lang w:eastAsia="zh-CN"/>
        </w:rPr>
        <w:t>TLB</w:t>
      </w:r>
      <w:r>
        <w:rPr>
          <w:rFonts w:ascii="Helvetica" w:eastAsia="等线" w:hAnsi="Helvetica" w:hint="eastAsia"/>
          <w:color w:val="000000"/>
          <w:sz w:val="24"/>
          <w:szCs w:val="24"/>
          <w:lang w:eastAsia="zh-CN"/>
        </w:rPr>
        <w:t>则是为了加速</w:t>
      </w:r>
      <w:r>
        <w:rPr>
          <w:rFonts w:ascii="Helvetica" w:eastAsia="等线" w:hAnsi="Helvetica" w:hint="eastAsia"/>
          <w:color w:val="000000"/>
          <w:sz w:val="24"/>
          <w:szCs w:val="24"/>
          <w:lang w:eastAsia="zh-CN"/>
        </w:rPr>
        <w:t>mmu</w:t>
      </w:r>
      <w:r>
        <w:rPr>
          <w:rFonts w:ascii="Helvetica" w:eastAsia="等线" w:hAnsi="Helvetica" w:hint="eastAsia"/>
          <w:color w:val="000000"/>
          <w:sz w:val="24"/>
          <w:szCs w:val="24"/>
          <w:lang w:eastAsia="zh-CN"/>
        </w:rPr>
        <w:t>检索页地址的速度</w:t>
      </w:r>
    </w:p>
    <w:p w14:paraId="43E2D2C3" w14:textId="6FBC6C43" w:rsidR="00F1763C" w:rsidRDefault="00F1763C" w:rsidP="00096843">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p>
    <w:p w14:paraId="2A9235FC" w14:textId="5CEC4328" w:rsidR="00F1763C" w:rsidRPr="00E94C38" w:rsidRDefault="00F1763C" w:rsidP="00090E60">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E94C38">
        <w:rPr>
          <w:rFonts w:ascii="Times New Roman" w:hAnsi="Times New Roman" w:hint="eastAsia"/>
          <w:b/>
          <w:color w:val="2E74B5" w:themeColor="accent5" w:themeShade="BF"/>
          <w:spacing w:val="10"/>
          <w:sz w:val="21"/>
          <w:szCs w:val="21"/>
          <w:lang w:eastAsia="zh-CN"/>
        </w:rPr>
        <w:t>处理器高速缓存（</w:t>
      </w:r>
      <w:r w:rsidRPr="00E94C38">
        <w:rPr>
          <w:rFonts w:ascii="Times New Roman" w:hAnsi="Times New Roman" w:hint="eastAsia"/>
          <w:b/>
          <w:color w:val="2E74B5" w:themeColor="accent5" w:themeShade="BF"/>
          <w:spacing w:val="10"/>
          <w:sz w:val="21"/>
          <w:szCs w:val="21"/>
          <w:lang w:eastAsia="zh-CN"/>
        </w:rPr>
        <w:t>cache</w:t>
      </w:r>
      <w:r w:rsidRPr="00E94C38">
        <w:rPr>
          <w:rFonts w:ascii="Times New Roman" w:hAnsi="Times New Roman" w:hint="eastAsia"/>
          <w:b/>
          <w:color w:val="2E74B5" w:themeColor="accent5" w:themeShade="BF"/>
          <w:spacing w:val="10"/>
          <w:sz w:val="21"/>
          <w:szCs w:val="21"/>
          <w:lang w:eastAsia="zh-CN"/>
        </w:rPr>
        <w:t>）和</w:t>
      </w:r>
      <w:r w:rsidRPr="00E94C38">
        <w:rPr>
          <w:rFonts w:ascii="Times New Roman" w:hAnsi="Times New Roman" w:hint="eastAsia"/>
          <w:b/>
          <w:color w:val="2E74B5" w:themeColor="accent5" w:themeShade="BF"/>
          <w:spacing w:val="10"/>
          <w:sz w:val="21"/>
          <w:szCs w:val="21"/>
          <w:lang w:eastAsia="zh-CN"/>
        </w:rPr>
        <w:t>TLB</w:t>
      </w:r>
      <w:r w:rsidRPr="00E94C38">
        <w:rPr>
          <w:rFonts w:ascii="Times New Roman" w:hAnsi="Times New Roman" w:hint="eastAsia"/>
          <w:b/>
          <w:color w:val="2E74B5" w:themeColor="accent5" w:themeShade="BF"/>
          <w:spacing w:val="10"/>
          <w:sz w:val="21"/>
          <w:szCs w:val="21"/>
          <w:lang w:eastAsia="zh-CN"/>
        </w:rPr>
        <w:t>是两个比较容易混淆的概念，但是两者在作用和</w:t>
      </w:r>
      <w:r w:rsidR="00573CF5" w:rsidRPr="00E94C38">
        <w:rPr>
          <w:rFonts w:ascii="Times New Roman" w:hAnsi="Times New Roman" w:hint="eastAsia"/>
          <w:b/>
          <w:color w:val="2E74B5" w:themeColor="accent5" w:themeShade="BF"/>
          <w:spacing w:val="10"/>
          <w:sz w:val="21"/>
          <w:szCs w:val="21"/>
          <w:lang w:eastAsia="zh-CN"/>
        </w:rPr>
        <w:t>工作方式上都有较大的区别，处理器高速缓存是存在于内存和</w:t>
      </w:r>
      <w:r w:rsidR="00573CF5" w:rsidRPr="00E94C38">
        <w:rPr>
          <w:rFonts w:ascii="Times New Roman" w:hAnsi="Times New Roman" w:hint="eastAsia"/>
          <w:b/>
          <w:color w:val="2E74B5" w:themeColor="accent5" w:themeShade="BF"/>
          <w:spacing w:val="10"/>
          <w:sz w:val="21"/>
          <w:szCs w:val="21"/>
          <w:lang w:eastAsia="zh-CN"/>
        </w:rPr>
        <w:t>CPU</w:t>
      </w:r>
      <w:r w:rsidR="00573CF5" w:rsidRPr="00E94C38">
        <w:rPr>
          <w:rFonts w:ascii="Times New Roman" w:hAnsi="Times New Roman" w:hint="eastAsia"/>
          <w:b/>
          <w:color w:val="2E74B5" w:themeColor="accent5" w:themeShade="BF"/>
          <w:spacing w:val="10"/>
          <w:sz w:val="21"/>
          <w:szCs w:val="21"/>
          <w:lang w:eastAsia="zh-CN"/>
        </w:rPr>
        <w:t>之间的存储部件，其存储的内容一般是将要运行的指令或者是将要使用的数据，而</w:t>
      </w:r>
      <w:r w:rsidR="00573CF5" w:rsidRPr="00E94C38">
        <w:rPr>
          <w:rFonts w:ascii="Times New Roman" w:hAnsi="Times New Roman" w:hint="eastAsia"/>
          <w:b/>
          <w:color w:val="2E74B5" w:themeColor="accent5" w:themeShade="BF"/>
          <w:spacing w:val="10"/>
          <w:sz w:val="21"/>
          <w:szCs w:val="21"/>
          <w:lang w:eastAsia="zh-CN"/>
        </w:rPr>
        <w:t>TLB</w:t>
      </w:r>
      <w:r w:rsidR="00573CF5" w:rsidRPr="00E94C38">
        <w:rPr>
          <w:rFonts w:ascii="Times New Roman" w:hAnsi="Times New Roman" w:hint="eastAsia"/>
          <w:b/>
          <w:color w:val="2E74B5" w:themeColor="accent5" w:themeShade="BF"/>
          <w:spacing w:val="10"/>
          <w:sz w:val="21"/>
          <w:szCs w:val="21"/>
          <w:lang w:eastAsia="zh-CN"/>
        </w:rPr>
        <w:t>则是存在于</w:t>
      </w:r>
      <w:r w:rsidR="00573CF5" w:rsidRPr="00E94C38">
        <w:rPr>
          <w:rFonts w:ascii="Times New Roman" w:hAnsi="Times New Roman" w:hint="eastAsia"/>
          <w:b/>
          <w:color w:val="2E74B5" w:themeColor="accent5" w:themeShade="BF"/>
          <w:spacing w:val="10"/>
          <w:sz w:val="21"/>
          <w:szCs w:val="21"/>
          <w:lang w:eastAsia="zh-CN"/>
        </w:rPr>
        <w:t>MMU</w:t>
      </w:r>
      <w:r w:rsidR="00573CF5" w:rsidRPr="00E94C38">
        <w:rPr>
          <w:rFonts w:ascii="Times New Roman" w:hAnsi="Times New Roman" w:hint="eastAsia"/>
          <w:b/>
          <w:color w:val="2E74B5" w:themeColor="accent5" w:themeShade="BF"/>
          <w:spacing w:val="10"/>
          <w:sz w:val="21"/>
          <w:szCs w:val="21"/>
          <w:lang w:eastAsia="zh-CN"/>
        </w:rPr>
        <w:t>内部，其作用是为了加速页地址的查找，在</w:t>
      </w:r>
      <w:r w:rsidR="00573CF5" w:rsidRPr="00E94C38">
        <w:rPr>
          <w:rFonts w:ascii="Times New Roman" w:hAnsi="Times New Roman" w:hint="eastAsia"/>
          <w:b/>
          <w:color w:val="2E74B5" w:themeColor="accent5" w:themeShade="BF"/>
          <w:spacing w:val="10"/>
          <w:sz w:val="21"/>
          <w:szCs w:val="21"/>
          <w:lang w:eastAsia="zh-CN"/>
        </w:rPr>
        <w:t>TLB</w:t>
      </w:r>
      <w:r w:rsidR="00573CF5" w:rsidRPr="00E94C38">
        <w:rPr>
          <w:rFonts w:ascii="Times New Roman" w:hAnsi="Times New Roman" w:hint="eastAsia"/>
          <w:b/>
          <w:color w:val="2E74B5" w:themeColor="accent5" w:themeShade="BF"/>
          <w:spacing w:val="10"/>
          <w:sz w:val="21"/>
          <w:szCs w:val="21"/>
          <w:lang w:eastAsia="zh-CN"/>
        </w:rPr>
        <w:t>中存储的是包含页信息的页表项。</w:t>
      </w:r>
    </w:p>
    <w:p w14:paraId="6ED93703" w14:textId="3726BFFF" w:rsidR="00573CF5" w:rsidRPr="00E94C38" w:rsidRDefault="00573CF5" w:rsidP="00090E60">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E94C38">
        <w:rPr>
          <w:rFonts w:ascii="Times New Roman" w:hAnsi="Times New Roman" w:hint="eastAsia"/>
          <w:b/>
          <w:color w:val="2E74B5" w:themeColor="accent5" w:themeShade="BF"/>
          <w:spacing w:val="10"/>
          <w:sz w:val="21"/>
          <w:szCs w:val="21"/>
          <w:lang w:eastAsia="zh-CN"/>
        </w:rPr>
        <w:t>现代的处理器架构渐渐开始采用分级的</w:t>
      </w:r>
      <w:r w:rsidRPr="00E94C38">
        <w:rPr>
          <w:rFonts w:ascii="Times New Roman" w:hAnsi="Times New Roman" w:hint="eastAsia"/>
          <w:b/>
          <w:color w:val="2E74B5" w:themeColor="accent5" w:themeShade="BF"/>
          <w:spacing w:val="10"/>
          <w:sz w:val="21"/>
          <w:szCs w:val="21"/>
          <w:lang w:eastAsia="zh-CN"/>
        </w:rPr>
        <w:t>TLB</w:t>
      </w:r>
      <w:r w:rsidRPr="00E94C38">
        <w:rPr>
          <w:rFonts w:ascii="Times New Roman" w:hAnsi="Times New Roman" w:hint="eastAsia"/>
          <w:b/>
          <w:color w:val="2E74B5" w:themeColor="accent5" w:themeShade="BF"/>
          <w:spacing w:val="10"/>
          <w:sz w:val="21"/>
          <w:szCs w:val="21"/>
          <w:lang w:eastAsia="zh-CN"/>
        </w:rPr>
        <w:t>来加速页表的访问，分为指令</w:t>
      </w:r>
      <w:r w:rsidR="00090E60" w:rsidRPr="00E94C38">
        <w:rPr>
          <w:rFonts w:ascii="Times New Roman" w:hAnsi="Times New Roman"/>
          <w:b/>
          <w:color w:val="2E74B5" w:themeColor="accent5" w:themeShade="BF"/>
          <w:spacing w:val="10"/>
          <w:sz w:val="21"/>
          <w:szCs w:val="21"/>
          <w:lang w:eastAsia="zh-CN"/>
        </w:rPr>
        <w:t>TLB</w:t>
      </w:r>
      <w:r w:rsidR="00090E60" w:rsidRPr="00E94C38">
        <w:rPr>
          <w:rFonts w:ascii="Times New Roman" w:hAnsi="Times New Roman" w:hint="eastAsia"/>
          <w:b/>
          <w:color w:val="2E74B5" w:themeColor="accent5" w:themeShade="BF"/>
          <w:spacing w:val="10"/>
          <w:sz w:val="21"/>
          <w:szCs w:val="21"/>
          <w:lang w:eastAsia="zh-CN"/>
        </w:rPr>
        <w:t>和数据</w:t>
      </w:r>
      <w:r w:rsidR="00BA626B" w:rsidRPr="00E94C38">
        <w:rPr>
          <w:rFonts w:ascii="Times New Roman" w:hAnsi="Times New Roman" w:hint="eastAsia"/>
          <w:b/>
          <w:color w:val="2E74B5" w:themeColor="accent5" w:themeShade="BF"/>
          <w:spacing w:val="10"/>
          <w:sz w:val="21"/>
          <w:szCs w:val="21"/>
          <w:lang w:eastAsia="zh-CN"/>
        </w:rPr>
        <w:t>TLB</w:t>
      </w:r>
      <w:r w:rsidR="00BA626B" w:rsidRPr="00E94C38">
        <w:rPr>
          <w:rFonts w:ascii="Times New Roman" w:hAnsi="Times New Roman" w:hint="eastAsia"/>
          <w:b/>
          <w:color w:val="2E74B5" w:themeColor="accent5" w:themeShade="BF"/>
          <w:spacing w:val="10"/>
          <w:sz w:val="21"/>
          <w:szCs w:val="21"/>
          <w:lang w:eastAsia="zh-CN"/>
        </w:rPr>
        <w:t>，这样可以获得双倍的可用表项，因为指令和数据的查找在流水线中是两个分开的过程，在一级快表中未命中的页表项，会消耗</w:t>
      </w:r>
      <w:r w:rsidR="00BA626B" w:rsidRPr="00E94C38">
        <w:rPr>
          <w:rFonts w:ascii="Times New Roman" w:hAnsi="Times New Roman" w:hint="eastAsia"/>
          <w:b/>
          <w:color w:val="2E74B5" w:themeColor="accent5" w:themeShade="BF"/>
          <w:spacing w:val="10"/>
          <w:sz w:val="21"/>
          <w:szCs w:val="21"/>
          <w:lang w:eastAsia="zh-CN"/>
        </w:rPr>
        <w:t>6</w:t>
      </w:r>
      <w:r w:rsidR="00BA626B" w:rsidRPr="00E94C38">
        <w:rPr>
          <w:rFonts w:ascii="Times New Roman" w:hAnsi="Times New Roman" w:hint="eastAsia"/>
          <w:b/>
          <w:color w:val="2E74B5" w:themeColor="accent5" w:themeShade="BF"/>
          <w:spacing w:val="10"/>
          <w:sz w:val="21"/>
          <w:szCs w:val="21"/>
          <w:lang w:eastAsia="zh-CN"/>
        </w:rPr>
        <w:t>个时钟周期在二级快表中寻找，而在二级快表中仍未命中的数据则会消耗上百个时钟周期来通过访问内存取得具体地址。</w:t>
      </w:r>
    </w:p>
    <w:p w14:paraId="64A07C77" w14:textId="69FFAEA4" w:rsidR="00BA626B" w:rsidRPr="00E94C38" w:rsidRDefault="00BA626B" w:rsidP="00090E60">
      <w:pPr>
        <w:spacing w:after="0" w:line="360" w:lineRule="auto"/>
        <w:ind w:right="88" w:firstLine="415"/>
        <w:jc w:val="both"/>
        <w:rPr>
          <w:rFonts w:ascii="Times New Roman" w:hAnsi="Times New Roman"/>
          <w:b/>
          <w:color w:val="2E74B5" w:themeColor="accent5" w:themeShade="BF"/>
          <w:spacing w:val="10"/>
          <w:sz w:val="21"/>
          <w:szCs w:val="21"/>
          <w:lang w:eastAsia="zh-CN"/>
        </w:rPr>
      </w:pPr>
      <w:r w:rsidRPr="00E94C38">
        <w:rPr>
          <w:rFonts w:ascii="Times New Roman" w:hAnsi="Times New Roman" w:hint="eastAsia"/>
          <w:b/>
          <w:color w:val="2E74B5" w:themeColor="accent5" w:themeShade="BF"/>
          <w:spacing w:val="10"/>
          <w:sz w:val="21"/>
          <w:szCs w:val="21"/>
          <w:lang w:eastAsia="zh-CN"/>
        </w:rPr>
        <w:t>快表是一个硬件的功能，所以对于操作系统的设计者以及操作系统本身来说可能意义并不大，但是设计者必须了解快表的作用以及功能</w:t>
      </w:r>
      <w:r w:rsidR="00E94C38" w:rsidRPr="00E94C38">
        <w:rPr>
          <w:rFonts w:ascii="Times New Roman" w:hAnsi="Times New Roman" w:hint="eastAsia"/>
          <w:b/>
          <w:color w:val="2E74B5" w:themeColor="accent5" w:themeShade="BF"/>
          <w:spacing w:val="10"/>
          <w:sz w:val="21"/>
          <w:szCs w:val="21"/>
          <w:lang w:eastAsia="zh-CN"/>
        </w:rPr>
        <w:t>，不同的硬件平台会提供不同的快表功能，而相应的操作系统也应当根据快表的设计方式来使用分页功能。同样的，硬件平台在快表设计上的变化也会对上层操作系统的设计产生影响。</w:t>
      </w:r>
    </w:p>
    <w:p w14:paraId="10DBA7D7" w14:textId="77777777" w:rsidR="00E94C38" w:rsidRPr="00090E60" w:rsidRDefault="00E94C38" w:rsidP="00090E60">
      <w:pPr>
        <w:spacing w:after="0" w:line="360" w:lineRule="auto"/>
        <w:ind w:right="88" w:firstLine="415"/>
        <w:jc w:val="both"/>
        <w:rPr>
          <w:rFonts w:ascii="Times New Roman" w:hAnsi="Times New Roman"/>
          <w:spacing w:val="10"/>
          <w:sz w:val="21"/>
          <w:szCs w:val="21"/>
          <w:lang w:eastAsia="zh-CN"/>
        </w:rPr>
      </w:pPr>
    </w:p>
    <w:p w14:paraId="73ACB48C"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4.3.3  </w:t>
      </w:r>
      <w:r>
        <w:rPr>
          <w:rFonts w:ascii="Times New Roman" w:hAnsi="Times New Roman"/>
          <w:b/>
          <w:spacing w:val="-1"/>
          <w:sz w:val="24"/>
          <w:szCs w:val="24"/>
          <w:lang w:eastAsia="zh-CN"/>
        </w:rPr>
        <w:t>分页存储空间分配和去配</w:t>
      </w:r>
    </w:p>
    <w:p w14:paraId="439754B9"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分页存储管理中，系统要建立一张内存物理块表，用来记录页框状态，管理内存物理块的分配，所包含的信息有内存总块数、哪些为空闲块</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、哪些已分配及分给哪个进程等，</w:t>
      </w:r>
      <w:commentRangeStart w:id="7"/>
      <w:r>
        <w:rPr>
          <w:rFonts w:ascii="Times New Roman" w:hAnsi="Times New Roman"/>
          <w:spacing w:val="10"/>
          <w:sz w:val="21"/>
          <w:szCs w:val="21"/>
          <w:lang w:eastAsia="zh-CN"/>
        </w:rPr>
        <w:t>最简单的方法可用位示图来记录分配情况</w:t>
      </w:r>
      <w:commentRangeEnd w:id="7"/>
      <w:r w:rsidR="0044560F">
        <w:rPr>
          <w:rStyle w:val="ad"/>
          <w:rFonts w:ascii="Times New Roman" w:eastAsiaTheme="minorEastAsia" w:hAnsi="Times New Roman" w:cstheme="minorBidi"/>
          <w:kern w:val="2"/>
          <w:lang w:eastAsia="zh-CN"/>
        </w:rPr>
        <w:commentReference w:id="7"/>
      </w:r>
      <w:r>
        <w:rPr>
          <w:rFonts w:ascii="Times New Roman" w:hAnsi="Times New Roman"/>
          <w:spacing w:val="10"/>
          <w:sz w:val="21"/>
          <w:szCs w:val="21"/>
          <w:lang w:eastAsia="zh-CN"/>
        </w:rPr>
        <w:t>，每位与一个页框相对应，用</w:t>
      </w:r>
      <w:r>
        <w:rPr>
          <w:rFonts w:ascii="Times New Roman" w:hAnsi="Times New Roman"/>
          <w:spacing w:val="10"/>
          <w:sz w:val="21"/>
          <w:szCs w:val="21"/>
          <w:lang w:eastAsia="zh-CN"/>
        </w:rPr>
        <w:t>0/1</w:t>
      </w:r>
      <w:r>
        <w:rPr>
          <w:rFonts w:ascii="Times New Roman" w:hAnsi="Times New Roman"/>
          <w:spacing w:val="10"/>
          <w:sz w:val="21"/>
          <w:szCs w:val="21"/>
          <w:lang w:eastAsia="zh-CN"/>
        </w:rPr>
        <w:t>表示对应块为空闲</w:t>
      </w:r>
      <w:r>
        <w:rPr>
          <w:rFonts w:ascii="Times New Roman" w:hAnsi="Times New Roman"/>
          <w:spacing w:val="10"/>
          <w:sz w:val="21"/>
          <w:szCs w:val="21"/>
          <w:lang w:eastAsia="zh-CN"/>
        </w:rPr>
        <w:t>/</w:t>
      </w:r>
      <w:r>
        <w:rPr>
          <w:rFonts w:ascii="Times New Roman" w:hAnsi="Times New Roman"/>
          <w:spacing w:val="10"/>
          <w:sz w:val="21"/>
          <w:szCs w:val="21"/>
          <w:lang w:eastAsia="zh-CN"/>
        </w:rPr>
        <w:t>已占用，用另一专门字记录当前空闲块数，如图</w:t>
      </w:r>
      <w:r>
        <w:rPr>
          <w:rFonts w:ascii="Times New Roman" w:hAnsi="Times New Roman"/>
          <w:spacing w:val="10"/>
          <w:sz w:val="21"/>
          <w:szCs w:val="21"/>
          <w:lang w:eastAsia="zh-CN"/>
        </w:rPr>
        <w:t>4-8</w:t>
      </w:r>
      <w:r>
        <w:rPr>
          <w:rFonts w:ascii="Times New Roman" w:hAnsi="Times New Roman"/>
          <w:spacing w:val="10"/>
          <w:sz w:val="21"/>
          <w:szCs w:val="21"/>
          <w:lang w:eastAsia="zh-CN"/>
        </w:rPr>
        <w:t>（</w:t>
      </w:r>
      <w:r>
        <w:rPr>
          <w:rFonts w:ascii="Times New Roman" w:hAnsi="Times New Roman"/>
          <w:spacing w:val="10"/>
          <w:sz w:val="21"/>
          <w:szCs w:val="21"/>
          <w:lang w:eastAsia="zh-CN"/>
        </w:rPr>
        <w:t>a</w:t>
      </w:r>
      <w:r>
        <w:rPr>
          <w:rFonts w:ascii="Times New Roman" w:hAnsi="Times New Roman"/>
          <w:spacing w:val="10"/>
          <w:sz w:val="21"/>
          <w:szCs w:val="21"/>
          <w:lang w:eastAsia="zh-CN"/>
        </w:rPr>
        <w:t>）</w:t>
      </w:r>
      <w:r>
        <w:rPr>
          <w:rFonts w:ascii="Times New Roman" w:hAnsi="Times New Roman"/>
          <w:spacing w:val="10"/>
          <w:sz w:val="21"/>
          <w:szCs w:val="21"/>
          <w:lang w:eastAsia="zh-CN"/>
        </w:rPr>
        <w:t>(b)</w:t>
      </w:r>
      <w:r>
        <w:rPr>
          <w:rFonts w:ascii="Times New Roman" w:hAnsi="Times New Roman"/>
          <w:spacing w:val="10"/>
          <w:sz w:val="21"/>
          <w:szCs w:val="21"/>
          <w:lang w:eastAsia="zh-CN"/>
        </w:rPr>
        <w:t>所示。</w:t>
      </w:r>
    </w:p>
    <w:p w14:paraId="1F9A0C69" w14:textId="77777777" w:rsidR="00096843" w:rsidRDefault="00096843" w:rsidP="00096843">
      <w:pPr>
        <w:spacing w:after="0" w:line="240" w:lineRule="auto"/>
        <w:rPr>
          <w:rFonts w:ascii="Times New Roman" w:hAnsi="Times New Roman"/>
          <w:sz w:val="17"/>
          <w:szCs w:val="17"/>
          <w:lang w:eastAsia="zh-CN"/>
        </w:rPr>
      </w:pPr>
    </w:p>
    <w:p w14:paraId="73DACB65" w14:textId="5F4B6141" w:rsidR="00096843" w:rsidRDefault="00096843" w:rsidP="00096843">
      <w:pPr>
        <w:spacing w:after="0" w:line="240" w:lineRule="auto"/>
        <w:rPr>
          <w:rFonts w:ascii="Times New Roman" w:hAnsi="Times New Roman"/>
          <w:sz w:val="20"/>
          <w:szCs w:val="20"/>
          <w:lang w:eastAsia="zh-CN"/>
        </w:rPr>
      </w:pPr>
      <w:r>
        <w:rPr>
          <w:noProof/>
          <w:lang w:eastAsia="zh-CN"/>
        </w:rPr>
        <w:drawing>
          <wp:inline distT="0" distB="0" distL="0" distR="0" wp14:anchorId="5C5057A4" wp14:editId="1E5934CD">
            <wp:extent cx="6115685" cy="23260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2326005"/>
                    </a:xfrm>
                    <a:prstGeom prst="rect">
                      <a:avLst/>
                    </a:prstGeom>
                    <a:noFill/>
                    <a:ln>
                      <a:noFill/>
                    </a:ln>
                  </pic:spPr>
                </pic:pic>
              </a:graphicData>
            </a:graphic>
          </wp:inline>
        </w:drawing>
      </w:r>
    </w:p>
    <w:p w14:paraId="2BB9C4D3" w14:textId="77777777" w:rsidR="00096843" w:rsidRDefault="00096843" w:rsidP="00096843">
      <w:pPr>
        <w:spacing w:after="0" w:line="200" w:lineRule="exact"/>
        <w:rPr>
          <w:rFonts w:ascii="Times New Roman" w:hAnsi="Times New Roman"/>
          <w:sz w:val="20"/>
          <w:szCs w:val="20"/>
          <w:lang w:eastAsia="zh-CN"/>
        </w:rPr>
      </w:pPr>
    </w:p>
    <w:p w14:paraId="10C0921F" w14:textId="77777777" w:rsidR="00096843" w:rsidRDefault="00096843" w:rsidP="00096843">
      <w:pPr>
        <w:spacing w:after="0" w:line="240" w:lineRule="auto"/>
        <w:ind w:right="-51"/>
        <w:jc w:val="center"/>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4-8  </w:t>
      </w:r>
      <w:r>
        <w:rPr>
          <w:rFonts w:ascii="Times New Roman" w:hAnsi="Times New Roman"/>
          <w:sz w:val="18"/>
          <w:szCs w:val="18"/>
          <w:lang w:eastAsia="zh-CN"/>
        </w:rPr>
        <w:t>内存分配的位示图和链表方法</w:t>
      </w:r>
    </w:p>
    <w:p w14:paraId="46B25CF8" w14:textId="77777777" w:rsidR="00096843" w:rsidRDefault="00096843" w:rsidP="00096843">
      <w:pPr>
        <w:spacing w:before="1" w:after="0" w:line="220" w:lineRule="exact"/>
        <w:ind w:firstLineChars="200" w:firstLine="440"/>
        <w:rPr>
          <w:rFonts w:ascii="Times New Roman" w:hAnsi="Times New Roman"/>
          <w:lang w:eastAsia="zh-CN"/>
        </w:rPr>
      </w:pPr>
    </w:p>
    <w:p w14:paraId="43A5684A"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分页存储管理页框分配算法如下：进行内存分配时，先查空闲块数能否满足用户进程的要求，若不能，令进程等待；若能，则查位示图，找出为</w:t>
      </w:r>
      <w:r>
        <w:rPr>
          <w:rFonts w:ascii="Times New Roman" w:hAnsi="Times New Roman"/>
          <w:spacing w:val="10"/>
          <w:sz w:val="21"/>
          <w:szCs w:val="21"/>
          <w:lang w:eastAsia="zh-CN"/>
        </w:rPr>
        <w:t>“0”</w:t>
      </w:r>
      <w:r>
        <w:rPr>
          <w:rFonts w:ascii="Times New Roman" w:hAnsi="Times New Roman"/>
          <w:spacing w:val="10"/>
          <w:sz w:val="21"/>
          <w:szCs w:val="21"/>
          <w:lang w:eastAsia="zh-CN"/>
        </w:rPr>
        <w:t>的那些位，置占用标志，从空闲块数中减去本次占用块数，按所找到的位的位置计算对应页框号，填入此进程的页表。进程执行结束归还内存时，根据归还的页框号，计算出对应位在位示图中的位置，将占有标志清</w:t>
      </w:r>
      <w:r>
        <w:rPr>
          <w:rFonts w:ascii="Times New Roman" w:hAnsi="Times New Roman"/>
          <w:spacing w:val="10"/>
          <w:sz w:val="21"/>
          <w:szCs w:val="21"/>
          <w:lang w:eastAsia="zh-CN"/>
        </w:rPr>
        <w:t>“0”</w:t>
      </w:r>
      <w:r>
        <w:rPr>
          <w:rFonts w:ascii="Times New Roman" w:hAnsi="Times New Roman"/>
          <w:spacing w:val="10"/>
          <w:sz w:val="21"/>
          <w:szCs w:val="21"/>
          <w:lang w:eastAsia="zh-CN"/>
        </w:rPr>
        <w:t>，并将归还块数加入空闲块数中。</w:t>
      </w:r>
    </w:p>
    <w:p w14:paraId="3B9EC2B0"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图</w:t>
      </w:r>
      <w:r>
        <w:rPr>
          <w:rFonts w:ascii="Times New Roman" w:hAnsi="Times New Roman"/>
          <w:spacing w:val="10"/>
          <w:sz w:val="21"/>
          <w:szCs w:val="21"/>
          <w:lang w:eastAsia="zh-CN"/>
        </w:rPr>
        <w:t>4.8</w:t>
      </w:r>
      <w:r>
        <w:rPr>
          <w:rFonts w:ascii="Times New Roman" w:hAnsi="Times New Roman"/>
          <w:spacing w:val="10"/>
          <w:sz w:val="21"/>
          <w:szCs w:val="21"/>
          <w:lang w:eastAsia="zh-CN"/>
        </w:rPr>
        <w:t>（</w:t>
      </w:r>
      <w:r>
        <w:rPr>
          <w:rFonts w:ascii="Times New Roman" w:hAnsi="Times New Roman"/>
          <w:spacing w:val="10"/>
          <w:sz w:val="21"/>
          <w:szCs w:val="21"/>
          <w:lang w:eastAsia="zh-CN"/>
        </w:rPr>
        <w:t>c</w:t>
      </w:r>
      <w:r>
        <w:rPr>
          <w:rFonts w:ascii="Times New Roman" w:hAnsi="Times New Roman"/>
          <w:spacing w:val="10"/>
          <w:sz w:val="21"/>
          <w:szCs w:val="21"/>
          <w:lang w:eastAsia="zh-CN"/>
        </w:rPr>
        <w:t>）是内存分配的链表方法，表中各项包含以下内容：是进程占用区（</w:t>
      </w:r>
      <w:r>
        <w:rPr>
          <w:rFonts w:ascii="Times New Roman" w:hAnsi="Times New Roman"/>
          <w:spacing w:val="10"/>
          <w:sz w:val="21"/>
          <w:szCs w:val="21"/>
          <w:lang w:eastAsia="zh-CN"/>
        </w:rPr>
        <w:t>P</w:t>
      </w:r>
      <w:r>
        <w:rPr>
          <w:rFonts w:ascii="Times New Roman" w:hAnsi="Times New Roman"/>
          <w:spacing w:val="10"/>
          <w:sz w:val="21"/>
          <w:szCs w:val="21"/>
          <w:lang w:eastAsia="zh-CN"/>
        </w:rPr>
        <w:t>）还是空闲区（</w:t>
      </w:r>
      <w:r>
        <w:rPr>
          <w:rFonts w:ascii="Times New Roman" w:hAnsi="Times New Roman"/>
          <w:spacing w:val="10"/>
          <w:sz w:val="21"/>
          <w:szCs w:val="21"/>
          <w:lang w:eastAsia="zh-CN"/>
        </w:rPr>
        <w:t>H</w:t>
      </w:r>
      <w:r>
        <w:rPr>
          <w:rFonts w:ascii="Times New Roman" w:hAnsi="Times New Roman"/>
          <w:spacing w:val="10"/>
          <w:sz w:val="21"/>
          <w:szCs w:val="21"/>
          <w:lang w:eastAsia="zh-CN"/>
        </w:rPr>
        <w:t>）、起始地址、长度和指向下一表项的指针。在本例中，链表按照地址从小到大排序，其优点是链表的更新和修改比较方便，运行结束的进程通常有两个邻居，既可能是进程也可能是空闲区，只需修改邻近的链表项</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49FB1AD"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4.3.4  </w:t>
      </w:r>
      <w:r>
        <w:rPr>
          <w:rFonts w:ascii="Times New Roman" w:hAnsi="Times New Roman"/>
          <w:b/>
          <w:spacing w:val="-1"/>
          <w:sz w:val="24"/>
          <w:szCs w:val="24"/>
          <w:lang w:eastAsia="zh-CN"/>
        </w:rPr>
        <w:t>分页存储空间页面共享和保护</w:t>
      </w:r>
    </w:p>
    <w:p w14:paraId="0D702E97" w14:textId="77777777" w:rsidR="00096843" w:rsidRDefault="00096843" w:rsidP="00096843">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lastRenderedPageBreak/>
        <w:t xml:space="preserve">1. </w:t>
      </w:r>
      <w:r>
        <w:rPr>
          <w:rFonts w:ascii="Times New Roman" w:hAnsi="Times New Roman"/>
          <w:b/>
          <w:bCs/>
          <w:spacing w:val="10"/>
          <w:sz w:val="21"/>
          <w:szCs w:val="21"/>
          <w:lang w:eastAsia="zh-CN"/>
        </w:rPr>
        <w:t>页面共享和保护</w:t>
      </w:r>
    </w:p>
    <w:p w14:paraId="23B80A2F"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系统中，编译程序、编辑程序、解释程序、公共子程序、公用数据等都是可共享的，这些共享信息在内存中只需保留一个副本，分页存储管理能实现页面共享，共享页面信息可大大提高内存空间利用率。</w:t>
      </w:r>
    </w:p>
    <w:p w14:paraId="666B70CF"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实现程序共享时，由于指令包含指向其他指令或数据的地址，程序依赖于这些地址才能执行。对于采用静态链接的页式存储管理要求逻辑地址空间必须连续，也就是说，程序中每个逻辑地址的页号是唯一和确定的，因而，多个进程只能以相同页号来共享程序。假定有一个被共享的编辑程序</w:t>
      </w:r>
      <w:r>
        <w:rPr>
          <w:rFonts w:ascii="Times New Roman" w:hAnsi="Times New Roman"/>
          <w:spacing w:val="10"/>
          <w:sz w:val="21"/>
          <w:szCs w:val="21"/>
          <w:lang w:eastAsia="zh-CN"/>
        </w:rPr>
        <w:t>EDIT</w:t>
      </w:r>
      <w:r>
        <w:rPr>
          <w:rFonts w:ascii="Times New Roman" w:hAnsi="Times New Roman"/>
          <w:spacing w:val="10"/>
          <w:sz w:val="21"/>
          <w:szCs w:val="21"/>
          <w:lang w:eastAsia="zh-CN"/>
        </w:rPr>
        <w:t>，共有三页，现有二进程共享它。</w:t>
      </w:r>
      <w:r>
        <w:rPr>
          <w:rFonts w:ascii="Times New Roman" w:hAnsi="Times New Roman"/>
          <w:spacing w:val="10"/>
          <w:sz w:val="21"/>
          <w:szCs w:val="21"/>
          <w:lang w:eastAsia="zh-CN"/>
        </w:rPr>
        <w:t>P</w:t>
      </w:r>
      <w:r w:rsidRPr="00245C5B">
        <w:rPr>
          <w:rFonts w:ascii="Times New Roman" w:hAnsi="Times New Roman"/>
          <w:spacing w:val="10"/>
          <w:sz w:val="21"/>
          <w:szCs w:val="21"/>
          <w:vertAlign w:val="subscript"/>
          <w:lang w:eastAsia="zh-CN"/>
        </w:rPr>
        <w:t>1</w:t>
      </w:r>
      <w:r>
        <w:rPr>
          <w:rFonts w:ascii="Times New Roman" w:hAnsi="Times New Roman"/>
          <w:spacing w:val="10"/>
          <w:sz w:val="21"/>
          <w:szCs w:val="21"/>
          <w:lang w:eastAsia="zh-CN"/>
        </w:rPr>
        <w:t>和</w:t>
      </w:r>
      <w:r>
        <w:rPr>
          <w:rFonts w:ascii="Times New Roman" w:hAnsi="Times New Roman" w:hint="eastAsia"/>
          <w:spacing w:val="10"/>
          <w:sz w:val="21"/>
          <w:szCs w:val="21"/>
          <w:lang w:eastAsia="zh-CN"/>
        </w:rPr>
        <w:t>P</w:t>
      </w:r>
      <w:r w:rsidRPr="00245C5B">
        <w:rPr>
          <w:rFonts w:ascii="Times New Roman" w:hAnsi="Times New Roman"/>
          <w:spacing w:val="10"/>
          <w:sz w:val="21"/>
          <w:szCs w:val="21"/>
          <w:vertAlign w:val="subscript"/>
          <w:lang w:eastAsia="zh-CN"/>
        </w:rPr>
        <w:t>2</w:t>
      </w:r>
      <w:r>
        <w:rPr>
          <w:rFonts w:ascii="Times New Roman" w:hAnsi="Times New Roman"/>
          <w:spacing w:val="10"/>
          <w:sz w:val="21"/>
          <w:szCs w:val="21"/>
          <w:lang w:eastAsia="zh-CN"/>
        </w:rPr>
        <w:t>的逻辑空间中均空出初始部分</w:t>
      </w:r>
      <w:r>
        <w:rPr>
          <w:rFonts w:ascii="Times New Roman" w:hAnsi="Times New Roman"/>
          <w:spacing w:val="10"/>
          <w:sz w:val="21"/>
          <w:szCs w:val="21"/>
          <w:lang w:eastAsia="zh-CN"/>
        </w:rPr>
        <w:t>0</w:t>
      </w:r>
      <w:r>
        <w:rPr>
          <w:rFonts w:ascii="Times New Roman" w:hAnsi="Times New Roman"/>
          <w:spacing w:val="10"/>
          <w:sz w:val="21"/>
          <w:szCs w:val="21"/>
          <w:lang w:eastAsia="zh-CN"/>
        </w:rPr>
        <w:t>页、</w:t>
      </w:r>
      <w:r>
        <w:rPr>
          <w:rFonts w:ascii="Times New Roman" w:hAnsi="Times New Roman"/>
          <w:spacing w:val="10"/>
          <w:sz w:val="21"/>
          <w:szCs w:val="21"/>
          <w:lang w:eastAsia="zh-CN"/>
        </w:rPr>
        <w:t>1</w:t>
      </w:r>
      <w:r>
        <w:rPr>
          <w:rFonts w:ascii="Times New Roman" w:hAnsi="Times New Roman"/>
          <w:spacing w:val="10"/>
          <w:sz w:val="21"/>
          <w:szCs w:val="21"/>
          <w:lang w:eastAsia="zh-CN"/>
        </w:rPr>
        <w:t>页和</w:t>
      </w:r>
      <w:r>
        <w:rPr>
          <w:rFonts w:ascii="Times New Roman" w:hAnsi="Times New Roman"/>
          <w:spacing w:val="10"/>
          <w:sz w:val="21"/>
          <w:szCs w:val="21"/>
          <w:lang w:eastAsia="zh-CN"/>
        </w:rPr>
        <w:t>2</w:t>
      </w:r>
      <w:r>
        <w:rPr>
          <w:rFonts w:ascii="Times New Roman" w:hAnsi="Times New Roman"/>
          <w:spacing w:val="10"/>
          <w:sz w:val="21"/>
          <w:szCs w:val="21"/>
          <w:lang w:eastAsia="zh-CN"/>
        </w:rPr>
        <w:t>页，而内存管理让这三页分别指向驻留在内存中的</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7</w:t>
      </w:r>
      <w:r>
        <w:rPr>
          <w:rFonts w:ascii="Times New Roman" w:hAnsi="Times New Roman"/>
          <w:spacing w:val="10"/>
          <w:sz w:val="21"/>
          <w:szCs w:val="21"/>
          <w:lang w:eastAsia="zh-CN"/>
        </w:rPr>
        <w:t>、</w:t>
      </w:r>
      <w:r>
        <w:rPr>
          <w:rFonts w:ascii="Times New Roman" w:hAnsi="Times New Roman"/>
          <w:spacing w:val="10"/>
          <w:sz w:val="21"/>
          <w:szCs w:val="21"/>
          <w:lang w:eastAsia="zh-CN"/>
        </w:rPr>
        <w:t>9</w:t>
      </w:r>
      <w:r>
        <w:rPr>
          <w:rFonts w:ascii="Times New Roman" w:hAnsi="Times New Roman"/>
          <w:spacing w:val="10"/>
          <w:sz w:val="21"/>
          <w:szCs w:val="21"/>
          <w:lang w:eastAsia="zh-CN"/>
        </w:rPr>
        <w:t>页框中的</w:t>
      </w:r>
      <w:r>
        <w:rPr>
          <w:rFonts w:ascii="Times New Roman" w:hAnsi="Times New Roman"/>
          <w:spacing w:val="10"/>
          <w:sz w:val="21"/>
          <w:szCs w:val="21"/>
          <w:lang w:eastAsia="zh-CN"/>
        </w:rPr>
        <w:t>EDIT</w:t>
      </w:r>
      <w:r>
        <w:rPr>
          <w:rFonts w:ascii="Times New Roman" w:hAnsi="Times New Roman"/>
          <w:spacing w:val="10"/>
          <w:sz w:val="21"/>
          <w:szCs w:val="21"/>
          <w:lang w:eastAsia="zh-CN"/>
        </w:rPr>
        <w:t>。二个进程执行时用自己的页表进行地址映射，物理地址并不连续但逻辑地址是连续的，于是便可正确实现两个进程对编辑程序</w:t>
      </w:r>
      <w:r>
        <w:rPr>
          <w:rFonts w:ascii="Times New Roman" w:hAnsi="Times New Roman"/>
          <w:spacing w:val="10"/>
          <w:sz w:val="21"/>
          <w:szCs w:val="21"/>
          <w:lang w:eastAsia="zh-CN"/>
        </w:rPr>
        <w:t>EDIT</w:t>
      </w:r>
      <w:r>
        <w:rPr>
          <w:rFonts w:ascii="Times New Roman" w:hAnsi="Times New Roman"/>
          <w:spacing w:val="10"/>
          <w:sz w:val="21"/>
          <w:szCs w:val="21"/>
          <w:lang w:eastAsia="zh-CN"/>
        </w:rPr>
        <w:t>的页面共享。</w:t>
      </w:r>
    </w:p>
    <w:p w14:paraId="42D396D5" w14:textId="47DBA5C1"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113F13F6" wp14:editId="4EE1CF54">
            <wp:extent cx="3343275" cy="3701415"/>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3275" cy="3701415"/>
                    </a:xfrm>
                    <a:prstGeom prst="rect">
                      <a:avLst/>
                    </a:prstGeom>
                    <a:noFill/>
                    <a:ln>
                      <a:noFill/>
                    </a:ln>
                  </pic:spPr>
                </pic:pic>
              </a:graphicData>
            </a:graphic>
          </wp:inline>
        </w:drawing>
      </w:r>
    </w:p>
    <w:p w14:paraId="4A4E36DB"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Operating System Concepts (9th Edition)</w:t>
      </w:r>
      <w:r w:rsidRPr="008755B7">
        <w:rPr>
          <w:rFonts w:ascii="Times New Roman" w:hAnsi="Times New Roman" w:hint="eastAsia"/>
          <w:b/>
          <w:color w:val="FF0000"/>
          <w:spacing w:val="10"/>
          <w:sz w:val="24"/>
          <w:szCs w:val="18"/>
          <w:lang w:eastAsia="zh-CN"/>
        </w:rPr>
        <w:t>, page 377</w:t>
      </w:r>
    </w:p>
    <w:p w14:paraId="359B425B" w14:textId="10E75E23" w:rsidR="00096843" w:rsidRDefault="00096843" w:rsidP="00096843">
      <w:pPr>
        <w:spacing w:before="15"/>
        <w:jc w:val="both"/>
        <w:rPr>
          <w:rFonts w:ascii="Times New Roman" w:hAnsi="Times New Roman"/>
          <w:b/>
          <w:color w:val="FF0000"/>
          <w:spacing w:val="10"/>
          <w:sz w:val="24"/>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页的共享</w:t>
      </w:r>
    </w:p>
    <w:p w14:paraId="5118728B" w14:textId="77777777" w:rsidR="00B01C05" w:rsidRPr="008755B7" w:rsidRDefault="00B01C05" w:rsidP="00B01C05">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7157B8FE" wp14:editId="4D60D6B8">
            <wp:extent cx="3609975" cy="2770505"/>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9975" cy="2770505"/>
                    </a:xfrm>
                    <a:prstGeom prst="rect">
                      <a:avLst/>
                    </a:prstGeom>
                    <a:noFill/>
                    <a:ln>
                      <a:noFill/>
                    </a:ln>
                  </pic:spPr>
                </pic:pic>
              </a:graphicData>
            </a:graphic>
          </wp:inline>
        </w:drawing>
      </w:r>
    </w:p>
    <w:p w14:paraId="31EF1EC8" w14:textId="77777777" w:rsidR="00B01C05" w:rsidRPr="008755B7" w:rsidRDefault="00B01C05" w:rsidP="00B01C05">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r w:rsidRPr="008755B7">
        <w:rPr>
          <w:rFonts w:ascii="Times New Roman" w:hAnsi="Times New Roman" w:hint="eastAsia"/>
          <w:b/>
          <w:color w:val="FF0000"/>
          <w:spacing w:val="10"/>
          <w:sz w:val="24"/>
          <w:szCs w:val="18"/>
          <w:lang w:eastAsia="zh-CN"/>
        </w:rPr>
        <w:t>之所以给程序员控制内存堆的权限就是尽可能的让两个进程共享内存</w:t>
      </w:r>
    </w:p>
    <w:p w14:paraId="3D7CA1CB" w14:textId="77777777" w:rsidR="00B01C05" w:rsidRPr="008755B7" w:rsidRDefault="00B01C05" w:rsidP="00B01C05">
      <w:pPr>
        <w:spacing w:before="15"/>
        <w:jc w:val="both"/>
        <w:rPr>
          <w:rFonts w:ascii="Times New Roman" w:hAnsi="Times New Roman"/>
          <w:b/>
          <w:color w:val="FF0000"/>
          <w:spacing w:val="10"/>
          <w:sz w:val="24"/>
          <w:szCs w:val="18"/>
          <w:lang w:eastAsia="zh-CN"/>
        </w:rPr>
      </w:pPr>
      <w:bookmarkStart w:id="8" w:name="_Hlk502608793"/>
      <w:commentRangeStart w:id="9"/>
      <w:r w:rsidRPr="008755B7">
        <w:rPr>
          <w:rFonts w:ascii="Times New Roman" w:hAnsi="Times New Roman"/>
          <w:b/>
          <w:color w:val="FF0000"/>
          <w:spacing w:val="10"/>
          <w:sz w:val="24"/>
          <w:szCs w:val="18"/>
          <w:lang w:eastAsia="zh-CN"/>
        </w:rPr>
        <w:t>Modern Operating Systems (4th edition)P233</w:t>
      </w:r>
      <w:commentRangeEnd w:id="9"/>
      <w:r w:rsidRPr="008755B7">
        <w:rPr>
          <w:rFonts w:ascii="Times New Roman" w:hAnsi="Times New Roman"/>
          <w:b/>
          <w:color w:val="FF0000"/>
          <w:spacing w:val="10"/>
          <w:sz w:val="24"/>
          <w:szCs w:val="18"/>
          <w:lang w:eastAsia="zh-CN"/>
        </w:rPr>
        <w:commentReference w:id="9"/>
      </w:r>
      <w:bookmarkEnd w:id="8"/>
    </w:p>
    <w:p w14:paraId="17130E4E" w14:textId="6FF4AEB3" w:rsidR="00B01C05" w:rsidRPr="00B01C05" w:rsidRDefault="00E609D2" w:rsidP="00096843">
      <w:pPr>
        <w:spacing w:before="15"/>
        <w:jc w:val="both"/>
        <w:rPr>
          <w:rFonts w:ascii="Times New Roman" w:hAnsi="Times New Roman"/>
          <w:b/>
          <w:color w:val="FF0000"/>
          <w:spacing w:val="10"/>
          <w:sz w:val="24"/>
          <w:szCs w:val="18"/>
          <w:lang w:eastAsia="zh-CN"/>
        </w:rPr>
      </w:pPr>
      <w:r>
        <w:rPr>
          <w:rFonts w:ascii="Times New Roman" w:hAnsi="Times New Roman"/>
          <w:b/>
          <w:color w:val="FF0000"/>
          <w:spacing w:val="10"/>
          <w:sz w:val="24"/>
          <w:szCs w:val="18"/>
          <w:lang w:eastAsia="zh-CN"/>
        </w:rPr>
        <w:t xml:space="preserve"> </w:t>
      </w:r>
    </w:p>
    <w:p w14:paraId="204D6BE3" w14:textId="1F96C741"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实现信息共享必须解决共享信息保护问题。</w:t>
      </w:r>
      <w:commentRangeStart w:id="10"/>
      <w:r>
        <w:rPr>
          <w:rFonts w:ascii="Times New Roman" w:hAnsi="Times New Roman"/>
          <w:spacing w:val="10"/>
          <w:sz w:val="21"/>
          <w:szCs w:val="21"/>
          <w:lang w:eastAsia="zh-CN"/>
        </w:rPr>
        <w:t>通常的做法是在</w:t>
      </w:r>
      <w:r w:rsidR="00C706D6">
        <w:rPr>
          <w:rFonts w:ascii="Times New Roman" w:hAnsi="Times New Roman" w:hint="eastAsia"/>
          <w:spacing w:val="10"/>
          <w:sz w:val="21"/>
          <w:szCs w:val="21"/>
          <w:lang w:eastAsia="zh-CN"/>
        </w:rPr>
        <w:t>页表</w:t>
      </w:r>
      <w:r w:rsidR="00C706D6" w:rsidRPr="00C706D6">
        <w:rPr>
          <w:rFonts w:ascii="Times New Roman" w:hAnsi="Times New Roman" w:hint="eastAsia"/>
          <w:b/>
          <w:color w:val="2E74B5" w:themeColor="accent5" w:themeShade="BF"/>
          <w:spacing w:val="10"/>
          <w:sz w:val="21"/>
          <w:szCs w:val="21"/>
          <w:lang w:eastAsia="zh-CN"/>
          <w:rPrChange w:id="11" w:author="simeng zhao" w:date="2018-01-18T23:02:00Z">
            <w:rPr>
              <w:rFonts w:ascii="Times New Roman" w:hAnsi="Times New Roman" w:hint="eastAsia"/>
              <w:spacing w:val="10"/>
              <w:sz w:val="21"/>
              <w:szCs w:val="21"/>
              <w:lang w:eastAsia="zh-CN"/>
            </w:rPr>
          </w:rPrChange>
        </w:rPr>
        <w:t>项</w:t>
      </w:r>
      <w:r>
        <w:rPr>
          <w:rFonts w:ascii="Times New Roman" w:hAnsi="Times New Roman"/>
          <w:spacing w:val="10"/>
          <w:sz w:val="21"/>
          <w:szCs w:val="21"/>
          <w:lang w:eastAsia="zh-CN"/>
        </w:rPr>
        <w:t>中增加标志位</w:t>
      </w:r>
      <w:commentRangeEnd w:id="10"/>
      <w:r w:rsidR="0044560F">
        <w:rPr>
          <w:rStyle w:val="ad"/>
          <w:rFonts w:ascii="Times New Roman" w:eastAsiaTheme="minorEastAsia" w:hAnsi="Times New Roman" w:cstheme="minorBidi"/>
          <w:kern w:val="2"/>
          <w:lang w:eastAsia="zh-CN"/>
        </w:rPr>
        <w:commentReference w:id="10"/>
      </w:r>
      <w:r>
        <w:rPr>
          <w:rFonts w:ascii="Times New Roman" w:hAnsi="Times New Roman"/>
          <w:spacing w:val="10"/>
          <w:sz w:val="21"/>
          <w:szCs w:val="21"/>
          <w:lang w:eastAsia="zh-CN"/>
        </w:rPr>
        <w:t>，指出此页的信息只读</w:t>
      </w:r>
      <w:r>
        <w:rPr>
          <w:rFonts w:ascii="Times New Roman" w:hAnsi="Times New Roman"/>
          <w:spacing w:val="10"/>
          <w:sz w:val="21"/>
          <w:szCs w:val="21"/>
          <w:lang w:eastAsia="zh-CN"/>
        </w:rPr>
        <w:t>/</w:t>
      </w:r>
      <w:r>
        <w:rPr>
          <w:rFonts w:ascii="Times New Roman" w:hAnsi="Times New Roman"/>
          <w:spacing w:val="10"/>
          <w:sz w:val="21"/>
          <w:szCs w:val="21"/>
          <w:lang w:eastAsia="zh-CN"/>
        </w:rPr>
        <w:t>读写</w:t>
      </w:r>
      <w:r>
        <w:rPr>
          <w:rFonts w:ascii="Times New Roman" w:hAnsi="Times New Roman"/>
          <w:spacing w:val="10"/>
          <w:sz w:val="21"/>
          <w:szCs w:val="21"/>
          <w:lang w:eastAsia="zh-CN"/>
        </w:rPr>
        <w:t>/</w:t>
      </w:r>
      <w:r>
        <w:rPr>
          <w:rFonts w:ascii="Times New Roman" w:hAnsi="Times New Roman"/>
          <w:spacing w:val="10"/>
          <w:sz w:val="21"/>
          <w:szCs w:val="21"/>
          <w:lang w:eastAsia="zh-CN"/>
        </w:rPr>
        <w:t>只可执行</w:t>
      </w:r>
      <w:r>
        <w:rPr>
          <w:rFonts w:ascii="Times New Roman" w:hAnsi="Times New Roman"/>
          <w:spacing w:val="10"/>
          <w:sz w:val="21"/>
          <w:szCs w:val="21"/>
          <w:lang w:eastAsia="zh-CN"/>
        </w:rPr>
        <w:t>/</w:t>
      </w:r>
      <w:r>
        <w:rPr>
          <w:rFonts w:ascii="Times New Roman" w:hAnsi="Times New Roman"/>
          <w:spacing w:val="10"/>
          <w:sz w:val="21"/>
          <w:szCs w:val="21"/>
          <w:lang w:eastAsia="zh-CN"/>
        </w:rPr>
        <w:t>不可访问等，进程访问此页时核对访问模式。例如，欲向只读块写入信息则指令停止执行，产生违例异常信号。另外，也可采取存储保护键作为保护机制，本书第七章将介绍</w:t>
      </w:r>
      <w:r>
        <w:rPr>
          <w:rFonts w:ascii="Times New Roman" w:hAnsi="Times New Roman"/>
          <w:spacing w:val="10"/>
          <w:sz w:val="21"/>
          <w:szCs w:val="21"/>
          <w:lang w:eastAsia="zh-CN"/>
        </w:rPr>
        <w:t>IBM OS/370</w:t>
      </w:r>
      <w:r>
        <w:rPr>
          <w:rFonts w:ascii="Times New Roman" w:hAnsi="Times New Roman"/>
          <w:spacing w:val="10"/>
          <w:sz w:val="21"/>
          <w:szCs w:val="21"/>
          <w:lang w:eastAsia="zh-CN"/>
        </w:rPr>
        <w:t>系列操作系统的存储保护键保护机制。</w:t>
      </w:r>
    </w:p>
    <w:p w14:paraId="55309A3D" w14:textId="77777777" w:rsidR="00096843" w:rsidRDefault="00096843" w:rsidP="00096843">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运行时动态链接</w:t>
      </w:r>
    </w:p>
    <w:p w14:paraId="4499E788"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当进程需要使用各种标准库函数时，需要采用静态方式全部链接到应用程序中，每个可执行代码中都有库函数的副本，这样就增加了对内存容量的要求。如果程序仅使用其中一小部分，采用静态链接不但麻烦，而且开销大，影响系统效率。为此，可把函数定位和链接推迟到运行时刻，只在实际调用发生时才进行。</w:t>
      </w:r>
    </w:p>
    <w:p w14:paraId="5F543049"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运行时动态链接需使用共享库（</w:t>
      </w:r>
      <w:r>
        <w:rPr>
          <w:rFonts w:ascii="Times New Roman" w:hAnsi="Times New Roman"/>
          <w:spacing w:val="10"/>
          <w:sz w:val="21"/>
          <w:szCs w:val="21"/>
          <w:lang w:eastAsia="zh-CN"/>
        </w:rPr>
        <w:t>shared library</w:t>
      </w:r>
      <w:r>
        <w:rPr>
          <w:rFonts w:ascii="Times New Roman" w:hAnsi="Times New Roman"/>
          <w:spacing w:val="10"/>
          <w:sz w:val="21"/>
          <w:szCs w:val="21"/>
          <w:lang w:eastAsia="zh-CN"/>
        </w:rPr>
        <w:t>），它包含共享函数的目标代码模块，在运行时可加载到任意内存区域，并在内存中和一个程序链接起来，这个过程称为动态链接（</w:t>
      </w:r>
      <w:r>
        <w:rPr>
          <w:rFonts w:ascii="Times New Roman" w:hAnsi="Times New Roman"/>
          <w:spacing w:val="10"/>
          <w:sz w:val="21"/>
          <w:szCs w:val="21"/>
          <w:lang w:eastAsia="zh-CN"/>
        </w:rPr>
        <w:t>dynamic linking</w:t>
      </w:r>
      <w:r>
        <w:rPr>
          <w:rFonts w:ascii="Times New Roman" w:hAnsi="Times New Roman"/>
          <w:spacing w:val="10"/>
          <w:sz w:val="21"/>
          <w:szCs w:val="21"/>
          <w:lang w:eastAsia="zh-CN"/>
        </w:rPr>
        <w:t>），这是通过动态链接器（</w:t>
      </w:r>
      <w:r>
        <w:rPr>
          <w:rFonts w:ascii="Times New Roman" w:hAnsi="Times New Roman"/>
          <w:spacing w:val="10"/>
          <w:sz w:val="21"/>
          <w:szCs w:val="21"/>
          <w:lang w:eastAsia="zh-CN"/>
        </w:rPr>
        <w:t>dynamic linker</w:t>
      </w:r>
      <w:r>
        <w:rPr>
          <w:rFonts w:ascii="Times New Roman" w:hAnsi="Times New Roman"/>
          <w:spacing w:val="10"/>
          <w:sz w:val="21"/>
          <w:szCs w:val="21"/>
          <w:lang w:eastAsia="zh-CN"/>
        </w:rPr>
        <w:t>）来执行的。在</w:t>
      </w:r>
      <w:r>
        <w:rPr>
          <w:rFonts w:ascii="Times New Roman" w:hAnsi="Times New Roman"/>
          <w:spacing w:val="10"/>
          <w:sz w:val="21"/>
          <w:szCs w:val="21"/>
          <w:lang w:eastAsia="zh-CN"/>
        </w:rPr>
        <w:t xml:space="preserve">Linux </w:t>
      </w:r>
      <w:r>
        <w:rPr>
          <w:rFonts w:ascii="Times New Roman" w:hAnsi="Times New Roman"/>
          <w:spacing w:val="10"/>
          <w:sz w:val="21"/>
          <w:szCs w:val="21"/>
          <w:lang w:eastAsia="zh-CN"/>
        </w:rPr>
        <w:t>系统中，共享库的共享代码通常用后缀</w:t>
      </w:r>
      <w:r>
        <w:rPr>
          <w:rFonts w:ascii="Times New Roman" w:hAnsi="Times New Roman"/>
          <w:spacing w:val="10"/>
          <w:sz w:val="21"/>
          <w:szCs w:val="21"/>
          <w:lang w:eastAsia="zh-CN"/>
        </w:rPr>
        <w:t>.so</w:t>
      </w:r>
      <w:r>
        <w:rPr>
          <w:rFonts w:ascii="Times New Roman" w:hAnsi="Times New Roman"/>
          <w:spacing w:val="10"/>
          <w:sz w:val="21"/>
          <w:szCs w:val="21"/>
          <w:lang w:eastAsia="zh-CN"/>
        </w:rPr>
        <w:t>来表示，对于一个库只有一个</w:t>
      </w:r>
      <w:r>
        <w:rPr>
          <w:rFonts w:ascii="Times New Roman" w:hAnsi="Times New Roman"/>
          <w:spacing w:val="10"/>
          <w:sz w:val="21"/>
          <w:szCs w:val="21"/>
          <w:lang w:eastAsia="zh-CN"/>
        </w:rPr>
        <w:t>.so</w:t>
      </w:r>
      <w:r>
        <w:rPr>
          <w:rFonts w:ascii="Times New Roman" w:hAnsi="Times New Roman"/>
          <w:spacing w:val="10"/>
          <w:sz w:val="21"/>
          <w:szCs w:val="21"/>
          <w:lang w:eastAsia="zh-CN"/>
        </w:rPr>
        <w:t>文件，所有引用此库的可执行目标代码共享此</w:t>
      </w:r>
      <w:r>
        <w:rPr>
          <w:rFonts w:ascii="Times New Roman" w:hAnsi="Times New Roman"/>
          <w:spacing w:val="10"/>
          <w:sz w:val="21"/>
          <w:szCs w:val="21"/>
          <w:lang w:eastAsia="zh-CN"/>
        </w:rPr>
        <w:t>.so</w:t>
      </w:r>
      <w:r>
        <w:rPr>
          <w:rFonts w:ascii="Times New Roman" w:hAnsi="Times New Roman"/>
          <w:spacing w:val="10"/>
          <w:sz w:val="21"/>
          <w:szCs w:val="21"/>
          <w:lang w:eastAsia="zh-CN"/>
        </w:rPr>
        <w:t>文件中的代码和数据，而不是像静态链接那样被复制和嵌入引用它们的可执行应用程序中</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3BCD3F3B"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假如，应用程序</w:t>
      </w:r>
      <w:r>
        <w:rPr>
          <w:rFonts w:ascii="Times New Roman" w:hAnsi="Times New Roman"/>
          <w:spacing w:val="10"/>
          <w:sz w:val="21"/>
          <w:szCs w:val="21"/>
          <w:lang w:eastAsia="zh-CN"/>
        </w:rPr>
        <w:t>main1.c</w:t>
      </w:r>
      <w:r>
        <w:rPr>
          <w:rFonts w:ascii="Times New Roman" w:hAnsi="Times New Roman"/>
          <w:spacing w:val="10"/>
          <w:sz w:val="21"/>
          <w:szCs w:val="21"/>
          <w:lang w:eastAsia="zh-CN"/>
        </w:rPr>
        <w:t>需要使用库函数，头文件中包含函数原型</w:t>
      </w:r>
      <w:r>
        <w:rPr>
          <w:rFonts w:ascii="Times New Roman" w:hAnsi="Times New Roman"/>
          <w:spacing w:val="10"/>
          <w:sz w:val="21"/>
          <w:szCs w:val="21"/>
          <w:lang w:eastAsia="zh-CN"/>
        </w:rPr>
        <w:t>stdio.h</w:t>
      </w:r>
      <w:r>
        <w:rPr>
          <w:rFonts w:ascii="Times New Roman" w:hAnsi="Times New Roman"/>
          <w:spacing w:val="10"/>
          <w:sz w:val="21"/>
          <w:szCs w:val="21"/>
          <w:lang w:eastAsia="zh-CN"/>
        </w:rPr>
        <w:t>等定义，下面列出编译和动态链接共享库的过程。（</w:t>
      </w:r>
      <w:r>
        <w:rPr>
          <w:rFonts w:ascii="Times New Roman" w:hAnsi="Times New Roman"/>
          <w:spacing w:val="10"/>
          <w:sz w:val="21"/>
          <w:szCs w:val="21"/>
          <w:lang w:eastAsia="zh-CN"/>
        </w:rPr>
        <w:t>1</w:t>
      </w:r>
      <w:r>
        <w:rPr>
          <w:rFonts w:ascii="Times New Roman" w:hAnsi="Times New Roman"/>
          <w:spacing w:val="10"/>
          <w:sz w:val="21"/>
          <w:szCs w:val="21"/>
          <w:lang w:eastAsia="zh-CN"/>
        </w:rPr>
        <w:t>）编译时，给出</w:t>
      </w:r>
      <w:r>
        <w:rPr>
          <w:rFonts w:ascii="Times New Roman" w:hAnsi="Times New Roman"/>
          <w:spacing w:val="10"/>
          <w:sz w:val="21"/>
          <w:szCs w:val="21"/>
          <w:lang w:eastAsia="zh-CN"/>
        </w:rPr>
        <w:t>main1.c</w:t>
      </w:r>
      <w:r>
        <w:rPr>
          <w:rFonts w:ascii="Times New Roman" w:hAnsi="Times New Roman"/>
          <w:spacing w:val="10"/>
          <w:sz w:val="21"/>
          <w:szCs w:val="21"/>
          <w:lang w:eastAsia="zh-CN"/>
        </w:rPr>
        <w:t>，并包含＃</w:t>
      </w:r>
      <w:r>
        <w:rPr>
          <w:rFonts w:ascii="Times New Roman" w:hAnsi="Times New Roman"/>
          <w:spacing w:val="10"/>
          <w:sz w:val="21"/>
          <w:szCs w:val="21"/>
          <w:lang w:eastAsia="zh-CN"/>
        </w:rPr>
        <w:t xml:space="preserve">include </w:t>
      </w:r>
      <w:r>
        <w:rPr>
          <w:rFonts w:ascii="Times New Roman" w:hAnsi="Times New Roman"/>
          <w:spacing w:val="10"/>
          <w:sz w:val="21"/>
          <w:szCs w:val="21"/>
          <w:lang w:eastAsia="zh-CN"/>
        </w:rPr>
        <w:t>＜</w:t>
      </w:r>
      <w:r>
        <w:rPr>
          <w:rFonts w:ascii="Times New Roman" w:hAnsi="Times New Roman"/>
          <w:spacing w:val="10"/>
          <w:sz w:val="21"/>
          <w:szCs w:val="21"/>
          <w:lang w:eastAsia="zh-CN"/>
        </w:rPr>
        <w:t>stdio.h</w:t>
      </w:r>
      <w:r>
        <w:rPr>
          <w:rFonts w:ascii="Times New Roman" w:hAnsi="Times New Roman"/>
          <w:spacing w:val="10"/>
          <w:sz w:val="21"/>
          <w:szCs w:val="21"/>
          <w:lang w:eastAsia="zh-CN"/>
        </w:rPr>
        <w:t>＞</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等头文件。（</w:t>
      </w:r>
      <w:r>
        <w:rPr>
          <w:rFonts w:ascii="Times New Roman" w:hAnsi="Times New Roman"/>
          <w:spacing w:val="10"/>
          <w:sz w:val="21"/>
          <w:szCs w:val="21"/>
          <w:lang w:eastAsia="zh-CN"/>
        </w:rPr>
        <w:t>2</w:t>
      </w:r>
      <w:r>
        <w:rPr>
          <w:rFonts w:ascii="Times New Roman" w:hAnsi="Times New Roman"/>
          <w:spacing w:val="10"/>
          <w:sz w:val="21"/>
          <w:szCs w:val="21"/>
          <w:lang w:eastAsia="zh-CN"/>
        </w:rPr>
        <w:t>）链接器对编译输出信息</w:t>
      </w:r>
      <w:r>
        <w:rPr>
          <w:rFonts w:ascii="Times New Roman" w:hAnsi="Times New Roman"/>
          <w:spacing w:val="10"/>
          <w:sz w:val="21"/>
          <w:szCs w:val="21"/>
          <w:lang w:eastAsia="zh-CN"/>
        </w:rPr>
        <w:t>main1.o</w:t>
      </w:r>
      <w:r>
        <w:rPr>
          <w:rFonts w:ascii="Times New Roman" w:hAnsi="Times New Roman"/>
          <w:spacing w:val="10"/>
          <w:sz w:val="21"/>
          <w:szCs w:val="21"/>
          <w:lang w:eastAsia="zh-CN"/>
        </w:rPr>
        <w:t>和标准共享库</w:t>
      </w:r>
      <w:r>
        <w:rPr>
          <w:rFonts w:ascii="Times New Roman" w:hAnsi="Times New Roman"/>
          <w:spacing w:val="10"/>
          <w:sz w:val="21"/>
          <w:szCs w:val="21"/>
          <w:lang w:eastAsia="zh-CN"/>
        </w:rPr>
        <w:t>libc.so</w:t>
      </w:r>
      <w:r>
        <w:rPr>
          <w:rFonts w:ascii="Times New Roman" w:hAnsi="Times New Roman"/>
          <w:spacing w:val="10"/>
          <w:sz w:val="21"/>
          <w:szCs w:val="21"/>
          <w:lang w:eastAsia="zh-CN"/>
        </w:rPr>
        <w:t>的重定位和符号表信息进行静态链接。获得部分链接的可执行目标代码命名为</w:t>
      </w:r>
      <w:r>
        <w:rPr>
          <w:rFonts w:ascii="Times New Roman" w:hAnsi="Times New Roman"/>
          <w:spacing w:val="10"/>
          <w:sz w:val="21"/>
          <w:szCs w:val="21"/>
          <w:lang w:eastAsia="zh-CN"/>
        </w:rPr>
        <w:t>Exmain1</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）当装载器（</w:t>
      </w:r>
      <w:r>
        <w:rPr>
          <w:rFonts w:ascii="Times New Roman" w:hAnsi="Times New Roman"/>
          <w:spacing w:val="10"/>
          <w:sz w:val="21"/>
          <w:szCs w:val="21"/>
          <w:lang w:eastAsia="zh-CN"/>
        </w:rPr>
        <w:t>execve()</w:t>
      </w:r>
      <w:r>
        <w:rPr>
          <w:rFonts w:ascii="Times New Roman" w:hAnsi="Times New Roman"/>
          <w:spacing w:val="10"/>
          <w:sz w:val="21"/>
          <w:szCs w:val="21"/>
          <w:lang w:eastAsia="zh-CN"/>
        </w:rPr>
        <w:t>）加载和运行</w:t>
      </w:r>
      <w:r>
        <w:rPr>
          <w:rFonts w:ascii="Times New Roman" w:hAnsi="Times New Roman"/>
          <w:spacing w:val="10"/>
          <w:sz w:val="21"/>
          <w:szCs w:val="21"/>
          <w:lang w:eastAsia="zh-CN"/>
        </w:rPr>
        <w:t>Exmain1</w:t>
      </w:r>
      <w:r>
        <w:rPr>
          <w:rFonts w:ascii="Times New Roman" w:hAnsi="Times New Roman"/>
          <w:spacing w:val="10"/>
          <w:sz w:val="21"/>
          <w:szCs w:val="21"/>
          <w:lang w:eastAsia="zh-CN"/>
        </w:rPr>
        <w:t>时，发现包含动态链接器的路径名，动态链接器本身是一个共享目标代码（如</w:t>
      </w:r>
      <w:r>
        <w:rPr>
          <w:rFonts w:ascii="Times New Roman" w:hAnsi="Times New Roman"/>
          <w:spacing w:val="10"/>
          <w:sz w:val="21"/>
          <w:szCs w:val="21"/>
          <w:lang w:eastAsia="zh-CN"/>
        </w:rPr>
        <w:t>Linux</w:t>
      </w:r>
      <w:r>
        <w:rPr>
          <w:rFonts w:ascii="Times New Roman" w:hAnsi="Times New Roman"/>
          <w:spacing w:val="10"/>
          <w:sz w:val="21"/>
          <w:szCs w:val="21"/>
          <w:lang w:eastAsia="zh-CN"/>
        </w:rPr>
        <w:t>系统上的</w:t>
      </w:r>
      <w:r>
        <w:rPr>
          <w:rFonts w:ascii="Times New Roman" w:hAnsi="Times New Roman"/>
          <w:spacing w:val="10"/>
          <w:sz w:val="21"/>
          <w:szCs w:val="21"/>
          <w:lang w:eastAsia="zh-CN"/>
        </w:rPr>
        <w:t>LD-LINU X.so</w:t>
      </w:r>
      <w:r>
        <w:rPr>
          <w:rFonts w:ascii="Times New Roman" w:hAnsi="Times New Roman"/>
          <w:spacing w:val="10"/>
          <w:sz w:val="21"/>
          <w:szCs w:val="21"/>
          <w:lang w:eastAsia="zh-CN"/>
        </w:rPr>
        <w:t>），装载器不像通常那样将控制传递给应用程序，取而代之的是加载和运行这个动态链接器。（</w:t>
      </w:r>
      <w:r>
        <w:rPr>
          <w:rFonts w:ascii="Times New Roman" w:hAnsi="Times New Roman"/>
          <w:spacing w:val="10"/>
          <w:sz w:val="21"/>
          <w:szCs w:val="21"/>
          <w:lang w:eastAsia="zh-CN"/>
        </w:rPr>
        <w:t>4</w:t>
      </w:r>
      <w:r>
        <w:rPr>
          <w:rFonts w:ascii="Times New Roman" w:hAnsi="Times New Roman"/>
          <w:spacing w:val="10"/>
          <w:sz w:val="21"/>
          <w:szCs w:val="21"/>
          <w:lang w:eastAsia="zh-CN"/>
        </w:rPr>
        <w:t>）动态链接器通过执行下面的重定位完成链接任务。</w:t>
      </w:r>
      <w:r>
        <w:rPr>
          <w:rFonts w:ascii="Times New Roman" w:hAnsi="Times New Roman"/>
          <w:spacing w:val="10"/>
          <w:sz w:val="21"/>
          <w:szCs w:val="21"/>
          <w:lang w:eastAsia="zh-CN"/>
        </w:rPr>
        <w:t xml:space="preserve">① </w:t>
      </w:r>
      <w:r>
        <w:rPr>
          <w:rFonts w:ascii="Times New Roman" w:hAnsi="Times New Roman"/>
          <w:spacing w:val="10"/>
          <w:sz w:val="21"/>
          <w:szCs w:val="21"/>
          <w:lang w:eastAsia="zh-CN"/>
        </w:rPr>
        <w:t>重定位</w:t>
      </w:r>
      <w:r>
        <w:rPr>
          <w:rFonts w:ascii="Times New Roman" w:hAnsi="Times New Roman"/>
          <w:spacing w:val="10"/>
          <w:sz w:val="21"/>
          <w:szCs w:val="21"/>
          <w:lang w:eastAsia="zh-CN"/>
        </w:rPr>
        <w:t>libc.so</w:t>
      </w:r>
      <w:r>
        <w:rPr>
          <w:rFonts w:ascii="Times New Roman" w:hAnsi="Times New Roman"/>
          <w:spacing w:val="10"/>
          <w:sz w:val="21"/>
          <w:szCs w:val="21"/>
          <w:lang w:eastAsia="zh-CN"/>
        </w:rPr>
        <w:t>的文本和数据到某个内存段。在</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系统中，标准共享库被加载到从地址</w:t>
      </w:r>
      <w:r>
        <w:rPr>
          <w:rFonts w:ascii="Times New Roman" w:hAnsi="Times New Roman"/>
          <w:spacing w:val="10"/>
          <w:sz w:val="21"/>
          <w:szCs w:val="21"/>
          <w:lang w:eastAsia="zh-CN"/>
        </w:rPr>
        <w:t xml:space="preserve">0x40000000H0 </w:t>
      </w:r>
      <w:r>
        <w:rPr>
          <w:rFonts w:ascii="Times New Roman" w:hAnsi="Times New Roman"/>
          <w:spacing w:val="10"/>
          <w:sz w:val="21"/>
          <w:szCs w:val="21"/>
          <w:lang w:eastAsia="zh-CN"/>
        </w:rPr>
        <w:t>开始的区域中。</w:t>
      </w: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重定位</w:t>
      </w:r>
      <w:r>
        <w:rPr>
          <w:rFonts w:ascii="Times New Roman" w:hAnsi="Times New Roman"/>
          <w:spacing w:val="10"/>
          <w:sz w:val="21"/>
          <w:szCs w:val="21"/>
          <w:lang w:eastAsia="zh-CN"/>
        </w:rPr>
        <w:t xml:space="preserve"> Exmain1</w:t>
      </w:r>
      <w:r>
        <w:rPr>
          <w:rFonts w:ascii="Times New Roman" w:hAnsi="Times New Roman"/>
          <w:spacing w:val="10"/>
          <w:sz w:val="21"/>
          <w:szCs w:val="21"/>
          <w:lang w:eastAsia="zh-CN"/>
        </w:rPr>
        <w:t>中所有对由</w:t>
      </w:r>
      <w:r>
        <w:rPr>
          <w:rFonts w:ascii="Times New Roman" w:hAnsi="Times New Roman"/>
          <w:spacing w:val="10"/>
          <w:sz w:val="21"/>
          <w:szCs w:val="21"/>
          <w:lang w:eastAsia="zh-CN"/>
        </w:rPr>
        <w:t>libc.so</w:t>
      </w:r>
      <w:r>
        <w:rPr>
          <w:rFonts w:ascii="Times New Roman" w:hAnsi="Times New Roman"/>
          <w:spacing w:val="10"/>
          <w:sz w:val="21"/>
          <w:szCs w:val="21"/>
          <w:lang w:eastAsia="zh-CN"/>
        </w:rPr>
        <w:t>定义的符号的引用。</w:t>
      </w: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动态链接器将控制传递给应用程序，从此时开始，共享库的位置便固定，并在程序执行过程中不会再改变。</w:t>
      </w:r>
    </w:p>
    <w:p w14:paraId="4BFF84B0"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4.3.5  </w:t>
      </w:r>
      <w:r>
        <w:rPr>
          <w:rFonts w:ascii="Times New Roman" w:hAnsi="Times New Roman"/>
          <w:b/>
          <w:spacing w:val="-1"/>
          <w:sz w:val="24"/>
          <w:szCs w:val="24"/>
          <w:lang w:eastAsia="zh-CN"/>
        </w:rPr>
        <w:t>多级页表</w:t>
      </w:r>
    </w:p>
    <w:p w14:paraId="24922E01"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commentRangeStart w:id="12"/>
      <w:r>
        <w:rPr>
          <w:rFonts w:ascii="Times New Roman" w:hAnsi="Times New Roman"/>
          <w:spacing w:val="10"/>
          <w:sz w:val="21"/>
          <w:szCs w:val="21"/>
          <w:lang w:eastAsia="zh-CN"/>
        </w:rPr>
        <w:t>现代计算机普遍支持</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32</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64</w:t>
      </w:r>
      <w:r>
        <w:rPr>
          <w:rFonts w:ascii="Times New Roman" w:hAnsi="Times New Roman"/>
          <w:spacing w:val="10"/>
          <w:sz w:val="21"/>
          <w:szCs w:val="21"/>
          <w:lang w:eastAsia="zh-CN"/>
        </w:rPr>
        <w:t>容量的逻辑地址空间，采用分页存储管理时，页表相当大，以</w:t>
      </w:r>
      <w:r>
        <w:rPr>
          <w:rFonts w:ascii="Times New Roman" w:hAnsi="Times New Roman"/>
          <w:spacing w:val="10"/>
          <w:sz w:val="21"/>
          <w:szCs w:val="21"/>
          <w:lang w:eastAsia="zh-CN"/>
        </w:rPr>
        <w:t>Linux</w:t>
      </w:r>
      <w:r>
        <w:rPr>
          <w:rFonts w:ascii="Times New Roman" w:hAnsi="Times New Roman"/>
          <w:spacing w:val="10"/>
          <w:sz w:val="21"/>
          <w:szCs w:val="21"/>
          <w:lang w:eastAsia="zh-CN"/>
        </w:rPr>
        <w:t>系统为例，其运行的</w:t>
      </w:r>
      <w:r>
        <w:rPr>
          <w:rFonts w:ascii="Times New Roman" w:hAnsi="Times New Roman"/>
          <w:spacing w:val="10"/>
          <w:sz w:val="21"/>
          <w:szCs w:val="21"/>
          <w:lang w:eastAsia="zh-CN"/>
        </w:rPr>
        <w:t>Intel x86</w:t>
      </w:r>
      <w:r>
        <w:rPr>
          <w:rFonts w:ascii="Times New Roman" w:hAnsi="Times New Roman"/>
          <w:spacing w:val="10"/>
          <w:sz w:val="21"/>
          <w:szCs w:val="21"/>
          <w:lang w:eastAsia="zh-CN"/>
        </w:rPr>
        <w:t>平台具有</w:t>
      </w:r>
      <w:r>
        <w:rPr>
          <w:rFonts w:ascii="Times New Roman" w:hAnsi="Times New Roman"/>
          <w:spacing w:val="10"/>
          <w:sz w:val="21"/>
          <w:szCs w:val="21"/>
          <w:lang w:eastAsia="zh-CN"/>
        </w:rPr>
        <w:t>32</w:t>
      </w:r>
      <w:r>
        <w:rPr>
          <w:rFonts w:ascii="Times New Roman" w:hAnsi="Times New Roman"/>
          <w:spacing w:val="10"/>
          <w:sz w:val="21"/>
          <w:szCs w:val="21"/>
          <w:lang w:eastAsia="zh-CN"/>
        </w:rPr>
        <w:t>位地址，规定页面</w:t>
      </w:r>
      <w:r>
        <w:rPr>
          <w:rFonts w:ascii="Times New Roman" w:hAnsi="Times New Roman"/>
          <w:spacing w:val="10"/>
          <w:sz w:val="21"/>
          <w:szCs w:val="21"/>
          <w:lang w:eastAsia="zh-CN"/>
        </w:rPr>
        <w:t>4 KB(2</w:t>
      </w:r>
      <w:r>
        <w:rPr>
          <w:rFonts w:ascii="Times New Roman" w:hAnsi="Times New Roman"/>
          <w:spacing w:val="10"/>
          <w:sz w:val="21"/>
          <w:szCs w:val="21"/>
          <w:vertAlign w:val="superscript"/>
          <w:lang w:eastAsia="zh-CN"/>
        </w:rPr>
        <w:t>12</w:t>
      </w:r>
      <w:r>
        <w:rPr>
          <w:rFonts w:ascii="Times New Roman" w:hAnsi="Times New Roman"/>
          <w:spacing w:val="10"/>
          <w:sz w:val="21"/>
          <w:szCs w:val="21"/>
          <w:lang w:eastAsia="zh-CN"/>
        </w:rPr>
        <w:t>)</w:t>
      </w:r>
      <w:r>
        <w:rPr>
          <w:rFonts w:ascii="Times New Roman" w:hAnsi="Times New Roman"/>
          <w:spacing w:val="10"/>
          <w:sz w:val="21"/>
          <w:szCs w:val="21"/>
          <w:lang w:eastAsia="zh-CN"/>
        </w:rPr>
        <w:t>时，那么，</w:t>
      </w:r>
      <w:r>
        <w:rPr>
          <w:rFonts w:ascii="Times New Roman" w:hAnsi="Times New Roman"/>
          <w:spacing w:val="10"/>
          <w:sz w:val="21"/>
          <w:szCs w:val="21"/>
          <w:lang w:eastAsia="zh-CN"/>
        </w:rPr>
        <w:t>4 GB(2</w:t>
      </w:r>
      <w:r>
        <w:rPr>
          <w:rFonts w:ascii="Times New Roman" w:hAnsi="Times New Roman"/>
          <w:spacing w:val="10"/>
          <w:sz w:val="21"/>
          <w:szCs w:val="21"/>
          <w:vertAlign w:val="superscript"/>
          <w:lang w:eastAsia="zh-CN"/>
        </w:rPr>
        <w:t>32</w:t>
      </w:r>
      <w:r>
        <w:rPr>
          <w:rFonts w:ascii="Times New Roman" w:hAnsi="Times New Roman"/>
          <w:spacing w:val="10"/>
          <w:sz w:val="21"/>
          <w:szCs w:val="21"/>
          <w:lang w:eastAsia="zh-CN"/>
        </w:rPr>
        <w:t>)</w:t>
      </w:r>
      <w:r>
        <w:rPr>
          <w:rFonts w:ascii="Times New Roman" w:hAnsi="Times New Roman"/>
          <w:spacing w:val="10"/>
          <w:sz w:val="21"/>
          <w:szCs w:val="21"/>
          <w:lang w:eastAsia="zh-CN"/>
        </w:rPr>
        <w:t>的逻辑地址空间由</w:t>
      </w:r>
      <w:r>
        <w:rPr>
          <w:rFonts w:ascii="Times New Roman" w:hAnsi="Times New Roman"/>
          <w:spacing w:val="10"/>
          <w:sz w:val="21"/>
          <w:szCs w:val="21"/>
          <w:lang w:eastAsia="zh-CN"/>
        </w:rPr>
        <w:t>1</w:t>
      </w:r>
      <w:r>
        <w:rPr>
          <w:rFonts w:ascii="Times New Roman" w:hAnsi="Times New Roman"/>
          <w:spacing w:val="10"/>
          <w:sz w:val="21"/>
          <w:szCs w:val="21"/>
          <w:lang w:eastAsia="zh-CN"/>
        </w:rPr>
        <w:t>兆</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20</w:t>
      </w:r>
      <w:r>
        <w:rPr>
          <w:rFonts w:ascii="Times New Roman" w:hAnsi="Times New Roman"/>
          <w:spacing w:val="10"/>
          <w:sz w:val="21"/>
          <w:szCs w:val="21"/>
          <w:lang w:eastAsia="zh-CN"/>
        </w:rPr>
        <w:t>)</w:t>
      </w:r>
      <w:r>
        <w:rPr>
          <w:rFonts w:ascii="Times New Roman" w:hAnsi="Times New Roman"/>
          <w:spacing w:val="10"/>
          <w:sz w:val="21"/>
          <w:szCs w:val="21"/>
          <w:lang w:eastAsia="zh-CN"/>
        </w:rPr>
        <w:t>个页组成，若每个页表项占用</w:t>
      </w:r>
      <w:r>
        <w:rPr>
          <w:rFonts w:ascii="Times New Roman" w:hAnsi="Times New Roman"/>
          <w:spacing w:val="10"/>
          <w:sz w:val="21"/>
          <w:szCs w:val="21"/>
          <w:lang w:eastAsia="zh-CN"/>
        </w:rPr>
        <w:t>4</w:t>
      </w:r>
      <w:r>
        <w:rPr>
          <w:rFonts w:ascii="Times New Roman" w:hAnsi="Times New Roman"/>
          <w:spacing w:val="10"/>
          <w:sz w:val="21"/>
          <w:szCs w:val="21"/>
          <w:lang w:eastAsia="zh-CN"/>
        </w:rPr>
        <w:t>个字节，则需要占用</w:t>
      </w:r>
      <w:r>
        <w:rPr>
          <w:rFonts w:ascii="Times New Roman" w:hAnsi="Times New Roman"/>
          <w:spacing w:val="10"/>
          <w:sz w:val="21"/>
          <w:szCs w:val="21"/>
          <w:lang w:eastAsia="zh-CN"/>
        </w:rPr>
        <w:t>4 MB(2</w:t>
      </w:r>
      <w:r>
        <w:rPr>
          <w:rFonts w:ascii="Times New Roman" w:hAnsi="Times New Roman"/>
          <w:spacing w:val="10"/>
          <w:sz w:val="21"/>
          <w:szCs w:val="21"/>
          <w:vertAlign w:val="superscript"/>
          <w:lang w:eastAsia="zh-CN"/>
        </w:rPr>
        <w:t>22</w:t>
      </w:r>
      <w:r>
        <w:rPr>
          <w:rFonts w:ascii="Times New Roman" w:hAnsi="Times New Roman"/>
          <w:spacing w:val="10"/>
          <w:sz w:val="21"/>
          <w:szCs w:val="21"/>
          <w:lang w:eastAsia="zh-CN"/>
        </w:rPr>
        <w:t>)</w:t>
      </w:r>
      <w:r>
        <w:rPr>
          <w:rFonts w:ascii="Times New Roman" w:hAnsi="Times New Roman"/>
          <w:spacing w:val="10"/>
          <w:sz w:val="21"/>
          <w:szCs w:val="21"/>
          <w:lang w:eastAsia="zh-CN"/>
        </w:rPr>
        <w:t>连续内存空间存放页表，这还是一个进程的地址空间，对于地址空间为</w:t>
      </w:r>
      <w:r>
        <w:rPr>
          <w:rFonts w:ascii="Times New Roman" w:hAnsi="Times New Roman"/>
          <w:spacing w:val="10"/>
          <w:sz w:val="21"/>
          <w:szCs w:val="21"/>
          <w:lang w:eastAsia="zh-CN"/>
        </w:rPr>
        <w:t>64</w:t>
      </w:r>
      <w:r>
        <w:rPr>
          <w:rFonts w:ascii="Times New Roman" w:hAnsi="Times New Roman"/>
          <w:spacing w:val="10"/>
          <w:sz w:val="21"/>
          <w:szCs w:val="21"/>
          <w:lang w:eastAsia="zh-CN"/>
        </w:rPr>
        <w:t>位的系统来说，问题将变得更加复杂。为此，页表和页面一样也要进行分页，这就形成了多级页表概念。具体做法是：把整个页表分割成许多小页表，每个称为页表页，它的大小与页框长度相同，于是，每个页表页含有若干个页表表项。页表页从</w:t>
      </w:r>
      <w:r>
        <w:rPr>
          <w:rFonts w:ascii="Times New Roman" w:hAnsi="Times New Roman"/>
          <w:spacing w:val="10"/>
          <w:sz w:val="21"/>
          <w:szCs w:val="21"/>
          <w:lang w:eastAsia="zh-CN"/>
        </w:rPr>
        <w:t>0</w:t>
      </w:r>
      <w:r>
        <w:rPr>
          <w:rFonts w:ascii="Times New Roman" w:hAnsi="Times New Roman"/>
          <w:spacing w:val="10"/>
          <w:sz w:val="21"/>
          <w:szCs w:val="21"/>
          <w:lang w:eastAsia="zh-CN"/>
        </w:rPr>
        <w:t>开始顺序编号，允许被分散存放在不连续的页框中，为了找到页表页，应建立地址索引，称为页目录表，其表项指出页表页起始地址。系统为每个进程建一张页目录表，它的每个表项指出一个页表页，而页表页的每个表项给出页面和页框的对应关系，页目录表是一级页表，页表页是二级页表，共同构成二级页表机制。于是，逻辑地址结构由三部分组成：页目录位移、页表页位移和页内位移。</w:t>
      </w:r>
    </w:p>
    <w:p w14:paraId="16FB9C94"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如图</w:t>
      </w:r>
      <w:r>
        <w:rPr>
          <w:rFonts w:ascii="Times New Roman" w:hAnsi="Times New Roman"/>
          <w:spacing w:val="10"/>
          <w:sz w:val="21"/>
          <w:szCs w:val="21"/>
          <w:lang w:eastAsia="zh-CN"/>
        </w:rPr>
        <w:t>4-9</w:t>
      </w:r>
      <w:r>
        <w:rPr>
          <w:rFonts w:ascii="Times New Roman" w:hAnsi="Times New Roman"/>
          <w:spacing w:val="10"/>
          <w:sz w:val="21"/>
          <w:szCs w:val="21"/>
          <w:lang w:eastAsia="zh-CN"/>
        </w:rPr>
        <w:t>所示是二级页表实现逻辑地址到物理地址转换过程，具体步骤如下：由硬件页目录表基址寄存器指出当前运行进程的页目录表的内存起始地址，加上</w:t>
      </w:r>
      <w:r>
        <w:rPr>
          <w:rFonts w:ascii="Times New Roman" w:hAnsi="Times New Roman"/>
          <w:spacing w:val="10"/>
          <w:sz w:val="21"/>
          <w:szCs w:val="21"/>
          <w:lang w:eastAsia="zh-CN"/>
        </w:rPr>
        <w:t>“</w:t>
      </w:r>
      <w:r>
        <w:rPr>
          <w:rFonts w:ascii="Times New Roman" w:hAnsi="Times New Roman"/>
          <w:spacing w:val="10"/>
          <w:sz w:val="21"/>
          <w:szCs w:val="21"/>
          <w:lang w:eastAsia="zh-CN"/>
        </w:rPr>
        <w:t>页目录位移</w:t>
      </w:r>
      <w:r>
        <w:rPr>
          <w:rFonts w:ascii="Times New Roman" w:hAnsi="Times New Roman"/>
          <w:spacing w:val="10"/>
          <w:sz w:val="21"/>
          <w:szCs w:val="21"/>
          <w:lang w:eastAsia="zh-CN"/>
        </w:rPr>
        <w:t>”</w:t>
      </w:r>
      <w:r>
        <w:rPr>
          <w:rFonts w:ascii="Times New Roman" w:hAnsi="Times New Roman"/>
          <w:spacing w:val="10"/>
          <w:sz w:val="21"/>
          <w:szCs w:val="21"/>
          <w:lang w:eastAsia="zh-CN"/>
        </w:rPr>
        <w:t>作为索引，可找到页表页在内存的起始地址，再以</w:t>
      </w:r>
      <w:r>
        <w:rPr>
          <w:rFonts w:ascii="Times New Roman" w:hAnsi="Times New Roman"/>
          <w:spacing w:val="10"/>
          <w:sz w:val="21"/>
          <w:szCs w:val="21"/>
          <w:lang w:eastAsia="zh-CN"/>
        </w:rPr>
        <w:t>“</w:t>
      </w:r>
      <w:r>
        <w:rPr>
          <w:rFonts w:ascii="Times New Roman" w:hAnsi="Times New Roman"/>
          <w:spacing w:val="10"/>
          <w:sz w:val="21"/>
          <w:szCs w:val="21"/>
          <w:lang w:eastAsia="zh-CN"/>
        </w:rPr>
        <w:t>页表页位移</w:t>
      </w:r>
      <w:r>
        <w:rPr>
          <w:rFonts w:ascii="Times New Roman" w:hAnsi="Times New Roman"/>
          <w:spacing w:val="10"/>
          <w:sz w:val="21"/>
          <w:szCs w:val="21"/>
          <w:lang w:eastAsia="zh-CN"/>
        </w:rPr>
        <w:t>”</w:t>
      </w:r>
      <w:r>
        <w:rPr>
          <w:rFonts w:ascii="Times New Roman" w:hAnsi="Times New Roman"/>
          <w:spacing w:val="10"/>
          <w:sz w:val="21"/>
          <w:szCs w:val="21"/>
          <w:lang w:eastAsia="zh-CN"/>
        </w:rPr>
        <w:t>作为</w:t>
      </w:r>
      <w:r>
        <w:rPr>
          <w:rFonts w:ascii="Times New Roman" w:hAnsi="Times New Roman"/>
          <w:spacing w:val="10"/>
          <w:sz w:val="21"/>
          <w:szCs w:val="21"/>
          <w:lang w:eastAsia="zh-CN"/>
        </w:rPr>
        <w:lastRenderedPageBreak/>
        <w:t>索引，找到页表页的表项，此表项中包含一个页面对应的页框号，由页框号和</w:t>
      </w:r>
      <w:r>
        <w:rPr>
          <w:rFonts w:ascii="Times New Roman" w:hAnsi="Times New Roman"/>
          <w:spacing w:val="10"/>
          <w:sz w:val="21"/>
          <w:szCs w:val="21"/>
          <w:lang w:eastAsia="zh-CN"/>
        </w:rPr>
        <w:t>“</w:t>
      </w:r>
      <w:r>
        <w:rPr>
          <w:rFonts w:ascii="Times New Roman" w:hAnsi="Times New Roman"/>
          <w:spacing w:val="10"/>
          <w:sz w:val="21"/>
          <w:szCs w:val="21"/>
          <w:lang w:eastAsia="zh-CN"/>
        </w:rPr>
        <w:t>页内位移</w:t>
      </w:r>
      <w:r>
        <w:rPr>
          <w:rFonts w:ascii="Times New Roman" w:hAnsi="Times New Roman"/>
          <w:spacing w:val="10"/>
          <w:sz w:val="21"/>
          <w:szCs w:val="21"/>
          <w:lang w:eastAsia="zh-CN"/>
        </w:rPr>
        <w:t>”</w:t>
      </w:r>
      <w:r>
        <w:rPr>
          <w:rFonts w:ascii="Times New Roman" w:hAnsi="Times New Roman"/>
          <w:spacing w:val="10"/>
          <w:sz w:val="21"/>
          <w:szCs w:val="21"/>
          <w:lang w:eastAsia="zh-CN"/>
        </w:rPr>
        <w:t>便可生成物理地址。</w:t>
      </w:r>
    </w:p>
    <w:p w14:paraId="4DB2A6CB"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上述方法能解决分散存放页表页问题，并未解决页表页如何占用内存空间问题，解决方法如下：进程运行涉及页面的页表页应存放在内存，而其他页表页使用时动态调入</w:t>
      </w:r>
      <w:commentRangeStart w:id="13"/>
      <w:r>
        <w:rPr>
          <w:rFonts w:ascii="Times New Roman" w:hAnsi="Times New Roman"/>
          <w:spacing w:val="10"/>
          <w:sz w:val="21"/>
          <w:szCs w:val="21"/>
          <w:lang w:eastAsia="zh-CN"/>
        </w:rPr>
        <w:t>，为此，需要在页目录表中增加标志位</w:t>
      </w:r>
      <w:commentRangeEnd w:id="13"/>
      <w:r w:rsidR="0044560F">
        <w:rPr>
          <w:rStyle w:val="ad"/>
          <w:rFonts w:ascii="Times New Roman" w:eastAsiaTheme="minorEastAsia" w:hAnsi="Times New Roman" w:cstheme="minorBidi"/>
          <w:kern w:val="2"/>
          <w:lang w:eastAsia="zh-CN"/>
        </w:rPr>
        <w:commentReference w:id="13"/>
      </w:r>
      <w:r>
        <w:rPr>
          <w:rFonts w:ascii="Times New Roman" w:hAnsi="Times New Roman"/>
          <w:spacing w:val="10"/>
          <w:sz w:val="21"/>
          <w:szCs w:val="21"/>
          <w:lang w:eastAsia="zh-CN"/>
        </w:rPr>
        <w:t>，指示对应页表页是否已调入内存，地址转换机制根据逻辑地址中的</w:t>
      </w:r>
      <w:r>
        <w:rPr>
          <w:rFonts w:ascii="Times New Roman" w:hAnsi="Times New Roman"/>
          <w:spacing w:val="10"/>
          <w:sz w:val="21"/>
          <w:szCs w:val="21"/>
          <w:lang w:eastAsia="zh-CN"/>
        </w:rPr>
        <w:t>“</w:t>
      </w:r>
      <w:r>
        <w:rPr>
          <w:rFonts w:ascii="Times New Roman" w:hAnsi="Times New Roman"/>
          <w:spacing w:val="10"/>
          <w:sz w:val="21"/>
          <w:szCs w:val="21"/>
          <w:lang w:eastAsia="zh-CN"/>
        </w:rPr>
        <w:t>页目录位移</w:t>
      </w:r>
      <w:r>
        <w:rPr>
          <w:rFonts w:ascii="Times New Roman" w:hAnsi="Times New Roman"/>
          <w:spacing w:val="10"/>
          <w:sz w:val="21"/>
          <w:szCs w:val="21"/>
          <w:lang w:eastAsia="zh-CN"/>
        </w:rPr>
        <w:t>”</w:t>
      </w:r>
      <w:r>
        <w:rPr>
          <w:rFonts w:ascii="Times New Roman" w:hAnsi="Times New Roman"/>
          <w:spacing w:val="10"/>
          <w:sz w:val="21"/>
          <w:szCs w:val="21"/>
          <w:lang w:eastAsia="zh-CN"/>
        </w:rPr>
        <w:t>来查页目录表对应表项的标志位，如未调入，应产生</w:t>
      </w:r>
      <w:r>
        <w:rPr>
          <w:rFonts w:ascii="Times New Roman" w:hAnsi="Times New Roman"/>
          <w:spacing w:val="10"/>
          <w:sz w:val="21"/>
          <w:szCs w:val="21"/>
          <w:lang w:eastAsia="zh-CN"/>
        </w:rPr>
        <w:t>“</w:t>
      </w:r>
      <w:r>
        <w:rPr>
          <w:rFonts w:ascii="Times New Roman" w:hAnsi="Times New Roman"/>
          <w:spacing w:val="10"/>
          <w:sz w:val="21"/>
          <w:szCs w:val="21"/>
          <w:lang w:eastAsia="zh-CN"/>
        </w:rPr>
        <w:t>缺页表页</w:t>
      </w:r>
      <w:r>
        <w:rPr>
          <w:rFonts w:ascii="Times New Roman" w:hAnsi="Times New Roman"/>
          <w:spacing w:val="10"/>
          <w:sz w:val="21"/>
          <w:szCs w:val="21"/>
          <w:lang w:eastAsia="zh-CN"/>
        </w:rPr>
        <w:t>”</w:t>
      </w:r>
      <w:r>
        <w:rPr>
          <w:rFonts w:ascii="Times New Roman" w:hAnsi="Times New Roman"/>
          <w:spacing w:val="10"/>
          <w:sz w:val="21"/>
          <w:szCs w:val="21"/>
          <w:lang w:eastAsia="zh-CN"/>
        </w:rPr>
        <w:t>异常信号，请求操作系统将页表页调入内存。</w:t>
      </w:r>
    </w:p>
    <w:p w14:paraId="59B58918" w14:textId="602AD52F"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8C2B05">
        <w:rPr>
          <w:rFonts w:ascii="Times New Roman" w:hAnsi="Times New Roman"/>
          <w:noProof/>
          <w:spacing w:val="10"/>
          <w:sz w:val="21"/>
          <w:szCs w:val="21"/>
          <w:lang w:eastAsia="zh-CN"/>
        </w:rPr>
        <w:drawing>
          <wp:inline distT="0" distB="0" distL="0" distR="0" wp14:anchorId="3BED6EA1" wp14:editId="0FCA54FB">
            <wp:extent cx="4630420" cy="406019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0420" cy="4060190"/>
                    </a:xfrm>
                    <a:prstGeom prst="rect">
                      <a:avLst/>
                    </a:prstGeom>
                    <a:noFill/>
                    <a:ln>
                      <a:noFill/>
                    </a:ln>
                  </pic:spPr>
                </pic:pic>
              </a:graphicData>
            </a:graphic>
          </wp:inline>
        </w:drawing>
      </w:r>
    </w:p>
    <w:p w14:paraId="24594546" w14:textId="67C9E909"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8C2B05">
        <w:rPr>
          <w:rFonts w:ascii="Times New Roman" w:hAnsi="Times New Roman"/>
          <w:noProof/>
          <w:spacing w:val="10"/>
          <w:sz w:val="21"/>
          <w:szCs w:val="21"/>
          <w:lang w:eastAsia="zh-CN"/>
        </w:rPr>
        <w:drawing>
          <wp:inline distT="0" distB="0" distL="0" distR="0" wp14:anchorId="1EB9DB0D" wp14:editId="17746817">
            <wp:extent cx="6115685" cy="2245995"/>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685" cy="2245995"/>
                    </a:xfrm>
                    <a:prstGeom prst="rect">
                      <a:avLst/>
                    </a:prstGeom>
                    <a:noFill/>
                    <a:ln>
                      <a:noFill/>
                    </a:ln>
                  </pic:spPr>
                </pic:pic>
              </a:graphicData>
            </a:graphic>
          </wp:inline>
        </w:drawing>
      </w:r>
    </w:p>
    <w:p w14:paraId="0FC342F5" w14:textId="7777777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在进行二级也变转化的过程中，逻辑地址被分割成了三个部分，在第一步中</w:t>
      </w:r>
      <w:r>
        <w:rPr>
          <w:rFonts w:ascii="Times New Roman" w:hAnsi="Times New Roman" w:hint="eastAsia"/>
          <w:noProof/>
          <w:spacing w:val="10"/>
          <w:sz w:val="21"/>
          <w:szCs w:val="21"/>
          <w:lang w:eastAsia="zh-CN"/>
        </w:rPr>
        <w:lastRenderedPageBreak/>
        <w:t>L1</w:t>
      </w:r>
      <w:r>
        <w:rPr>
          <w:rFonts w:ascii="Times New Roman" w:hAnsi="Times New Roman" w:hint="eastAsia"/>
          <w:noProof/>
          <w:spacing w:val="10"/>
          <w:sz w:val="21"/>
          <w:szCs w:val="21"/>
          <w:lang w:eastAsia="zh-CN"/>
        </w:rPr>
        <w:t>偏移被用作在</w:t>
      </w:r>
      <w:r>
        <w:rPr>
          <w:rFonts w:ascii="Times New Roman" w:hAnsi="Times New Roman" w:hint="eastAsia"/>
          <w:noProof/>
          <w:spacing w:val="10"/>
          <w:sz w:val="21"/>
          <w:szCs w:val="21"/>
          <w:lang w:eastAsia="zh-CN"/>
        </w:rPr>
        <w:t>L1</w:t>
      </w:r>
      <w:r>
        <w:rPr>
          <w:rFonts w:ascii="Times New Roman" w:hAnsi="Times New Roman" w:hint="eastAsia"/>
          <w:noProof/>
          <w:spacing w:val="10"/>
          <w:sz w:val="21"/>
          <w:szCs w:val="21"/>
          <w:lang w:eastAsia="zh-CN"/>
        </w:rPr>
        <w:t>页表中检索出</w:t>
      </w:r>
      <w:r>
        <w:rPr>
          <w:rFonts w:ascii="Times New Roman" w:hAnsi="Times New Roman" w:hint="eastAsia"/>
          <w:noProof/>
          <w:spacing w:val="10"/>
          <w:sz w:val="21"/>
          <w:szCs w:val="21"/>
          <w:lang w:eastAsia="zh-CN"/>
        </w:rPr>
        <w:t>L1</w:t>
      </w:r>
      <w:r>
        <w:rPr>
          <w:rFonts w:ascii="Times New Roman" w:hAnsi="Times New Roman" w:hint="eastAsia"/>
          <w:noProof/>
          <w:spacing w:val="10"/>
          <w:sz w:val="21"/>
          <w:szCs w:val="21"/>
          <w:lang w:eastAsia="zh-CN"/>
        </w:rPr>
        <w:t>页表项，如果</w:t>
      </w:r>
      <w:r>
        <w:rPr>
          <w:rFonts w:ascii="Times New Roman" w:hAnsi="Times New Roman" w:hint="eastAsia"/>
          <w:noProof/>
          <w:spacing w:val="10"/>
          <w:sz w:val="21"/>
          <w:szCs w:val="21"/>
          <w:lang w:eastAsia="zh-CN"/>
        </w:rPr>
        <w:t>L1</w:t>
      </w:r>
      <w:r>
        <w:rPr>
          <w:rFonts w:ascii="Times New Roman" w:hAnsi="Times New Roman" w:hint="eastAsia"/>
          <w:noProof/>
          <w:spacing w:val="10"/>
          <w:sz w:val="21"/>
          <w:szCs w:val="21"/>
          <w:lang w:eastAsia="zh-CN"/>
        </w:rPr>
        <w:t>页表中显示这个页表是一个二级页表的指针，那么这个就包含了</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页表的基地址，</w:t>
      </w:r>
    </w:p>
    <w:p w14:paraId="50EC7124" w14:textId="77777777" w:rsidR="00096843" w:rsidRDefault="00096843" w:rsidP="00096843">
      <w:pPr>
        <w:spacing w:after="0" w:line="360" w:lineRule="auto"/>
        <w:ind w:right="88" w:firstLine="415"/>
        <w:jc w:val="both"/>
        <w:rPr>
          <w:rFonts w:ascii="Times New Roman" w:hAnsi="Times New Roman"/>
          <w:noProof/>
          <w:spacing w:val="10"/>
          <w:sz w:val="21"/>
          <w:szCs w:val="21"/>
          <w:lang w:eastAsia="zh-CN"/>
        </w:rPr>
      </w:pPr>
      <w:r>
        <w:rPr>
          <w:rFonts w:ascii="Times New Roman" w:hAnsi="Times New Roman" w:hint="eastAsia"/>
          <w:noProof/>
          <w:spacing w:val="10"/>
          <w:sz w:val="21"/>
          <w:szCs w:val="21"/>
          <w:lang w:eastAsia="zh-CN"/>
        </w:rPr>
        <w:t>第二部和第一步的类似，利用逻辑地址中的</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偏移找到</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页表中的页表项，</w:t>
      </w:r>
      <w:r>
        <w:rPr>
          <w:rFonts w:ascii="Times New Roman" w:hAnsi="Times New Roman" w:hint="eastAsia"/>
          <w:noProof/>
          <w:spacing w:val="10"/>
          <w:sz w:val="21"/>
          <w:szCs w:val="21"/>
          <w:lang w:eastAsia="zh-CN"/>
        </w:rPr>
        <w:t>MMU</w:t>
      </w:r>
      <w:r>
        <w:rPr>
          <w:rFonts w:ascii="Times New Roman" w:hAnsi="Times New Roman" w:hint="eastAsia"/>
          <w:noProof/>
          <w:spacing w:val="10"/>
          <w:sz w:val="21"/>
          <w:szCs w:val="21"/>
          <w:lang w:eastAsia="zh-CN"/>
        </w:rPr>
        <w:t>把</w:t>
      </w:r>
      <w:r>
        <w:rPr>
          <w:rFonts w:ascii="Times New Roman" w:hAnsi="Times New Roman" w:hint="eastAsia"/>
          <w:noProof/>
          <w:spacing w:val="10"/>
          <w:sz w:val="21"/>
          <w:szCs w:val="21"/>
          <w:lang w:eastAsia="zh-CN"/>
        </w:rPr>
        <w:t>L2</w:t>
      </w:r>
      <w:r>
        <w:rPr>
          <w:rFonts w:ascii="Times New Roman" w:hAnsi="Times New Roman" w:hint="eastAsia"/>
          <w:noProof/>
          <w:spacing w:val="10"/>
          <w:sz w:val="21"/>
          <w:szCs w:val="21"/>
          <w:lang w:eastAsia="zh-CN"/>
        </w:rPr>
        <w:t>页表中的页表项转化成实际地址，并且把这个页的实际地址拷贝到</w:t>
      </w:r>
      <w:r>
        <w:rPr>
          <w:rFonts w:ascii="Times New Roman" w:hAnsi="Times New Roman" w:hint="eastAsia"/>
          <w:noProof/>
          <w:spacing w:val="10"/>
          <w:sz w:val="21"/>
          <w:szCs w:val="21"/>
          <w:lang w:eastAsia="zh-CN"/>
        </w:rPr>
        <w:t>TLB</w:t>
      </w:r>
      <w:r>
        <w:rPr>
          <w:rFonts w:ascii="Times New Roman" w:hAnsi="Times New Roman" w:hint="eastAsia"/>
          <w:noProof/>
          <w:spacing w:val="10"/>
          <w:sz w:val="21"/>
          <w:szCs w:val="21"/>
          <w:lang w:eastAsia="zh-CN"/>
        </w:rPr>
        <w:t>中，这个页的实际地址作为基址加上页内偏移就产生了该页的物理地址</w:t>
      </w:r>
    </w:p>
    <w:p w14:paraId="19BD5E81" w14:textId="54AFEA2C" w:rsidR="00096843" w:rsidRDefault="00096843" w:rsidP="00096843">
      <w:pPr>
        <w:spacing w:after="0" w:line="240" w:lineRule="auto"/>
        <w:ind w:left="860" w:right="-20"/>
        <w:rPr>
          <w:rFonts w:ascii="Times New Roman" w:hAnsi="Times New Roman"/>
          <w:sz w:val="20"/>
          <w:szCs w:val="20"/>
        </w:rPr>
      </w:pPr>
      <w:r>
        <w:rPr>
          <w:rFonts w:ascii="Times New Roman" w:hAnsi="Times New Roman"/>
          <w:noProof/>
          <w:lang w:eastAsia="zh-CN"/>
        </w:rPr>
        <w:drawing>
          <wp:inline distT="0" distB="0" distL="0" distR="0" wp14:anchorId="5B153CEA" wp14:editId="2EA395A0">
            <wp:extent cx="4505960" cy="1521460"/>
            <wp:effectExtent l="0" t="0" r="889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5960" cy="1521460"/>
                    </a:xfrm>
                    <a:prstGeom prst="rect">
                      <a:avLst/>
                    </a:prstGeom>
                    <a:noFill/>
                    <a:ln>
                      <a:noFill/>
                    </a:ln>
                  </pic:spPr>
                </pic:pic>
              </a:graphicData>
            </a:graphic>
          </wp:inline>
        </w:drawing>
      </w:r>
    </w:p>
    <w:p w14:paraId="10DF27F9" w14:textId="77777777" w:rsidR="00096843" w:rsidRDefault="00096843" w:rsidP="00096843">
      <w:pPr>
        <w:spacing w:before="3" w:after="0" w:line="110" w:lineRule="exact"/>
        <w:rPr>
          <w:rFonts w:ascii="Times New Roman" w:hAnsi="Times New Roman"/>
          <w:sz w:val="11"/>
          <w:szCs w:val="11"/>
        </w:rPr>
      </w:pPr>
    </w:p>
    <w:p w14:paraId="5C0D3C45" w14:textId="77777777" w:rsidR="00096843" w:rsidRDefault="00096843" w:rsidP="00096843">
      <w:pPr>
        <w:spacing w:after="0" w:line="240" w:lineRule="auto"/>
        <w:ind w:right="-51"/>
        <w:jc w:val="center"/>
        <w:rPr>
          <w:rFonts w:ascii="Times New Roman" w:hAnsi="Times New Roman"/>
          <w:sz w:val="18"/>
          <w:szCs w:val="18"/>
          <w:lang w:eastAsia="zh-CN"/>
        </w:rPr>
      </w:pPr>
    </w:p>
    <w:p w14:paraId="02CE017B" w14:textId="77777777" w:rsidR="00096843" w:rsidRDefault="00096843" w:rsidP="00096843">
      <w:pPr>
        <w:spacing w:after="0" w:line="240" w:lineRule="auto"/>
        <w:ind w:right="-5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4-9  </w:t>
      </w:r>
      <w:r>
        <w:rPr>
          <w:rFonts w:ascii="Times New Roman" w:hAnsi="Times New Roman"/>
          <w:sz w:val="18"/>
          <w:szCs w:val="18"/>
          <w:lang w:eastAsia="zh-CN"/>
        </w:rPr>
        <w:t>二级页表地址转换过程</w:t>
      </w:r>
    </w:p>
    <w:p w14:paraId="341B7A11" w14:textId="77777777" w:rsidR="00096843" w:rsidRDefault="00096843" w:rsidP="00096843">
      <w:pPr>
        <w:spacing w:before="1" w:after="0" w:line="190" w:lineRule="exact"/>
        <w:rPr>
          <w:rFonts w:ascii="Times New Roman" w:hAnsi="Times New Roman"/>
          <w:sz w:val="19"/>
          <w:szCs w:val="19"/>
          <w:lang w:eastAsia="zh-CN"/>
        </w:rPr>
      </w:pPr>
    </w:p>
    <w:p w14:paraId="1D26A25E"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二级页表地址转换需</w:t>
      </w:r>
      <w:r>
        <w:rPr>
          <w:rFonts w:ascii="Times New Roman" w:hAnsi="Times New Roman"/>
          <w:spacing w:val="10"/>
          <w:sz w:val="21"/>
          <w:szCs w:val="21"/>
          <w:lang w:eastAsia="zh-CN"/>
        </w:rPr>
        <w:t>3</w:t>
      </w:r>
      <w:r>
        <w:rPr>
          <w:rFonts w:ascii="Times New Roman" w:hAnsi="Times New Roman"/>
          <w:spacing w:val="10"/>
          <w:sz w:val="21"/>
          <w:szCs w:val="21"/>
          <w:lang w:eastAsia="zh-CN"/>
        </w:rPr>
        <w:t>次访问内存，一次访问页目录、一次访问页表页、一次访问指令</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或数据，随着</w:t>
      </w:r>
      <w:r>
        <w:rPr>
          <w:rFonts w:ascii="Times New Roman" w:hAnsi="Times New Roman"/>
          <w:spacing w:val="10"/>
          <w:sz w:val="21"/>
          <w:szCs w:val="21"/>
          <w:lang w:eastAsia="zh-CN"/>
        </w:rPr>
        <w:t>64</w:t>
      </w:r>
      <w:r>
        <w:rPr>
          <w:rFonts w:ascii="Times New Roman" w:hAnsi="Times New Roman"/>
          <w:spacing w:val="10"/>
          <w:sz w:val="21"/>
          <w:szCs w:val="21"/>
          <w:lang w:eastAsia="zh-CN"/>
        </w:rPr>
        <w:t>位地址的出现，二级页表仍不够用，所以，三级、四级页表也已被引入系统。多级页表结构的本质是多级不连续，导致多级索引。以二级页表结构为例，应用程序的页面不连续存放，需要有页面地址索引，此索引就是进程页表。由于进程页表是不连续存放的多个页表页，故这些页表页也需要页表页地址索引，此索引就是页目录，这就形成二级索引，页目录项是页表页的索引，而页表页项是程序页面的索引。</w:t>
      </w:r>
      <w:commentRangeEnd w:id="12"/>
      <w:r w:rsidR="00AA214D">
        <w:rPr>
          <w:rStyle w:val="ad"/>
          <w:rFonts w:ascii="Times New Roman" w:eastAsiaTheme="minorEastAsia" w:hAnsi="Times New Roman" w:cstheme="minorBidi"/>
          <w:kern w:val="2"/>
          <w:lang w:eastAsia="zh-CN"/>
        </w:rPr>
        <w:commentReference w:id="12"/>
      </w:r>
    </w:p>
    <w:p w14:paraId="6E2F9F80" w14:textId="77777777" w:rsidR="00096843" w:rsidRDefault="00096843" w:rsidP="00096843">
      <w:pPr>
        <w:spacing w:after="0" w:line="360" w:lineRule="auto"/>
        <w:ind w:right="88"/>
        <w:jc w:val="both"/>
        <w:rPr>
          <w:rFonts w:ascii="Times New Roman" w:hAnsi="Times New Roman"/>
          <w:sz w:val="17"/>
          <w:szCs w:val="17"/>
          <w:lang w:eastAsia="zh-CN"/>
        </w:rPr>
      </w:pPr>
    </w:p>
    <w:p w14:paraId="3406E9E9" w14:textId="77777777" w:rsidR="00096843" w:rsidRDefault="00096843" w:rsidP="00096843">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4.3.6  </w:t>
      </w:r>
      <w:r>
        <w:rPr>
          <w:rFonts w:ascii="Times New Roman" w:hAnsi="Times New Roman"/>
          <w:b/>
          <w:spacing w:val="-1"/>
          <w:sz w:val="24"/>
          <w:szCs w:val="24"/>
          <w:lang w:eastAsia="zh-CN"/>
        </w:rPr>
        <w:t>反置页表</w:t>
      </w:r>
    </w:p>
    <w:p w14:paraId="08486597"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计算机逻辑地址空间越来越大，页表所占用的内存空间也越来越多，页表尺寸与虚地址空间呈正比增长。为了减少内存空间开销，不得不使用多级页表，但也有些操作系统，如</w:t>
      </w:r>
      <w:r>
        <w:rPr>
          <w:rFonts w:ascii="Times New Roman" w:hAnsi="Times New Roman"/>
          <w:spacing w:val="10"/>
          <w:sz w:val="21"/>
          <w:szCs w:val="21"/>
          <w:lang w:eastAsia="zh-CN"/>
        </w:rPr>
        <w:t>IBM AS/400</w:t>
      </w:r>
      <w:r>
        <w:rPr>
          <w:rFonts w:ascii="Times New Roman" w:hAnsi="Times New Roman"/>
          <w:spacing w:val="10"/>
          <w:sz w:val="21"/>
          <w:szCs w:val="21"/>
          <w:lang w:eastAsia="zh-CN"/>
        </w:rPr>
        <w:t>、</w:t>
      </w:r>
      <w:r>
        <w:rPr>
          <w:rFonts w:ascii="Times New Roman" w:hAnsi="Times New Roman"/>
          <w:spacing w:val="10"/>
          <w:sz w:val="21"/>
          <w:szCs w:val="21"/>
          <w:lang w:eastAsia="zh-CN"/>
        </w:rPr>
        <w:t>Power PC</w:t>
      </w:r>
      <w:r>
        <w:rPr>
          <w:rFonts w:ascii="Times New Roman" w:hAnsi="Times New Roman"/>
          <w:spacing w:val="10"/>
          <w:sz w:val="21"/>
          <w:szCs w:val="21"/>
          <w:lang w:eastAsia="zh-CN"/>
        </w:rPr>
        <w:t>和</w:t>
      </w:r>
      <w:r>
        <w:rPr>
          <w:rFonts w:ascii="Times New Roman" w:hAnsi="Times New Roman"/>
          <w:spacing w:val="10"/>
          <w:sz w:val="21"/>
          <w:szCs w:val="21"/>
          <w:lang w:eastAsia="zh-CN"/>
        </w:rPr>
        <w:t>UltraSPARC</w:t>
      </w:r>
      <w:r>
        <w:rPr>
          <w:rFonts w:ascii="Times New Roman" w:hAnsi="Times New Roman"/>
          <w:spacing w:val="10"/>
          <w:sz w:val="21"/>
          <w:szCs w:val="21"/>
          <w:lang w:eastAsia="zh-CN"/>
        </w:rPr>
        <w:t>中均采用反置页表（</w:t>
      </w:r>
      <w:r>
        <w:rPr>
          <w:rFonts w:ascii="Times New Roman" w:hAnsi="Times New Roman"/>
          <w:spacing w:val="10"/>
          <w:sz w:val="21"/>
          <w:szCs w:val="21"/>
          <w:lang w:eastAsia="zh-CN"/>
        </w:rPr>
        <w:t>Inverted Page Table</w:t>
      </w:r>
      <w:r>
        <w:rPr>
          <w:rFonts w:ascii="Times New Roman" w:hAnsi="Times New Roman"/>
          <w:spacing w:val="10"/>
          <w:sz w:val="21"/>
          <w:szCs w:val="21"/>
          <w:lang w:eastAsia="zh-CN"/>
        </w:rPr>
        <w:t>，</w:t>
      </w:r>
      <w:r>
        <w:rPr>
          <w:rFonts w:ascii="Times New Roman" w:hAnsi="Times New Roman"/>
          <w:spacing w:val="10"/>
          <w:sz w:val="21"/>
          <w:szCs w:val="21"/>
          <w:lang w:eastAsia="zh-CN"/>
        </w:rPr>
        <w:t>IPT</w:t>
      </w:r>
      <w:r>
        <w:rPr>
          <w:rFonts w:ascii="Times New Roman" w:hAnsi="Times New Roman"/>
          <w:spacing w:val="10"/>
          <w:sz w:val="21"/>
          <w:szCs w:val="21"/>
          <w:lang w:eastAsia="zh-CN"/>
        </w:rPr>
        <w:t>），它的主要优点是只需为所有进程维护一张表，对于一个具有</w:t>
      </w:r>
      <w:r>
        <w:rPr>
          <w:rFonts w:ascii="Times New Roman" w:hAnsi="Times New Roman"/>
          <w:spacing w:val="10"/>
          <w:sz w:val="21"/>
          <w:szCs w:val="21"/>
          <w:lang w:eastAsia="zh-CN"/>
        </w:rPr>
        <w:t>128 MB</w:t>
      </w:r>
      <w:r>
        <w:rPr>
          <w:rFonts w:ascii="Times New Roman" w:hAnsi="Times New Roman"/>
          <w:spacing w:val="10"/>
          <w:sz w:val="21"/>
          <w:szCs w:val="21"/>
          <w:lang w:eastAsia="zh-CN"/>
        </w:rPr>
        <w:t>的计算机，若页面尺寸为</w:t>
      </w:r>
      <w:r>
        <w:rPr>
          <w:rFonts w:ascii="Times New Roman" w:hAnsi="Times New Roman"/>
          <w:spacing w:val="10"/>
          <w:sz w:val="21"/>
          <w:szCs w:val="21"/>
          <w:lang w:eastAsia="zh-CN"/>
        </w:rPr>
        <w:t>4 KB</w:t>
      </w:r>
      <w:r>
        <w:rPr>
          <w:rFonts w:ascii="Times New Roman" w:hAnsi="Times New Roman"/>
          <w:spacing w:val="10"/>
          <w:sz w:val="21"/>
          <w:szCs w:val="21"/>
          <w:lang w:eastAsia="zh-CN"/>
        </w:rPr>
        <w:t>，则反置页表仅占用</w:t>
      </w:r>
      <w:r>
        <w:rPr>
          <w:rFonts w:ascii="Times New Roman" w:hAnsi="Times New Roman"/>
          <w:spacing w:val="10"/>
          <w:sz w:val="21"/>
          <w:szCs w:val="21"/>
          <w:lang w:eastAsia="zh-CN"/>
        </w:rPr>
        <w:t>128 KB</w:t>
      </w:r>
      <w:r>
        <w:rPr>
          <w:rFonts w:ascii="Times New Roman" w:hAnsi="Times New Roman"/>
          <w:spacing w:val="10"/>
          <w:sz w:val="21"/>
          <w:szCs w:val="21"/>
          <w:lang w:eastAsia="zh-CN"/>
        </w:rPr>
        <w:t>内存。此表为内存中的每个页框建立一个</w:t>
      </w:r>
      <w:r>
        <w:rPr>
          <w:rFonts w:ascii="Times New Roman" w:hAnsi="Times New Roman"/>
          <w:spacing w:val="10"/>
          <w:sz w:val="21"/>
          <w:szCs w:val="21"/>
          <w:lang w:eastAsia="zh-CN"/>
        </w:rPr>
        <w:t>IPT</w:t>
      </w:r>
      <w:r>
        <w:rPr>
          <w:rFonts w:ascii="Times New Roman" w:hAnsi="Times New Roman"/>
          <w:spacing w:val="10"/>
          <w:sz w:val="21"/>
          <w:szCs w:val="21"/>
          <w:lang w:eastAsia="zh-CN"/>
        </w:rPr>
        <w:t>表项并按照块号进行排序，其表项包含：在此页框中页面的页号、页面所属进程的标识符和哈希链指针，用来完成逻辑地址到物理地址的</w:t>
      </w:r>
      <w:r>
        <w:rPr>
          <w:rFonts w:ascii="Times New Roman" w:hAnsi="Times New Roman"/>
          <w:spacing w:val="10"/>
          <w:sz w:val="21"/>
          <w:szCs w:val="21"/>
          <w:lang w:eastAsia="zh-CN"/>
        </w:rPr>
        <w:lastRenderedPageBreak/>
        <w:t>转换，与此相适应，逻辑地址由进程标识符、页号和页内位移</w:t>
      </w:r>
      <w:r>
        <w:rPr>
          <w:rFonts w:ascii="Times New Roman" w:hAnsi="Times New Roman"/>
          <w:spacing w:val="10"/>
          <w:sz w:val="21"/>
          <w:szCs w:val="21"/>
          <w:lang w:eastAsia="zh-CN"/>
        </w:rPr>
        <w:t>3</w:t>
      </w:r>
      <w:r>
        <w:rPr>
          <w:rFonts w:ascii="Times New Roman" w:hAnsi="Times New Roman"/>
          <w:spacing w:val="10"/>
          <w:sz w:val="21"/>
          <w:szCs w:val="21"/>
          <w:lang w:eastAsia="zh-CN"/>
        </w:rPr>
        <w:t>个部分组成。如图</w:t>
      </w:r>
      <w:r>
        <w:rPr>
          <w:rFonts w:ascii="Times New Roman" w:hAnsi="Times New Roman"/>
          <w:spacing w:val="10"/>
          <w:sz w:val="21"/>
          <w:szCs w:val="21"/>
          <w:lang w:eastAsia="zh-CN"/>
        </w:rPr>
        <w:t>4-10</w:t>
      </w:r>
      <w:r>
        <w:rPr>
          <w:rFonts w:ascii="Times New Roman" w:hAnsi="Times New Roman"/>
          <w:spacing w:val="10"/>
          <w:sz w:val="21"/>
          <w:szCs w:val="21"/>
          <w:lang w:eastAsia="zh-CN"/>
        </w:rPr>
        <w:t>所示是反置页表及其地址转换的过程：需要访问内存地址时，地址转换机制用进程标识符与页号作为输入，由哈希函数先映射到哈希表，哈希表项存放的是指向</w:t>
      </w:r>
      <w:r>
        <w:rPr>
          <w:rFonts w:ascii="Times New Roman" w:hAnsi="Times New Roman"/>
          <w:spacing w:val="10"/>
          <w:sz w:val="21"/>
          <w:szCs w:val="21"/>
          <w:lang w:eastAsia="zh-CN"/>
        </w:rPr>
        <w:t>IPT</w:t>
      </w:r>
      <w:r>
        <w:rPr>
          <w:rFonts w:ascii="Times New Roman" w:hAnsi="Times New Roman"/>
          <w:spacing w:val="10"/>
          <w:sz w:val="21"/>
          <w:szCs w:val="21"/>
          <w:lang w:eastAsia="zh-CN"/>
        </w:rPr>
        <w:t>表项的指针，此指针要么就是指向匹配的</w:t>
      </w:r>
      <w:r>
        <w:rPr>
          <w:rFonts w:ascii="Times New Roman" w:hAnsi="Times New Roman"/>
          <w:spacing w:val="10"/>
          <w:sz w:val="21"/>
          <w:szCs w:val="21"/>
          <w:lang w:eastAsia="zh-CN"/>
        </w:rPr>
        <w:t>IPT</w:t>
      </w:r>
      <w:r>
        <w:rPr>
          <w:rFonts w:ascii="Times New Roman" w:hAnsi="Times New Roman"/>
          <w:spacing w:val="10"/>
          <w:sz w:val="21"/>
          <w:szCs w:val="21"/>
          <w:lang w:eastAsia="zh-CN"/>
        </w:rPr>
        <w:t>表项，否则，遍历哈希链直至找到进程标识符与页号均匹配的</w:t>
      </w:r>
      <w:r>
        <w:rPr>
          <w:rFonts w:ascii="Times New Roman" w:hAnsi="Times New Roman"/>
          <w:spacing w:val="10"/>
          <w:sz w:val="21"/>
          <w:szCs w:val="21"/>
          <w:lang w:eastAsia="zh-CN"/>
        </w:rPr>
        <w:t>IPT</w:t>
      </w:r>
      <w:r>
        <w:rPr>
          <w:rFonts w:ascii="Times New Roman" w:hAnsi="Times New Roman"/>
          <w:spacing w:val="10"/>
          <w:sz w:val="21"/>
          <w:szCs w:val="21"/>
          <w:lang w:eastAsia="zh-CN"/>
        </w:rPr>
        <w:t>表项，而此表项的序号就是页框号，通过拼接页内位移便可生成物理地址。若在反置页表中未能找到匹配的</w:t>
      </w:r>
      <w:r>
        <w:rPr>
          <w:rFonts w:ascii="Times New Roman" w:hAnsi="Times New Roman"/>
          <w:spacing w:val="10"/>
          <w:sz w:val="21"/>
          <w:szCs w:val="21"/>
          <w:lang w:eastAsia="zh-CN"/>
        </w:rPr>
        <w:t>IPT</w:t>
      </w:r>
      <w:r>
        <w:rPr>
          <w:rFonts w:ascii="Times New Roman" w:hAnsi="Times New Roman"/>
          <w:spacing w:val="10"/>
          <w:sz w:val="21"/>
          <w:szCs w:val="21"/>
          <w:lang w:eastAsia="zh-CN"/>
        </w:rPr>
        <w:t>页表项，说明此页不在内存，触发缺页异常，请求操作系统通过页表调入。</w:t>
      </w:r>
    </w:p>
    <w:p w14:paraId="718B74D1" w14:textId="6655A205" w:rsidR="00096843" w:rsidRDefault="00096843" w:rsidP="003A418E">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IPT</w:t>
      </w:r>
      <w:r>
        <w:rPr>
          <w:rFonts w:ascii="Times New Roman" w:hAnsi="Times New Roman"/>
          <w:spacing w:val="10"/>
          <w:sz w:val="21"/>
          <w:szCs w:val="21"/>
          <w:lang w:eastAsia="zh-CN"/>
        </w:rPr>
        <w:t>表项中增加哈希链指针，是由于有多个页号经哈希函数转换后可能获得相同的哈希</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值，所以，利用哈希链来处理这种冲突，在进行地址映射时，用哈希表定位后还可能要遍历哈希链逐一找出所需的页面。</w:t>
      </w:r>
    </w:p>
    <w:p w14:paraId="7E358197" w14:textId="77777777" w:rsidR="003A418E" w:rsidRDefault="003A418E" w:rsidP="003A418E">
      <w:pPr>
        <w:spacing w:after="0" w:line="360" w:lineRule="auto"/>
        <w:ind w:right="88" w:firstLine="415"/>
        <w:jc w:val="both"/>
        <w:rPr>
          <w:rFonts w:ascii="Times New Roman" w:hAnsi="Times New Roman"/>
          <w:sz w:val="20"/>
          <w:szCs w:val="20"/>
          <w:lang w:eastAsia="zh-CN"/>
        </w:rPr>
      </w:pPr>
    </w:p>
    <w:p w14:paraId="7B55E2B6" w14:textId="57FCE110" w:rsidR="003A418E" w:rsidRDefault="003A418E" w:rsidP="003A418E">
      <w:pPr>
        <w:spacing w:after="0" w:line="360" w:lineRule="auto"/>
        <w:ind w:right="88" w:firstLine="415"/>
        <w:jc w:val="both"/>
        <w:rPr>
          <w:rFonts w:ascii="Times New Roman" w:hAnsi="Times New Roman"/>
          <w:sz w:val="20"/>
          <w:szCs w:val="20"/>
          <w:lang w:eastAsia="zh-CN"/>
        </w:rPr>
      </w:pPr>
      <w:del w:id="14" w:author="simeng zhao" w:date="2018-01-19T00:06:00Z">
        <w:r w:rsidDel="003A418E">
          <w:rPr>
            <w:rFonts w:ascii="Times New Roman" w:hAnsi="Times New Roman"/>
            <w:noProof/>
            <w:spacing w:val="10"/>
            <w:sz w:val="21"/>
            <w:szCs w:val="21"/>
            <w:lang w:eastAsia="zh-CN"/>
            <w:rPrChange w:id="15" w:author="Unknown">
              <w:rPr>
                <w:noProof/>
                <w:lang w:eastAsia="zh-CN"/>
              </w:rPr>
            </w:rPrChange>
          </w:rPr>
          <mc:AlternateContent>
            <mc:Choice Requires="wpg">
              <w:drawing>
                <wp:inline distT="0" distB="0" distL="0" distR="0" wp14:anchorId="3B2925D8" wp14:editId="3A8D8432">
                  <wp:extent cx="3886200" cy="2172970"/>
                  <wp:effectExtent l="0" t="0" r="0" b="0"/>
                  <wp:docPr id="114" name="组合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0" cy="2172970"/>
                            <a:chOff x="1778" y="471"/>
                            <a:chExt cx="6120" cy="3422"/>
                          </a:xfrm>
                        </wpg:grpSpPr>
                        <wpg:grpSp>
                          <wpg:cNvPr id="115" name="组合 916"/>
                          <wpg:cNvGrpSpPr>
                            <a:grpSpLocks/>
                          </wpg:cNvGrpSpPr>
                          <wpg:grpSpPr bwMode="auto">
                            <a:xfrm>
                              <a:off x="1778" y="471"/>
                              <a:ext cx="6120" cy="3422"/>
                              <a:chOff x="1778" y="471"/>
                              <a:chExt cx="6120" cy="3422"/>
                            </a:xfrm>
                          </wpg:grpSpPr>
                          <wps:wsp>
                            <wps:cNvPr id="116" name="任意多边形 917"/>
                            <wps:cNvSpPr>
                              <a:spLocks/>
                            </wps:cNvSpPr>
                            <wps:spPr bwMode="auto">
                              <a:xfrm>
                                <a:off x="1781" y="473"/>
                                <a:ext cx="6115" cy="3418"/>
                              </a:xfrm>
                              <a:custGeom>
                                <a:avLst/>
                                <a:gdLst>
                                  <a:gd name="T0" fmla="+- 0 1781 1781"/>
                                  <a:gd name="T1" fmla="*/ T0 w 6115"/>
                                  <a:gd name="T2" fmla="+- 0 3891 473"/>
                                  <a:gd name="T3" fmla="*/ 3891 h 3418"/>
                                  <a:gd name="T4" fmla="+- 0 7896 1781"/>
                                  <a:gd name="T5" fmla="*/ T4 w 6115"/>
                                  <a:gd name="T6" fmla="+- 0 3891 473"/>
                                  <a:gd name="T7" fmla="*/ 3891 h 3418"/>
                                  <a:gd name="T8" fmla="+- 0 7896 1781"/>
                                  <a:gd name="T9" fmla="*/ T8 w 6115"/>
                                  <a:gd name="T10" fmla="+- 0 473 473"/>
                                  <a:gd name="T11" fmla="*/ 473 h 3418"/>
                                  <a:gd name="T12" fmla="+- 0 1781 1781"/>
                                  <a:gd name="T13" fmla="*/ T12 w 6115"/>
                                  <a:gd name="T14" fmla="+- 0 473 473"/>
                                  <a:gd name="T15" fmla="*/ 473 h 3418"/>
                                  <a:gd name="T16" fmla="+- 0 1781 1781"/>
                                  <a:gd name="T17" fmla="*/ T16 w 6115"/>
                                  <a:gd name="T18" fmla="+- 0 3891 473"/>
                                  <a:gd name="T19" fmla="*/ 3891 h 3418"/>
                                </a:gdLst>
                                <a:ahLst/>
                                <a:cxnLst>
                                  <a:cxn ang="0">
                                    <a:pos x="T1" y="T3"/>
                                  </a:cxn>
                                  <a:cxn ang="0">
                                    <a:pos x="T5" y="T7"/>
                                  </a:cxn>
                                  <a:cxn ang="0">
                                    <a:pos x="T9" y="T11"/>
                                  </a:cxn>
                                  <a:cxn ang="0">
                                    <a:pos x="T13" y="T15"/>
                                  </a:cxn>
                                  <a:cxn ang="0">
                                    <a:pos x="T17" y="T19"/>
                                  </a:cxn>
                                </a:cxnLst>
                                <a:rect l="0" t="0" r="r" b="b"/>
                                <a:pathLst>
                                  <a:path w="6115" h="3418">
                                    <a:moveTo>
                                      <a:pt x="0" y="3418"/>
                                    </a:moveTo>
                                    <a:lnTo>
                                      <a:pt x="6115" y="3418"/>
                                    </a:lnTo>
                                    <a:lnTo>
                                      <a:pt x="6115" y="0"/>
                                    </a:lnTo>
                                    <a:lnTo>
                                      <a:pt x="0" y="0"/>
                                    </a:lnTo>
                                    <a:lnTo>
                                      <a:pt x="0" y="3418"/>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 name="图片 9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778" y="471"/>
                                <a:ext cx="6120" cy="3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inline>
              </w:drawing>
            </mc:Choice>
            <mc:Fallback xmlns:mv="urn:schemas-microsoft-com:mac:vml" xmlns:mo="http://schemas.microsoft.com/office/mac/office/2008/main">
              <w:pict>
                <v:group w14:anchorId="46459791" id="组合 114" o:spid="_x0000_s1026" style="width:306pt;height:171.1pt;mso-position-horizontal-relative:char;mso-position-vertical-relative:line" coordorigin="1778,471" coordsize="6120,3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">
                  <v:group id="组合 916" o:spid="_x0000_s1027" style="position:absolute;left:1778;top:471;width:6120;height:3422" coordorigin="1778,471" coordsize="612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任意多边形 917" o:spid="_x0000_s1028" style="position:absolute;left:1781;top:473;width:6115;height:3418;visibility:visible;mso-wrap-style:square;v-text-anchor:top" coordsize="6115,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" path="m,3418r6115,l6115,,,,,3418e" fillcolor="black" stroked="f">
                      <v:path arrowok="t" o:connecttype="custom" o:connectlocs="0,3891;6115,3891;6115,473;0,473;0,3891" o:connectangles="0,0,0,0,0"/>
                    </v:shape>
                    <v:shape id="图片 918" o:spid="_x0000_s1029" type="#_x0000_t75" style="position:absolute;left:1778;top:471;width:6120;height:3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">
                      <v:imagedata r:id="rId35" o:title=""/>
                    </v:shape>
                  </v:group>
                  <w10:anchorlock/>
                </v:group>
              </w:pict>
            </mc:Fallback>
          </mc:AlternateContent>
        </w:r>
      </w:del>
    </w:p>
    <w:p w14:paraId="1B530ABE" w14:textId="77777777" w:rsidR="003A418E" w:rsidRDefault="003A418E" w:rsidP="003A418E">
      <w:pPr>
        <w:spacing w:after="0" w:line="360" w:lineRule="auto"/>
        <w:ind w:right="88" w:firstLine="415"/>
        <w:jc w:val="both"/>
        <w:rPr>
          <w:rFonts w:ascii="Times New Roman" w:hAnsi="Times New Roman"/>
          <w:sz w:val="20"/>
          <w:szCs w:val="20"/>
          <w:lang w:eastAsia="zh-CN"/>
        </w:rPr>
      </w:pPr>
    </w:p>
    <w:p w14:paraId="35880104" w14:textId="4139ED69" w:rsidR="00096843" w:rsidRPr="003A418E" w:rsidRDefault="00096843" w:rsidP="003A418E">
      <w:pPr>
        <w:spacing w:after="0" w:line="240" w:lineRule="auto"/>
        <w:ind w:right="-5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4-10  </w:t>
      </w:r>
      <w:r>
        <w:rPr>
          <w:rFonts w:ascii="Times New Roman" w:hAnsi="Times New Roman"/>
          <w:sz w:val="18"/>
          <w:szCs w:val="18"/>
          <w:lang w:eastAsia="zh-CN"/>
        </w:rPr>
        <w:t>反置页表及其地址转换</w:t>
      </w:r>
    </w:p>
    <w:p w14:paraId="3D9BBB3D"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为了使进程能共享内存中的同一页面，必须扩展</w:t>
      </w:r>
      <w:r>
        <w:rPr>
          <w:rFonts w:ascii="Times New Roman" w:hAnsi="Times New Roman"/>
          <w:spacing w:val="10"/>
          <w:sz w:val="21"/>
          <w:szCs w:val="21"/>
          <w:lang w:eastAsia="zh-CN"/>
        </w:rPr>
        <w:t>IPT</w:t>
      </w:r>
      <w:r>
        <w:rPr>
          <w:rFonts w:ascii="Times New Roman" w:hAnsi="Times New Roman"/>
          <w:spacing w:val="10"/>
          <w:sz w:val="21"/>
          <w:szCs w:val="21"/>
          <w:lang w:eastAsia="zh-CN"/>
        </w:rPr>
        <w:t>表的内容，使得每个表项可以记录多个进程。这样做虽然能解决问题，但却增加了复杂性。</w:t>
      </w:r>
      <w:r>
        <w:rPr>
          <w:rFonts w:ascii="Times New Roman" w:hAnsi="Times New Roman"/>
          <w:spacing w:val="10"/>
          <w:sz w:val="21"/>
          <w:szCs w:val="21"/>
          <w:lang w:eastAsia="zh-CN"/>
        </w:rPr>
        <w:t>IPT</w:t>
      </w:r>
      <w:r>
        <w:rPr>
          <w:rFonts w:ascii="Times New Roman" w:hAnsi="Times New Roman"/>
          <w:spacing w:val="10"/>
          <w:sz w:val="21"/>
          <w:szCs w:val="21"/>
          <w:lang w:eastAsia="zh-CN"/>
        </w:rPr>
        <w:t>能减少页表对内存的占用，然而，</w:t>
      </w:r>
      <w:r>
        <w:rPr>
          <w:rFonts w:ascii="Times New Roman" w:hAnsi="Times New Roman"/>
          <w:spacing w:val="10"/>
          <w:sz w:val="21"/>
          <w:szCs w:val="21"/>
          <w:lang w:eastAsia="zh-CN"/>
        </w:rPr>
        <w:t>IPT</w:t>
      </w:r>
      <w:r>
        <w:rPr>
          <w:rFonts w:ascii="Times New Roman" w:hAnsi="Times New Roman"/>
          <w:spacing w:val="10"/>
          <w:sz w:val="21"/>
          <w:szCs w:val="21"/>
          <w:lang w:eastAsia="zh-CN"/>
        </w:rPr>
        <w:t>仅包含调入内存的页面，不包含未调入的页面，仍需要为进程建立传统页表，不过此页表不再放在内存中，而是存放在磁盘上。当发生缺页异常时，把所需页面调入内存要多访问一次磁盘，速度会比较慢。</w:t>
      </w:r>
    </w:p>
    <w:p w14:paraId="1A6AE343" w14:textId="5C95C6E7"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A82538">
        <w:rPr>
          <w:rFonts w:ascii="Times New Roman" w:hAnsi="Times New Roman"/>
          <w:noProof/>
          <w:spacing w:val="10"/>
          <w:sz w:val="21"/>
          <w:szCs w:val="21"/>
          <w:lang w:eastAsia="zh-CN"/>
        </w:rPr>
        <w:lastRenderedPageBreak/>
        <w:drawing>
          <wp:inline distT="0" distB="0" distL="0" distR="0" wp14:anchorId="58CEC9E1" wp14:editId="277C09EE">
            <wp:extent cx="6122670" cy="408940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2670" cy="4089400"/>
                    </a:xfrm>
                    <a:prstGeom prst="rect">
                      <a:avLst/>
                    </a:prstGeom>
                    <a:noFill/>
                    <a:ln>
                      <a:noFill/>
                    </a:ln>
                  </pic:spPr>
                </pic:pic>
              </a:graphicData>
            </a:graphic>
          </wp:inline>
        </w:drawing>
      </w:r>
    </w:p>
    <w:p w14:paraId="119D3B7D" w14:textId="3656FF0E" w:rsidR="00096843" w:rsidRDefault="00096843" w:rsidP="00096843">
      <w:pPr>
        <w:spacing w:after="0" w:line="360" w:lineRule="auto"/>
        <w:ind w:leftChars="82" w:left="180" w:rightChars="40" w:right="88" w:firstLine="415"/>
        <w:jc w:val="both"/>
        <w:rPr>
          <w:rFonts w:ascii="Times New Roman" w:hAnsi="Times New Roman"/>
          <w:noProof/>
          <w:spacing w:val="10"/>
          <w:sz w:val="21"/>
          <w:szCs w:val="21"/>
          <w:lang w:eastAsia="zh-CN"/>
        </w:rPr>
      </w:pPr>
      <w:r w:rsidRPr="001877D3">
        <w:rPr>
          <w:rFonts w:ascii="Times New Roman" w:hAnsi="Times New Roman"/>
          <w:noProof/>
          <w:spacing w:val="10"/>
          <w:sz w:val="21"/>
          <w:szCs w:val="21"/>
          <w:lang w:eastAsia="zh-CN"/>
        </w:rPr>
        <w:drawing>
          <wp:inline distT="0" distB="0" distL="0" distR="0" wp14:anchorId="102393A9" wp14:editId="6B0EEAEA">
            <wp:extent cx="6122670" cy="17849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2670" cy="1784985"/>
                    </a:xfrm>
                    <a:prstGeom prst="rect">
                      <a:avLst/>
                    </a:prstGeom>
                    <a:noFill/>
                    <a:ln>
                      <a:noFill/>
                    </a:ln>
                  </pic:spPr>
                </pic:pic>
              </a:graphicData>
            </a:graphic>
          </wp:inline>
        </w:drawing>
      </w:r>
    </w:p>
    <w:p w14:paraId="57FFDC16" w14:textId="77777777" w:rsidR="00096843" w:rsidRDefault="00096843" w:rsidP="00096843">
      <w:pPr>
        <w:spacing w:after="0" w:line="360" w:lineRule="auto"/>
        <w:ind w:right="88" w:firstLine="415"/>
        <w:jc w:val="both"/>
        <w:rPr>
          <w:rFonts w:ascii="Times New Roman" w:hAnsi="Times New Roman"/>
          <w:spacing w:val="10"/>
          <w:sz w:val="21"/>
          <w:szCs w:val="21"/>
          <w:lang w:eastAsia="zh-CN"/>
        </w:rPr>
      </w:pPr>
    </w:p>
    <w:p w14:paraId="0DAB223E" w14:textId="3C1FFA0C" w:rsidR="00096843" w:rsidRDefault="00096843" w:rsidP="00096843">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3FE4627B" wp14:editId="2B2B6DCC">
            <wp:extent cx="4645025" cy="2143125"/>
            <wp:effectExtent l="0" t="0" r="317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5025" cy="2143125"/>
                    </a:xfrm>
                    <a:prstGeom prst="rect">
                      <a:avLst/>
                    </a:prstGeom>
                    <a:noFill/>
                    <a:ln>
                      <a:noFill/>
                    </a:ln>
                  </pic:spPr>
                </pic:pic>
              </a:graphicData>
            </a:graphic>
          </wp:inline>
        </w:drawing>
      </w:r>
    </w:p>
    <w:p w14:paraId="794D6DBA" w14:textId="77777777" w:rsidR="00096843" w:rsidRPr="008755B7" w:rsidRDefault="00096843" w:rsidP="00096843">
      <w:pPr>
        <w:spacing w:before="15"/>
        <w:jc w:val="both"/>
        <w:rPr>
          <w:rFonts w:ascii="Times New Roman" w:hAnsi="Times New Roman"/>
          <w:b/>
          <w:color w:val="FF0000"/>
          <w:spacing w:val="10"/>
          <w:sz w:val="24"/>
          <w:szCs w:val="18"/>
          <w:lang w:eastAsia="zh-CN"/>
        </w:rPr>
      </w:pPr>
      <w:r>
        <w:rPr>
          <w:rFonts w:ascii="Times New Roman" w:hAnsi="Times New Roman" w:hint="eastAsia"/>
          <w:b/>
          <w:color w:val="FF0000"/>
          <w:spacing w:val="10"/>
          <w:sz w:val="24"/>
          <w:szCs w:val="18"/>
          <w:lang w:eastAsia="zh-CN"/>
        </w:rPr>
        <w:lastRenderedPageBreak/>
        <w:t>反制页表中，不是为每一个虚拟页配置一个页表项而是每一个物理页框具有一个页表项，所以在内存大小固定的情况下，总的页表的大小也是固定的，无论支持的进程或者虚拟地址有多少。由于虚拟地址可能会重复，所以需要在页表项中添加一个指针形成一个哈希链</w:t>
      </w:r>
    </w:p>
    <w:p w14:paraId="2A77642B"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245C5B">
        <w:rPr>
          <w:rFonts w:ascii="Times New Roman" w:hAnsi="Times New Roman" w:hint="eastAsia"/>
          <w:b/>
          <w:color w:val="FF0000"/>
          <w:spacing w:val="10"/>
          <w:sz w:val="24"/>
          <w:szCs w:val="18"/>
          <w:lang w:eastAsia="zh-CN"/>
        </w:rPr>
        <w:t>Operating Systems: Internals and Design Principles (8th edition)</w:t>
      </w:r>
      <w:r w:rsidRPr="008755B7">
        <w:rPr>
          <w:rFonts w:ascii="Times New Roman" w:hAnsi="Times New Roman" w:hint="eastAsia"/>
          <w:b/>
          <w:color w:val="FF0000"/>
          <w:spacing w:val="10"/>
          <w:sz w:val="24"/>
          <w:szCs w:val="18"/>
          <w:lang w:eastAsia="zh-CN"/>
        </w:rPr>
        <w:t>, page 348</w:t>
      </w:r>
    </w:p>
    <w:p w14:paraId="414A992B" w14:textId="77777777" w:rsidR="00096843" w:rsidRPr="008755B7" w:rsidRDefault="00096843" w:rsidP="00096843">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反置页表的页表项</w:t>
      </w:r>
    </w:p>
    <w:p w14:paraId="5AECE43E" w14:textId="77777777" w:rsidR="003A418E" w:rsidRPr="003A418E" w:rsidRDefault="003A418E" w:rsidP="003A418E">
      <w:pPr>
        <w:spacing w:before="240" w:after="0" w:line="240" w:lineRule="auto"/>
        <w:ind w:right="-23"/>
        <w:jc w:val="center"/>
        <w:outlineLvl w:val="1"/>
        <w:rPr>
          <w:rFonts w:ascii="Times New Roman" w:hAnsi="Times New Roman"/>
          <w:b/>
          <w:bCs/>
          <w:sz w:val="30"/>
          <w:szCs w:val="30"/>
          <w:u w:val="single" w:color="000000"/>
          <w:lang w:eastAsia="zh-CN"/>
        </w:rPr>
      </w:pPr>
      <w:r w:rsidRPr="003A418E">
        <w:rPr>
          <w:rFonts w:ascii="Times New Roman" w:hAnsi="Times New Roman"/>
          <w:b/>
          <w:bCs/>
          <w:sz w:val="30"/>
          <w:szCs w:val="30"/>
          <w:highlight w:val="lightGray"/>
          <w:u w:val="single" w:color="000000"/>
          <w:lang w:eastAsia="zh-CN"/>
        </w:rPr>
        <w:t>4.4</w:t>
      </w:r>
      <w:r w:rsidRPr="003A418E">
        <w:rPr>
          <w:rFonts w:ascii="Times New Roman" w:hAnsi="Times New Roman"/>
          <w:b/>
          <w:bCs/>
          <w:sz w:val="30"/>
          <w:szCs w:val="30"/>
          <w:u w:val="single" w:color="000000"/>
          <w:lang w:eastAsia="zh-CN"/>
        </w:rPr>
        <w:t xml:space="preserve">  </w:t>
      </w:r>
      <w:r w:rsidRPr="003A418E">
        <w:rPr>
          <w:rFonts w:ascii="Times New Roman" w:hAnsi="Times New Roman"/>
          <w:b/>
          <w:bCs/>
          <w:sz w:val="30"/>
          <w:szCs w:val="30"/>
          <w:u w:val="single" w:color="000000"/>
          <w:lang w:eastAsia="zh-CN"/>
        </w:rPr>
        <w:t>分段存储管理</w:t>
      </w:r>
    </w:p>
    <w:p w14:paraId="4CFD0CD1" w14:textId="58DE5ACD"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409B35A3" wp14:editId="6EAF5F0D">
            <wp:extent cx="3744595" cy="2732405"/>
            <wp:effectExtent l="0" t="0" r="825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4595" cy="2732405"/>
                    </a:xfrm>
                    <a:prstGeom prst="rect">
                      <a:avLst/>
                    </a:prstGeom>
                    <a:noFill/>
                    <a:ln>
                      <a:noFill/>
                    </a:ln>
                  </pic:spPr>
                </pic:pic>
              </a:graphicData>
            </a:graphic>
          </wp:inline>
        </w:drawing>
      </w:r>
    </w:p>
    <w:p w14:paraId="22E19627"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这是一个程序的分段结构，特可以包括主程序段，若干个子程序段，若干个数据段等等。</w:t>
      </w:r>
    </w:p>
    <w:p w14:paraId="434A230B" w14:textId="56D246D9"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1D65818A" wp14:editId="03D328D6">
            <wp:extent cx="4065905" cy="2737485"/>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5905" cy="2737485"/>
                    </a:xfrm>
                    <a:prstGeom prst="rect">
                      <a:avLst/>
                    </a:prstGeom>
                    <a:noFill/>
                    <a:ln>
                      <a:noFill/>
                    </a:ln>
                  </pic:spPr>
                </pic:pic>
              </a:graphicData>
            </a:graphic>
          </wp:inline>
        </w:drawing>
      </w:r>
    </w:p>
    <w:p w14:paraId="0E2F44C6"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lastRenderedPageBreak/>
        <w:t>下面来介绍一下段式存储管理的基本思想，段式存储管理是基于可变分区存储管理实现，一个进程有多个段，就有可能要占据多个分区。硬件是由一组用户可见的段地址及存器，至少有一个代码段，一个数据段，一个堆栈段，再加上一个附加段，你可以灵活使用，当然附加段有的计算机系统可能有不止一个寄存器附加段，这些东西都可以被我们的地址转换所借用，段式存储需要为每个进程增加设计一个页表，每个段占用一个段表项，它包括，段始址，段限长以及存储保护，段是不是可移动，是不是可扩充长度等等标志位。</w:t>
      </w:r>
    </w:p>
    <w:p w14:paraId="466E295C" w14:textId="40E5285D"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5A273E02" wp14:editId="0569A4D5">
            <wp:extent cx="3276600" cy="29991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2999105"/>
                    </a:xfrm>
                    <a:prstGeom prst="rect">
                      <a:avLst/>
                    </a:prstGeom>
                    <a:noFill/>
                    <a:ln>
                      <a:noFill/>
                    </a:ln>
                  </pic:spPr>
                </pic:pic>
              </a:graphicData>
            </a:graphic>
          </wp:inline>
        </w:drawing>
      </w:r>
    </w:p>
    <w:p w14:paraId="0B358890"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在段式存储管理当中它的地址转换流程是这样的，我们从段表控制寄存器中得到当前段表，然后我们根据逻辑地址中的段号来查段表，得到该段始址和限长，然后我们把单元号和段长作比较，如果超过了段长就要发生越界中断，因为他是个非法的地址访问，否则的话我们就可以把我们的基址加单元号相加，形成我们的一个绝对地址。</w:t>
      </w:r>
    </w:p>
    <w:p w14:paraId="1FC4C37F" w14:textId="62CF364B"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2E82B961" wp14:editId="2A7843D6">
            <wp:extent cx="3820795" cy="1812290"/>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0795" cy="1812290"/>
                    </a:xfrm>
                    <a:prstGeom prst="rect">
                      <a:avLst/>
                    </a:prstGeom>
                    <a:noFill/>
                    <a:ln>
                      <a:noFill/>
                    </a:ln>
                  </pic:spPr>
                </pic:pic>
              </a:graphicData>
            </a:graphic>
          </wp:inline>
        </w:drawing>
      </w:r>
    </w:p>
    <w:p w14:paraId="5A8CA80A" w14:textId="33F38DDD"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我</w:t>
      </w:r>
    </w:p>
    <w:p w14:paraId="61177DB8" w14:textId="77777777" w:rsidR="003A418E" w:rsidRPr="003A418E" w:rsidRDefault="003A418E" w:rsidP="003A418E">
      <w:pPr>
        <w:spacing w:before="15"/>
        <w:jc w:val="both"/>
        <w:rPr>
          <w:lang w:eastAsia="zh-CN"/>
        </w:rPr>
      </w:pPr>
      <w:r w:rsidRPr="003A418E">
        <w:rPr>
          <w:rFonts w:ascii="Times New Roman" w:hAnsi="Times New Roman" w:hint="eastAsia"/>
          <w:b/>
          <w:color w:val="FF0000"/>
          <w:spacing w:val="10"/>
          <w:sz w:val="24"/>
          <w:szCs w:val="18"/>
          <w:lang w:eastAsia="zh-CN"/>
        </w:rPr>
        <w:lastRenderedPageBreak/>
        <w:t>//</w:t>
      </w:r>
      <w:r w:rsidRPr="003A418E">
        <w:rPr>
          <w:rFonts w:ascii="Times New Roman" w:hAnsi="Times New Roman" w:hint="eastAsia"/>
          <w:b/>
          <w:color w:val="FF0000"/>
          <w:spacing w:val="10"/>
          <w:sz w:val="24"/>
          <w:szCs w:val="18"/>
          <w:lang w:eastAsia="zh-CN"/>
        </w:rPr>
        <w:t>这部分内容来自操作系统慕课课件《</w:t>
      </w:r>
      <w:r w:rsidRPr="003A418E">
        <w:rPr>
          <w:rFonts w:ascii="Times New Roman" w:hAnsi="Times New Roman" w:hint="eastAsia"/>
          <w:b/>
          <w:color w:val="FF0000"/>
          <w:spacing w:val="10"/>
          <w:sz w:val="24"/>
          <w:szCs w:val="18"/>
          <w:lang w:eastAsia="zh-CN"/>
        </w:rPr>
        <w:t>3.12</w:t>
      </w:r>
      <w:r w:rsidRPr="003A418E">
        <w:rPr>
          <w:rFonts w:ascii="Times New Roman" w:hAnsi="Times New Roman" w:hint="eastAsia"/>
          <w:b/>
          <w:color w:val="FF0000"/>
          <w:spacing w:val="10"/>
          <w:sz w:val="24"/>
          <w:szCs w:val="18"/>
          <w:lang w:eastAsia="zh-CN"/>
        </w:rPr>
        <w:t>段式储</w:t>
      </w:r>
      <w:r w:rsidRPr="003A418E">
        <w:rPr>
          <w:rFonts w:hint="eastAsia"/>
          <w:lang w:eastAsia="zh-CN"/>
        </w:rPr>
        <w:t>管理》。</w:t>
      </w:r>
    </w:p>
    <w:p w14:paraId="5D3EDFDF" w14:textId="77777777" w:rsidR="003A418E" w:rsidRPr="003A418E" w:rsidRDefault="003A418E" w:rsidP="003A418E">
      <w:pPr>
        <w:ind w:firstLine="420"/>
        <w:rPr>
          <w:lang w:eastAsia="zh-CN"/>
        </w:rPr>
      </w:pPr>
    </w:p>
    <w:p w14:paraId="501F5AA8" w14:textId="5DCBE8E3" w:rsidR="003A418E" w:rsidRDefault="001B6B64" w:rsidP="003A418E">
      <w:pPr>
        <w:ind w:firstLine="420"/>
        <w:rPr>
          <w:lang w:eastAsia="zh-CN"/>
        </w:rPr>
      </w:pPr>
      <w:r>
        <w:rPr>
          <w:noProof/>
          <w:lang w:eastAsia="zh-CN"/>
        </w:rPr>
        <w:drawing>
          <wp:inline distT="0" distB="0" distL="0" distR="0" wp14:anchorId="2C736543" wp14:editId="095559B7">
            <wp:extent cx="3798686" cy="1099457"/>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9484" cy="1134420"/>
                    </a:xfrm>
                    <a:prstGeom prst="rect">
                      <a:avLst/>
                    </a:prstGeom>
                  </pic:spPr>
                </pic:pic>
              </a:graphicData>
            </a:graphic>
          </wp:inline>
        </w:drawing>
      </w:r>
    </w:p>
    <w:p w14:paraId="72B235F6" w14:textId="7191D3A3" w:rsidR="00981C7B" w:rsidRDefault="00981C7B" w:rsidP="003A418E">
      <w:pPr>
        <w:ind w:firstLine="420"/>
        <w:rPr>
          <w:lang w:eastAsia="zh-CN"/>
        </w:rPr>
      </w:pPr>
      <w:r>
        <w:rPr>
          <w:noProof/>
          <w:lang w:eastAsia="zh-CN"/>
        </w:rPr>
        <w:drawing>
          <wp:inline distT="0" distB="0" distL="0" distR="0" wp14:anchorId="02710762" wp14:editId="7DE71A9E">
            <wp:extent cx="5010912" cy="2396523"/>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5990" cy="2398952"/>
                    </a:xfrm>
                    <a:prstGeom prst="rect">
                      <a:avLst/>
                    </a:prstGeom>
                  </pic:spPr>
                </pic:pic>
              </a:graphicData>
            </a:graphic>
          </wp:inline>
        </w:drawing>
      </w:r>
    </w:p>
    <w:p w14:paraId="42EB994D" w14:textId="350012D5" w:rsidR="001B6B64" w:rsidRPr="00A44279" w:rsidRDefault="001B6B64" w:rsidP="003A418E">
      <w:pPr>
        <w:ind w:firstLine="420"/>
        <w:rPr>
          <w:rFonts w:ascii="Times New Roman" w:hAnsi="Times New Roman"/>
          <w:b/>
          <w:color w:val="2E74B5" w:themeColor="accent5" w:themeShade="BF"/>
          <w:spacing w:val="10"/>
          <w:sz w:val="21"/>
          <w:szCs w:val="21"/>
          <w:lang w:eastAsia="zh-CN"/>
        </w:rPr>
      </w:pPr>
      <w:r w:rsidRPr="00A44279">
        <w:rPr>
          <w:rFonts w:ascii="Times New Roman" w:hAnsi="Times New Roman" w:hint="eastAsia"/>
          <w:b/>
          <w:color w:val="2E74B5" w:themeColor="accent5" w:themeShade="BF"/>
          <w:spacing w:val="10"/>
          <w:sz w:val="21"/>
          <w:szCs w:val="21"/>
          <w:lang w:eastAsia="zh-CN"/>
        </w:rPr>
        <w:t>就像之前提到的，用户对于内存的认知并不是和物理内存一样的，软件的编程人员也是一样，事实上，基于硬件属性对内存进行操作无论是对操作系统还是用户都是非常不方便的。所以，我们设想一种机制，可以让编程人员按照</w:t>
      </w:r>
      <w:r w:rsidR="00981C7B" w:rsidRPr="00A44279">
        <w:rPr>
          <w:rFonts w:ascii="Times New Roman" w:hAnsi="Times New Roman" w:hint="eastAsia"/>
          <w:b/>
          <w:color w:val="2E74B5" w:themeColor="accent5" w:themeShade="BF"/>
          <w:spacing w:val="10"/>
          <w:sz w:val="21"/>
          <w:szCs w:val="21"/>
          <w:lang w:eastAsia="zh-CN"/>
        </w:rPr>
        <w:t>更自然的方式理解内存。分段就是这么一个机制</w:t>
      </w:r>
    </w:p>
    <w:p w14:paraId="5DE5C768" w14:textId="265A2A52" w:rsid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 xml:space="preserve">4.4.1  </w:t>
      </w:r>
      <w:r w:rsidRPr="003A418E">
        <w:rPr>
          <w:rFonts w:ascii="Times New Roman" w:hAnsi="Times New Roman"/>
          <w:b/>
          <w:spacing w:val="-1"/>
          <w:sz w:val="24"/>
          <w:szCs w:val="24"/>
          <w:lang w:eastAsia="zh-CN"/>
        </w:rPr>
        <w:t>程序分段结构</w:t>
      </w:r>
    </w:p>
    <w:p w14:paraId="6C166327" w14:textId="2E2ED73E" w:rsidR="00A44279" w:rsidRPr="00A44279" w:rsidRDefault="00A44279" w:rsidP="00A44279">
      <w:pPr>
        <w:ind w:firstLine="420"/>
        <w:rPr>
          <w:rFonts w:ascii="Times New Roman" w:hAnsi="Times New Roman"/>
          <w:b/>
          <w:color w:val="2E74B5" w:themeColor="accent5" w:themeShade="BF"/>
          <w:spacing w:val="10"/>
          <w:sz w:val="21"/>
          <w:szCs w:val="21"/>
          <w:lang w:eastAsia="zh-CN"/>
        </w:rPr>
      </w:pPr>
      <w:r w:rsidRPr="00A44279">
        <w:rPr>
          <w:rFonts w:ascii="Times New Roman" w:hAnsi="Times New Roman" w:hint="eastAsia"/>
          <w:b/>
          <w:color w:val="2E74B5" w:themeColor="accent5" w:themeShade="BF"/>
          <w:spacing w:val="10"/>
          <w:sz w:val="21"/>
          <w:szCs w:val="21"/>
          <w:lang w:eastAsia="zh-CN"/>
        </w:rPr>
        <w:t>对于编程人员来说，把内存当做线性的字节数组来处理是非常不方便的。更多的编程人员都更倾向于把内存当做不同段的集合，这些段的编址互相独立。在进行编程的时候，编程人员一般把这当作构建一个主程序，这个主程序包含了很多方法，过程和子函数，</w:t>
      </w:r>
    </w:p>
    <w:p w14:paraId="531FBB98" w14:textId="77777777" w:rsidR="003A418E" w:rsidRPr="003A418E" w:rsidRDefault="003A418E" w:rsidP="003A418E">
      <w:pPr>
        <w:spacing w:before="4" w:after="0" w:line="110" w:lineRule="exact"/>
        <w:rPr>
          <w:rFonts w:ascii="Times New Roman" w:hAnsi="Times New Roman"/>
          <w:sz w:val="11"/>
          <w:szCs w:val="11"/>
          <w:lang w:eastAsia="zh-CN"/>
        </w:rPr>
      </w:pPr>
    </w:p>
    <w:p w14:paraId="036C95C2" w14:textId="2A290834" w:rsidR="003A418E" w:rsidRPr="00A44279" w:rsidRDefault="003A418E" w:rsidP="00A44279">
      <w:pPr>
        <w:ind w:firstLine="420"/>
        <w:rPr>
          <w:rFonts w:ascii="Times New Roman" w:hAnsi="Times New Roman"/>
          <w:b/>
          <w:color w:val="2E74B5" w:themeColor="accent5" w:themeShade="BF"/>
          <w:spacing w:val="10"/>
          <w:sz w:val="21"/>
          <w:szCs w:val="21"/>
          <w:lang w:eastAsia="zh-CN"/>
        </w:rPr>
      </w:pPr>
      <w:r w:rsidRPr="003A418E">
        <w:rPr>
          <w:rFonts w:ascii="Times New Roman" w:hAnsi="Times New Roman"/>
          <w:spacing w:val="10"/>
          <w:sz w:val="21"/>
          <w:szCs w:val="21"/>
          <w:lang w:eastAsia="zh-CN"/>
        </w:rPr>
        <w:t>促使存储管理方式从固定分区到动态分区，从分区方式向分页方式发展的主要原因是要提高内存空间利用率。那么，分段存储管理引入主要目的是满足用户（</w:t>
      </w:r>
      <w:r w:rsidR="00A44279">
        <w:rPr>
          <w:rFonts w:ascii="Times New Roman" w:hAnsi="Times New Roman" w:hint="eastAsia"/>
          <w:spacing w:val="10"/>
          <w:sz w:val="21"/>
          <w:szCs w:val="21"/>
          <w:lang w:eastAsia="zh-CN"/>
        </w:rPr>
        <w:t>编程人员</w:t>
      </w:r>
      <w:r w:rsidRPr="003A418E">
        <w:rPr>
          <w:rFonts w:ascii="Times New Roman" w:hAnsi="Times New Roman"/>
          <w:spacing w:val="10"/>
          <w:sz w:val="21"/>
          <w:szCs w:val="21"/>
          <w:lang w:eastAsia="zh-CN"/>
        </w:rPr>
        <w:t>）</w:t>
      </w:r>
      <w:commentRangeStart w:id="16"/>
      <w:r w:rsidRPr="003A418E">
        <w:rPr>
          <w:rFonts w:ascii="Times New Roman" w:hAnsi="Times New Roman"/>
          <w:spacing w:val="10"/>
          <w:sz w:val="21"/>
          <w:szCs w:val="21"/>
          <w:highlight w:val="yellow"/>
          <w:lang w:eastAsia="zh-CN"/>
        </w:rPr>
        <w:t>编程和使用上的要求</w:t>
      </w:r>
      <w:commentRangeEnd w:id="16"/>
      <w:r w:rsidR="006D06F6">
        <w:rPr>
          <w:rStyle w:val="ad"/>
          <w:rFonts w:ascii="Times New Roman" w:eastAsiaTheme="minorEastAsia" w:hAnsi="Times New Roman" w:cstheme="minorBidi"/>
          <w:kern w:val="2"/>
          <w:lang w:eastAsia="zh-CN"/>
        </w:rPr>
        <w:commentReference w:id="16"/>
      </w:r>
      <w:r w:rsidRPr="003A418E">
        <w:rPr>
          <w:rFonts w:ascii="Times New Roman" w:hAnsi="Times New Roman"/>
          <w:spacing w:val="10"/>
          <w:sz w:val="21"/>
          <w:szCs w:val="21"/>
          <w:lang w:eastAsia="zh-CN"/>
        </w:rPr>
        <w:t>，其他存储管理技术难以满足这些要求。在分页存储管理中，经编译链接处理得到一维地址结构的可装配目标模块，这是从</w:t>
      </w:r>
      <w:r w:rsidRPr="003A418E">
        <w:rPr>
          <w:rFonts w:ascii="Times New Roman" w:hAnsi="Times New Roman"/>
          <w:spacing w:val="10"/>
          <w:sz w:val="21"/>
          <w:szCs w:val="21"/>
          <w:lang w:eastAsia="zh-CN"/>
        </w:rPr>
        <w:t>0</w:t>
      </w:r>
      <w:r w:rsidRPr="003A418E">
        <w:rPr>
          <w:rFonts w:ascii="Times New Roman" w:hAnsi="Times New Roman"/>
          <w:spacing w:val="10"/>
          <w:sz w:val="21"/>
          <w:szCs w:val="21"/>
          <w:lang w:eastAsia="zh-CN"/>
        </w:rPr>
        <w:t>开始编址的单一连续逻辑地址空间，虽然可以把程序划分成页面，但页面与源程序并不存在逻辑关系，也就难以对源程序以模块为单位进行分配、共享和保护。事实上，程序</w:t>
      </w:r>
      <w:r w:rsidRPr="003A418E">
        <w:rPr>
          <w:rFonts w:ascii="Times New Roman" w:hAnsi="Times New Roman"/>
          <w:spacing w:val="10"/>
          <w:sz w:val="21"/>
          <w:szCs w:val="21"/>
          <w:lang w:eastAsia="zh-CN"/>
        </w:rPr>
        <w:lastRenderedPageBreak/>
        <w:t>更多是采用分段结构</w:t>
      </w:r>
      <w:r w:rsidR="00A44279">
        <w:rPr>
          <w:rFonts w:ascii="Times New Roman" w:hAnsi="Times New Roman" w:hint="eastAsia"/>
          <w:spacing w:val="10"/>
          <w:sz w:val="21"/>
          <w:szCs w:val="21"/>
          <w:lang w:eastAsia="zh-CN"/>
        </w:rPr>
        <w:t>。</w:t>
      </w:r>
      <w:r w:rsidR="00A44279" w:rsidRPr="00A44279">
        <w:rPr>
          <w:rFonts w:ascii="Times New Roman" w:hAnsi="Times New Roman" w:hint="eastAsia"/>
          <w:b/>
          <w:color w:val="2E74B5" w:themeColor="accent5" w:themeShade="BF"/>
          <w:spacing w:val="10"/>
          <w:sz w:val="21"/>
          <w:szCs w:val="21"/>
          <w:lang w:eastAsia="zh-CN"/>
        </w:rPr>
        <w:t>主程序包含</w:t>
      </w:r>
      <w:r w:rsidR="00A44279">
        <w:rPr>
          <w:rFonts w:ascii="Times New Roman" w:hAnsi="Times New Roman" w:hint="eastAsia"/>
          <w:b/>
          <w:color w:val="2E74B5" w:themeColor="accent5" w:themeShade="BF"/>
          <w:spacing w:val="10"/>
          <w:sz w:val="21"/>
          <w:szCs w:val="21"/>
          <w:lang w:eastAsia="zh-CN"/>
        </w:rPr>
        <w:t>的</w:t>
      </w:r>
      <w:r w:rsidR="00A44279" w:rsidRPr="00A44279">
        <w:rPr>
          <w:rFonts w:ascii="Times New Roman" w:hAnsi="Times New Roman" w:hint="eastAsia"/>
          <w:b/>
          <w:color w:val="2E74B5" w:themeColor="accent5" w:themeShade="BF"/>
          <w:spacing w:val="10"/>
          <w:sz w:val="21"/>
          <w:szCs w:val="21"/>
          <w:lang w:eastAsia="zh-CN"/>
        </w:rPr>
        <w:t>各种各样的方法，过程和子函数</w:t>
      </w:r>
      <w:r w:rsidR="00A44279">
        <w:rPr>
          <w:rFonts w:ascii="Times New Roman" w:hAnsi="Times New Roman" w:hint="eastAsia"/>
          <w:b/>
          <w:color w:val="2E74B5" w:themeColor="accent5" w:themeShade="BF"/>
          <w:spacing w:val="10"/>
          <w:sz w:val="21"/>
          <w:szCs w:val="21"/>
          <w:lang w:eastAsia="zh-CN"/>
        </w:rPr>
        <w:t>，以及</w:t>
      </w:r>
      <w:r w:rsidR="00A44279" w:rsidRPr="00A44279">
        <w:rPr>
          <w:rFonts w:ascii="Times New Roman" w:hAnsi="Times New Roman" w:hint="eastAsia"/>
          <w:b/>
          <w:color w:val="2E74B5" w:themeColor="accent5" w:themeShade="BF"/>
          <w:spacing w:val="10"/>
          <w:sz w:val="21"/>
          <w:szCs w:val="21"/>
          <w:lang w:eastAsia="zh-CN"/>
        </w:rPr>
        <w:t>数据格式</w:t>
      </w:r>
      <w:r w:rsidR="00A44279">
        <w:rPr>
          <w:rFonts w:ascii="Times New Roman" w:hAnsi="Times New Roman" w:hint="eastAsia"/>
          <w:b/>
          <w:color w:val="2E74B5" w:themeColor="accent5" w:themeShade="BF"/>
          <w:spacing w:val="10"/>
          <w:sz w:val="21"/>
          <w:szCs w:val="21"/>
          <w:lang w:eastAsia="zh-CN"/>
        </w:rPr>
        <w:t>：</w:t>
      </w:r>
      <w:r w:rsidR="00A44279" w:rsidRPr="00A44279">
        <w:rPr>
          <w:rFonts w:ascii="Times New Roman" w:hAnsi="Times New Roman" w:hint="eastAsia"/>
          <w:b/>
          <w:color w:val="2E74B5" w:themeColor="accent5" w:themeShade="BF"/>
          <w:spacing w:val="10"/>
          <w:sz w:val="21"/>
          <w:szCs w:val="21"/>
          <w:lang w:eastAsia="zh-CN"/>
        </w:rPr>
        <w:t>对象、数组、堆栈、变量等等，这些元素都依靠名字来引用。程序编写者只需要知道栈的名字，数学库的名字就可以找到对应的位置，而不用知道他在内存中具体的位置</w:t>
      </w:r>
      <w:r w:rsidR="00A44279">
        <w:rPr>
          <w:rFonts w:ascii="Times New Roman" w:hAnsi="Times New Roman" w:hint="eastAsia"/>
          <w:b/>
          <w:color w:val="2E74B5" w:themeColor="accent5" w:themeShade="BF"/>
          <w:spacing w:val="10"/>
          <w:sz w:val="21"/>
          <w:szCs w:val="21"/>
          <w:lang w:eastAsia="zh-CN"/>
        </w:rPr>
        <w:t>。</w:t>
      </w:r>
      <w:r w:rsidRPr="003A418E">
        <w:rPr>
          <w:rFonts w:ascii="Times New Roman" w:hAnsi="Times New Roman"/>
          <w:spacing w:val="10"/>
          <w:sz w:val="21"/>
          <w:szCs w:val="21"/>
          <w:lang w:eastAsia="zh-CN"/>
        </w:rPr>
        <w:t>高级语言往往采用模块化程序设计方法。应用程序由若干程序段（模块）组成，例如，由主程序段（</w:t>
      </w:r>
      <w:r w:rsidRPr="003A418E">
        <w:rPr>
          <w:rFonts w:ascii="Times New Roman" w:hAnsi="Times New Roman"/>
          <w:spacing w:val="10"/>
          <w:sz w:val="21"/>
          <w:szCs w:val="21"/>
          <w:lang w:eastAsia="zh-CN"/>
        </w:rPr>
        <w:t>M</w:t>
      </w:r>
      <w:r w:rsidRPr="003A418E">
        <w:rPr>
          <w:rFonts w:ascii="Times New Roman" w:hAnsi="Times New Roman"/>
          <w:spacing w:val="10"/>
          <w:sz w:val="21"/>
          <w:szCs w:val="21"/>
          <w:lang w:eastAsia="zh-CN"/>
        </w:rPr>
        <w:t>）、子程序段</w:t>
      </w:r>
      <w:r w:rsidRPr="003A418E">
        <w:rPr>
          <w:rFonts w:ascii="Times New Roman" w:hAnsi="Times New Roman"/>
          <w:spacing w:val="10"/>
          <w:sz w:val="21"/>
          <w:szCs w:val="21"/>
          <w:lang w:eastAsia="zh-CN"/>
        </w:rPr>
        <w:t>(X)</w:t>
      </w:r>
      <w:r w:rsidRPr="003A418E">
        <w:rPr>
          <w:rFonts w:ascii="Times New Roman" w:hAnsi="Times New Roman"/>
          <w:spacing w:val="10"/>
          <w:sz w:val="21"/>
          <w:szCs w:val="21"/>
          <w:lang w:eastAsia="zh-CN"/>
        </w:rPr>
        <w:t>、数据段</w:t>
      </w:r>
      <w:r w:rsidRPr="003A418E">
        <w:rPr>
          <w:rFonts w:ascii="Times New Roman" w:hAnsi="Times New Roman"/>
          <w:spacing w:val="10"/>
          <w:sz w:val="21"/>
          <w:szCs w:val="21"/>
          <w:lang w:eastAsia="zh-CN"/>
        </w:rPr>
        <w:t>(D)</w:t>
      </w:r>
      <w:r w:rsidRPr="003A418E">
        <w:rPr>
          <w:rFonts w:ascii="Times New Roman" w:hAnsi="Times New Roman"/>
          <w:spacing w:val="10"/>
          <w:sz w:val="21"/>
          <w:szCs w:val="21"/>
          <w:lang w:eastAsia="zh-CN"/>
        </w:rPr>
        <w:t>和工作区段</w:t>
      </w:r>
      <w:r w:rsidRPr="003A418E">
        <w:rPr>
          <w:rFonts w:ascii="Times New Roman" w:hAnsi="Times New Roman"/>
          <w:spacing w:val="10"/>
          <w:sz w:val="21"/>
          <w:szCs w:val="21"/>
          <w:lang w:eastAsia="zh-CN"/>
        </w:rPr>
        <w:t>(W)</w:t>
      </w:r>
      <w:r w:rsidRPr="003A418E">
        <w:rPr>
          <w:rFonts w:ascii="Times New Roman" w:hAnsi="Times New Roman"/>
          <w:spacing w:val="10"/>
          <w:sz w:val="21"/>
          <w:szCs w:val="21"/>
          <w:lang w:eastAsia="zh-CN"/>
        </w:rPr>
        <w:t>组成，每段都从０开始编址，有各自的名字和长度，且实现不同功能。</w:t>
      </w:r>
    </w:p>
    <w:p w14:paraId="77B9D74A"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在源程序中，可用符号形式（指出段名和入口）调用某段的功能，例如，主程序有：调用</w:t>
      </w:r>
      <w:r w:rsidRPr="003A418E">
        <w:rPr>
          <w:rFonts w:ascii="Times New Roman" w:hAnsi="Times New Roman"/>
          <w:spacing w:val="10"/>
          <w:sz w:val="21"/>
          <w:szCs w:val="21"/>
          <w:lang w:eastAsia="zh-CN"/>
        </w:rPr>
        <w:t>X</w:t>
      </w:r>
      <w:r w:rsidRPr="003A418E">
        <w:rPr>
          <w:rFonts w:ascii="Times New Roman" w:hAnsi="Times New Roman"/>
          <w:spacing w:val="10"/>
          <w:sz w:val="21"/>
          <w:szCs w:val="21"/>
          <w:lang w:eastAsia="zh-CN"/>
        </w:rPr>
        <w:t>段的入口</w:t>
      </w:r>
      <w:r w:rsidRPr="003A418E">
        <w:rPr>
          <w:rFonts w:ascii="Times New Roman" w:hAnsi="Times New Roman"/>
          <w:spacing w:val="10"/>
          <w:sz w:val="21"/>
          <w:szCs w:val="21"/>
          <w:lang w:eastAsia="zh-CN"/>
        </w:rPr>
        <w:t>E--call[x]</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&lt;E&gt;</w:t>
      </w:r>
      <w:r w:rsidRPr="003A418E">
        <w:rPr>
          <w:rFonts w:ascii="Times New Roman" w:hAnsi="Times New Roman"/>
          <w:spacing w:val="10"/>
          <w:sz w:val="21"/>
          <w:szCs w:val="21"/>
          <w:lang w:eastAsia="zh-CN"/>
        </w:rPr>
        <w:t>；把数据段</w:t>
      </w:r>
      <w:r w:rsidRPr="003A418E">
        <w:rPr>
          <w:rFonts w:ascii="Times New Roman" w:hAnsi="Times New Roman"/>
          <w:spacing w:val="10"/>
          <w:sz w:val="21"/>
          <w:szCs w:val="21"/>
          <w:lang w:eastAsia="zh-CN"/>
        </w:rPr>
        <w:t>D</w:t>
      </w:r>
      <w:r w:rsidRPr="003A418E">
        <w:rPr>
          <w:rFonts w:ascii="Times New Roman" w:hAnsi="Times New Roman"/>
          <w:spacing w:val="10"/>
          <w:sz w:val="21"/>
          <w:szCs w:val="21"/>
          <w:lang w:eastAsia="zh-CN"/>
        </w:rPr>
        <w:t>的</w:t>
      </w:r>
      <w:r w:rsidRPr="003A418E">
        <w:rPr>
          <w:rFonts w:ascii="Times New Roman" w:hAnsi="Times New Roman"/>
          <w:spacing w:val="10"/>
          <w:sz w:val="21"/>
          <w:szCs w:val="21"/>
          <w:lang w:eastAsia="zh-CN"/>
        </w:rPr>
        <w:t>G</w:t>
      </w:r>
      <w:r w:rsidRPr="003A418E">
        <w:rPr>
          <w:rFonts w:ascii="Times New Roman" w:hAnsi="Times New Roman"/>
          <w:spacing w:val="10"/>
          <w:sz w:val="21"/>
          <w:szCs w:val="21"/>
          <w:lang w:eastAsia="zh-CN"/>
        </w:rPr>
        <w:t>标号数据装入寄存器</w:t>
      </w:r>
      <w:r w:rsidRPr="003A418E">
        <w:rPr>
          <w:rFonts w:ascii="Times New Roman" w:hAnsi="Times New Roman"/>
          <w:spacing w:val="10"/>
          <w:sz w:val="21"/>
          <w:szCs w:val="21"/>
          <w:lang w:eastAsia="zh-CN"/>
        </w:rPr>
        <w:t>1--load 1,[D]</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&lt;G&gt;</w:t>
      </w:r>
      <w:r w:rsidRPr="003A418E">
        <w:rPr>
          <w:rFonts w:ascii="Times New Roman" w:hAnsi="Times New Roman"/>
          <w:spacing w:val="10"/>
          <w:sz w:val="21"/>
          <w:szCs w:val="21"/>
          <w:lang w:eastAsia="zh-CN"/>
        </w:rPr>
        <w:t>；等等。源程序经编译或汇编后，仍按照自身逻辑关系分为若干段，每段有一个段号，段之间的地址不一定连续，而段内地址是连续的。可见这是二维地址结构，模块化的程序被装入物理地址空间后，仍保持二维地址结构，这种地址结构需要编译程序的支持，但对程序员而言是透明的。</w:t>
      </w:r>
      <w:r w:rsidRPr="003A418E">
        <w:rPr>
          <w:rFonts w:ascii="Times New Roman" w:hAnsi="Times New Roman"/>
          <w:spacing w:val="10"/>
          <w:sz w:val="21"/>
          <w:szCs w:val="21"/>
          <w:lang w:eastAsia="zh-CN"/>
        </w:rPr>
        <w:t xml:space="preserve"> </w:t>
      </w:r>
    </w:p>
    <w:p w14:paraId="2F852B58" w14:textId="61649E36"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680E923B" wp14:editId="5EB85A14">
            <wp:extent cx="3657600" cy="3630295"/>
            <wp:effectExtent l="0" t="0" r="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3630295"/>
                    </a:xfrm>
                    <a:prstGeom prst="rect">
                      <a:avLst/>
                    </a:prstGeom>
                    <a:noFill/>
                    <a:ln>
                      <a:noFill/>
                    </a:ln>
                  </pic:spPr>
                </pic:pic>
              </a:graphicData>
            </a:graphic>
          </wp:inline>
        </w:drawing>
      </w:r>
    </w:p>
    <w:p w14:paraId="22DC9361"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color w:val="FF0000"/>
          <w:spacing w:val="10"/>
          <w:sz w:val="24"/>
          <w:szCs w:val="18"/>
          <w:lang w:eastAsia="zh-CN"/>
        </w:rPr>
        <w:t>//Operating System Concepts (9th Edition)</w:t>
      </w:r>
      <w:r w:rsidRPr="003A418E">
        <w:rPr>
          <w:rFonts w:ascii="Times New Roman" w:hAnsi="Times New Roman" w:hint="eastAsia"/>
          <w:b/>
          <w:color w:val="FF0000"/>
          <w:spacing w:val="10"/>
          <w:sz w:val="24"/>
          <w:szCs w:val="18"/>
          <w:lang w:eastAsia="zh-CN"/>
        </w:rPr>
        <w:t>, page 367</w:t>
      </w:r>
    </w:p>
    <w:p w14:paraId="030EC3DD"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w:t>
      </w:r>
      <w:r w:rsidRPr="003A418E">
        <w:rPr>
          <w:rFonts w:ascii="Times New Roman" w:hAnsi="Times New Roman" w:hint="eastAsia"/>
          <w:b/>
          <w:color w:val="FF0000"/>
          <w:spacing w:val="10"/>
          <w:sz w:val="24"/>
          <w:szCs w:val="18"/>
          <w:lang w:eastAsia="zh-CN"/>
        </w:rPr>
        <w:t>程序分段示意</w:t>
      </w:r>
    </w:p>
    <w:p w14:paraId="687C9DAB" w14:textId="657C5231" w:rsidR="003A418E" w:rsidRPr="003A418E" w:rsidRDefault="003A418E" w:rsidP="003A418E">
      <w:pPr>
        <w:spacing w:before="15"/>
        <w:jc w:val="both"/>
        <w:rPr>
          <w:rFonts w:ascii="Times New Roman" w:hAnsi="Times New Roman"/>
          <w:b/>
          <w:noProof/>
          <w:color w:val="FF0000"/>
          <w:spacing w:val="10"/>
          <w:sz w:val="24"/>
          <w:szCs w:val="18"/>
          <w:lang w:eastAsia="zh-CN"/>
        </w:rPr>
      </w:pPr>
    </w:p>
    <w:p w14:paraId="0FB9A5A8" w14:textId="77F4A5BD" w:rsidR="003A418E" w:rsidRPr="003A418E" w:rsidRDefault="003A418E" w:rsidP="003A418E">
      <w:pPr>
        <w:spacing w:before="15"/>
        <w:jc w:val="both"/>
        <w:rPr>
          <w:rFonts w:ascii="Times New Roman" w:hAnsi="Times New Roman"/>
          <w:b/>
          <w:noProof/>
          <w:color w:val="FF0000"/>
          <w:spacing w:val="10"/>
          <w:sz w:val="24"/>
          <w:szCs w:val="18"/>
          <w:lang w:eastAsia="zh-CN"/>
        </w:rPr>
      </w:pPr>
      <w:r w:rsidRPr="003A418E">
        <w:rPr>
          <w:rFonts w:ascii="Times New Roman" w:hAnsi="Times New Roman"/>
          <w:b/>
          <w:noProof/>
          <w:color w:val="FF0000"/>
          <w:spacing w:val="10"/>
          <w:sz w:val="24"/>
          <w:szCs w:val="18"/>
          <w:lang w:eastAsia="zh-CN"/>
        </w:rPr>
        <w:lastRenderedPageBreak/>
        <w:drawing>
          <wp:inline distT="0" distB="0" distL="0" distR="0" wp14:anchorId="1108751C" wp14:editId="13532665">
            <wp:extent cx="6117590" cy="88709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7590" cy="887095"/>
                    </a:xfrm>
                    <a:prstGeom prst="rect">
                      <a:avLst/>
                    </a:prstGeom>
                    <a:noFill/>
                    <a:ln>
                      <a:noFill/>
                    </a:ln>
                  </pic:spPr>
                </pic:pic>
              </a:graphicData>
            </a:graphic>
          </wp:inline>
        </w:drawing>
      </w:r>
    </w:p>
    <w:p w14:paraId="6014E42A"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noProof/>
          <w:color w:val="FF0000"/>
          <w:spacing w:val="10"/>
          <w:sz w:val="24"/>
          <w:szCs w:val="18"/>
          <w:lang w:eastAsia="zh-CN"/>
        </w:rPr>
        <w:t>在</w:t>
      </w:r>
      <w:r w:rsidRPr="003A418E">
        <w:rPr>
          <w:rFonts w:ascii="Times New Roman" w:hAnsi="Times New Roman" w:hint="eastAsia"/>
          <w:b/>
          <w:noProof/>
          <w:color w:val="FF0000"/>
          <w:spacing w:val="10"/>
          <w:sz w:val="24"/>
          <w:szCs w:val="18"/>
          <w:lang w:eastAsia="zh-CN"/>
        </w:rPr>
        <w:t>64</w:t>
      </w:r>
      <w:r w:rsidRPr="003A418E">
        <w:rPr>
          <w:rFonts w:ascii="Times New Roman" w:hAnsi="Times New Roman" w:hint="eastAsia"/>
          <w:b/>
          <w:noProof/>
          <w:color w:val="FF0000"/>
          <w:spacing w:val="10"/>
          <w:sz w:val="24"/>
          <w:szCs w:val="18"/>
          <w:lang w:eastAsia="zh-CN"/>
        </w:rPr>
        <w:t>位情况下，分段功能是基本上被禁用的，生成一个普通的</w:t>
      </w:r>
      <w:r w:rsidRPr="003A418E">
        <w:rPr>
          <w:rFonts w:ascii="Times New Roman" w:hAnsi="Times New Roman" w:hint="eastAsia"/>
          <w:b/>
          <w:noProof/>
          <w:color w:val="FF0000"/>
          <w:spacing w:val="10"/>
          <w:sz w:val="24"/>
          <w:szCs w:val="18"/>
          <w:lang w:eastAsia="zh-CN"/>
        </w:rPr>
        <w:t>64</w:t>
      </w:r>
      <w:r w:rsidRPr="003A418E">
        <w:rPr>
          <w:rFonts w:ascii="Times New Roman" w:hAnsi="Times New Roman" w:hint="eastAsia"/>
          <w:b/>
          <w:noProof/>
          <w:color w:val="FF0000"/>
          <w:spacing w:val="10"/>
          <w:sz w:val="24"/>
          <w:szCs w:val="18"/>
          <w:lang w:eastAsia="zh-CN"/>
        </w:rPr>
        <w:t>位地址空间。每一个段的基址都被表示为</w:t>
      </w:r>
      <w:r w:rsidRPr="003A418E">
        <w:rPr>
          <w:rFonts w:ascii="Times New Roman" w:hAnsi="Times New Roman" w:hint="eastAsia"/>
          <w:b/>
          <w:noProof/>
          <w:color w:val="FF0000"/>
          <w:spacing w:val="10"/>
          <w:sz w:val="24"/>
          <w:szCs w:val="18"/>
          <w:lang w:eastAsia="zh-CN"/>
        </w:rPr>
        <w:t>0</w:t>
      </w:r>
      <w:r w:rsidRPr="003A418E">
        <w:rPr>
          <w:rFonts w:ascii="Times New Roman" w:hAnsi="Times New Roman" w:hint="eastAsia"/>
          <w:b/>
          <w:noProof/>
          <w:color w:val="FF0000"/>
          <w:spacing w:val="10"/>
          <w:sz w:val="24"/>
          <w:szCs w:val="18"/>
          <w:lang w:eastAsia="zh-CN"/>
        </w:rPr>
        <w:t>，生成一个和有效地址相同的线性地址，之后借由每一个段维护的页表查询所在物理地址</w:t>
      </w:r>
    </w:p>
    <w:p w14:paraId="1C81F9B3" w14:textId="77777777" w:rsidR="003A418E" w:rsidRP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 xml:space="preserve">4.4.2  </w:t>
      </w:r>
      <w:r w:rsidRPr="003A418E">
        <w:rPr>
          <w:rFonts w:ascii="Times New Roman" w:hAnsi="Times New Roman"/>
          <w:b/>
          <w:spacing w:val="-1"/>
          <w:sz w:val="24"/>
          <w:szCs w:val="24"/>
          <w:lang w:eastAsia="zh-CN"/>
        </w:rPr>
        <w:t>分段存储管理基本原理</w:t>
      </w:r>
    </w:p>
    <w:p w14:paraId="415504B8"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分段存储管理把进程的逻辑地址空间分成多段，提供如下形式的二维逻辑地址：</w:t>
      </w:r>
    </w:p>
    <w:p w14:paraId="75A2E5A0" w14:textId="77777777" w:rsidR="003A418E" w:rsidRPr="003A418E" w:rsidRDefault="003A418E" w:rsidP="003A418E">
      <w:pPr>
        <w:spacing w:before="7" w:after="0" w:line="150" w:lineRule="exact"/>
        <w:rPr>
          <w:rFonts w:ascii="Times New Roman" w:hAnsi="Times New Roman"/>
          <w:sz w:val="15"/>
          <w:szCs w:val="15"/>
          <w:lang w:eastAsia="zh-CN"/>
        </w:rPr>
      </w:pPr>
    </w:p>
    <w:p w14:paraId="055022B7" w14:textId="469CA41B" w:rsidR="003A418E" w:rsidRPr="003A418E" w:rsidRDefault="003A418E" w:rsidP="003A418E">
      <w:pPr>
        <w:tabs>
          <w:tab w:val="left" w:pos="4420"/>
          <w:tab w:val="left" w:pos="8222"/>
        </w:tabs>
        <w:spacing w:after="0" w:line="240" w:lineRule="auto"/>
        <w:ind w:right="91"/>
        <w:jc w:val="center"/>
        <w:rPr>
          <w:rFonts w:ascii="Times New Roman" w:hAnsi="Times New Roman"/>
          <w:sz w:val="18"/>
          <w:szCs w:val="18"/>
          <w:lang w:eastAsia="zh-CN"/>
        </w:rPr>
      </w:pPr>
      <w:r w:rsidRPr="003A418E">
        <w:rPr>
          <w:rFonts w:ascii="Times New Roman" w:hAnsi="Times New Roman"/>
          <w:noProof/>
          <w:lang w:eastAsia="zh-CN"/>
        </w:rPr>
        <mc:AlternateContent>
          <mc:Choice Requires="wpg">
            <w:drawing>
              <wp:anchor distT="0" distB="0" distL="114300" distR="114300" simplePos="0" relativeHeight="251670528" behindDoc="1" locked="0" layoutInCell="1" allowOverlap="1" wp14:anchorId="4EB91B93" wp14:editId="58AE73BE">
                <wp:simplePos x="0" y="0"/>
                <wp:positionH relativeFrom="page">
                  <wp:posOffset>3069590</wp:posOffset>
                </wp:positionH>
                <wp:positionV relativeFrom="paragraph">
                  <wp:posOffset>8890</wp:posOffset>
                </wp:positionV>
                <wp:extent cx="1479550" cy="228600"/>
                <wp:effectExtent l="12065" t="3810" r="13335" b="5715"/>
                <wp:wrapNone/>
                <wp:docPr id="164" name="组合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550" cy="228600"/>
                          <a:chOff x="3671" y="15"/>
                          <a:chExt cx="2330" cy="360"/>
                        </a:xfrm>
                      </wpg:grpSpPr>
                      <wpg:grpSp>
                        <wpg:cNvPr id="165" name="组合 93"/>
                        <wpg:cNvGrpSpPr>
                          <a:grpSpLocks/>
                        </wpg:cNvGrpSpPr>
                        <wpg:grpSpPr bwMode="auto">
                          <a:xfrm>
                            <a:off x="3672" y="17"/>
                            <a:ext cx="2328" cy="2"/>
                            <a:chOff x="3672" y="17"/>
                            <a:chExt cx="2328" cy="2"/>
                          </a:xfrm>
                        </wpg:grpSpPr>
                        <wps:wsp>
                          <wps:cNvPr id="166" name="任意多边形 94"/>
                          <wps:cNvSpPr>
                            <a:spLocks/>
                          </wps:cNvSpPr>
                          <wps:spPr bwMode="auto">
                            <a:xfrm>
                              <a:off x="3672" y="17"/>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 name="组合 91"/>
                        <wpg:cNvGrpSpPr>
                          <a:grpSpLocks/>
                        </wpg:cNvGrpSpPr>
                        <wpg:grpSpPr bwMode="auto">
                          <a:xfrm>
                            <a:off x="3672" y="17"/>
                            <a:ext cx="2" cy="358"/>
                            <a:chOff x="3672" y="17"/>
                            <a:chExt cx="2" cy="358"/>
                          </a:xfrm>
                        </wpg:grpSpPr>
                        <wps:wsp>
                          <wps:cNvPr id="168" name="任意多边形 92"/>
                          <wps:cNvSpPr>
                            <a:spLocks/>
                          </wps:cNvSpPr>
                          <wps:spPr bwMode="auto">
                            <a:xfrm>
                              <a:off x="3672" y="17"/>
                              <a:ext cx="2" cy="358"/>
                            </a:xfrm>
                            <a:custGeom>
                              <a:avLst/>
                              <a:gdLst>
                                <a:gd name="T0" fmla="+- 0 17 17"/>
                                <a:gd name="T1" fmla="*/ 17 h 358"/>
                                <a:gd name="T2" fmla="+- 0 374 17"/>
                                <a:gd name="T3" fmla="*/ 374 h 358"/>
                              </a:gdLst>
                              <a:ahLst/>
                              <a:cxnLst>
                                <a:cxn ang="0">
                                  <a:pos x="0" y="T1"/>
                                </a:cxn>
                                <a:cxn ang="0">
                                  <a:pos x="0" y="T3"/>
                                </a:cxn>
                              </a:cxnLst>
                              <a:rect l="0" t="0" r="r" b="b"/>
                              <a:pathLst>
                                <a:path h="358">
                                  <a:moveTo>
                                    <a:pt x="0" y="0"/>
                                  </a:moveTo>
                                  <a:lnTo>
                                    <a:pt x="0" y="357"/>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 name="组合 89"/>
                        <wpg:cNvGrpSpPr>
                          <a:grpSpLocks/>
                        </wpg:cNvGrpSpPr>
                        <wpg:grpSpPr bwMode="auto">
                          <a:xfrm>
                            <a:off x="4567" y="17"/>
                            <a:ext cx="2" cy="358"/>
                            <a:chOff x="4567" y="17"/>
                            <a:chExt cx="2" cy="358"/>
                          </a:xfrm>
                        </wpg:grpSpPr>
                        <wps:wsp>
                          <wps:cNvPr id="170" name="任意多边形 90"/>
                          <wps:cNvSpPr>
                            <a:spLocks/>
                          </wps:cNvSpPr>
                          <wps:spPr bwMode="auto">
                            <a:xfrm>
                              <a:off x="4567" y="17"/>
                              <a:ext cx="2" cy="358"/>
                            </a:xfrm>
                            <a:custGeom>
                              <a:avLst/>
                              <a:gdLst>
                                <a:gd name="T0" fmla="+- 0 17 17"/>
                                <a:gd name="T1" fmla="*/ 17 h 358"/>
                                <a:gd name="T2" fmla="+- 0 374 17"/>
                                <a:gd name="T3" fmla="*/ 374 h 358"/>
                              </a:gdLst>
                              <a:ahLst/>
                              <a:cxnLst>
                                <a:cxn ang="0">
                                  <a:pos x="0" y="T1"/>
                                </a:cxn>
                                <a:cxn ang="0">
                                  <a:pos x="0" y="T3"/>
                                </a:cxn>
                              </a:cxnLst>
                              <a:rect l="0" t="0" r="r" b="b"/>
                              <a:pathLst>
                                <a:path h="358">
                                  <a:moveTo>
                                    <a:pt x="0" y="0"/>
                                  </a:moveTo>
                                  <a:lnTo>
                                    <a:pt x="0" y="357"/>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 name="组合 87"/>
                        <wpg:cNvGrpSpPr>
                          <a:grpSpLocks/>
                        </wpg:cNvGrpSpPr>
                        <wpg:grpSpPr bwMode="auto">
                          <a:xfrm>
                            <a:off x="6000" y="17"/>
                            <a:ext cx="2" cy="358"/>
                            <a:chOff x="6000" y="17"/>
                            <a:chExt cx="2" cy="358"/>
                          </a:xfrm>
                        </wpg:grpSpPr>
                        <wps:wsp>
                          <wps:cNvPr id="172" name="任意多边形 88"/>
                          <wps:cNvSpPr>
                            <a:spLocks/>
                          </wps:cNvSpPr>
                          <wps:spPr bwMode="auto">
                            <a:xfrm>
                              <a:off x="6000" y="17"/>
                              <a:ext cx="2" cy="358"/>
                            </a:xfrm>
                            <a:custGeom>
                              <a:avLst/>
                              <a:gdLst>
                                <a:gd name="T0" fmla="+- 0 17 17"/>
                                <a:gd name="T1" fmla="*/ 17 h 358"/>
                                <a:gd name="T2" fmla="+- 0 374 17"/>
                                <a:gd name="T3" fmla="*/ 374 h 358"/>
                              </a:gdLst>
                              <a:ahLst/>
                              <a:cxnLst>
                                <a:cxn ang="0">
                                  <a:pos x="0" y="T1"/>
                                </a:cxn>
                                <a:cxn ang="0">
                                  <a:pos x="0" y="T3"/>
                                </a:cxn>
                              </a:cxnLst>
                              <a:rect l="0" t="0" r="r" b="b"/>
                              <a:pathLst>
                                <a:path h="358">
                                  <a:moveTo>
                                    <a:pt x="0" y="0"/>
                                  </a:moveTo>
                                  <a:lnTo>
                                    <a:pt x="0" y="357"/>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 name="组合 85"/>
                        <wpg:cNvGrpSpPr>
                          <a:grpSpLocks/>
                        </wpg:cNvGrpSpPr>
                        <wpg:grpSpPr bwMode="auto">
                          <a:xfrm>
                            <a:off x="3672" y="374"/>
                            <a:ext cx="2328" cy="2"/>
                            <a:chOff x="3672" y="374"/>
                            <a:chExt cx="2328" cy="2"/>
                          </a:xfrm>
                        </wpg:grpSpPr>
                        <wps:wsp>
                          <wps:cNvPr id="174" name="任意多边形 86"/>
                          <wps:cNvSpPr>
                            <a:spLocks/>
                          </wps:cNvSpPr>
                          <wps:spPr bwMode="auto">
                            <a:xfrm>
                              <a:off x="3672" y="374"/>
                              <a:ext cx="2328" cy="2"/>
                            </a:xfrm>
                            <a:custGeom>
                              <a:avLst/>
                              <a:gdLst>
                                <a:gd name="T0" fmla="+- 0 3672 3672"/>
                                <a:gd name="T1" fmla="*/ T0 w 2328"/>
                                <a:gd name="T2" fmla="+- 0 6000 3672"/>
                                <a:gd name="T3" fmla="*/ T2 w 2328"/>
                              </a:gdLst>
                              <a:ahLst/>
                              <a:cxnLst>
                                <a:cxn ang="0">
                                  <a:pos x="T1" y="0"/>
                                </a:cxn>
                                <a:cxn ang="0">
                                  <a:pos x="T3" y="0"/>
                                </a:cxn>
                              </a:cxnLst>
                              <a:rect l="0" t="0" r="r" b="b"/>
                              <a:pathLst>
                                <a:path w="2328">
                                  <a:moveTo>
                                    <a:pt x="0" y="0"/>
                                  </a:moveTo>
                                  <a:lnTo>
                                    <a:pt x="2328"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601B0484" id="组合 164" o:spid="_x0000_s1026" style="position:absolute;left:0;text-align:left;margin-left:241.7pt;margin-top:.7pt;width:116.5pt;height:18pt;z-index:-251645952;mso-position-horizontal-relative:page" coordorigin="3671,15" coordsize="233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">
                <v:group id="组合 93" o:spid="_x0000_s1027" style="position:absolute;left:3672;top:17;width:2328;height:2" coordorigin="3672,17"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任意多边形 94" o:spid="_x0000_s1028" style="position:absolute;left:3672;top:17;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" path="m,l2328,e" filled="f" strokeweight=".12pt">
                    <v:path arrowok="t" o:connecttype="custom" o:connectlocs="0,0;2328,0" o:connectangles="0,0"/>
                  </v:shape>
                </v:group>
                <v:group id="组合 91" o:spid="_x0000_s1029" style="position:absolute;left:3672;top:17;width:2;height:358" coordorigin="3672,17"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任意多边形 92" o:spid="_x0000_s1030" style="position:absolute;left:3672;top:17;width:2;height:358;visibility:visible;mso-wrap-style:square;v-text-anchor:top"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" path="m,l,357e" filled="f" strokeweight=".12pt">
                    <v:path arrowok="t" o:connecttype="custom" o:connectlocs="0,17;0,374" o:connectangles="0,0"/>
                  </v:shape>
                </v:group>
                <v:group id="组合 89" o:spid="_x0000_s1031" style="position:absolute;left:4567;top:17;width:2;height:358" coordorigin="4567,17"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任意多边形 90" o:spid="_x0000_s1032" style="position:absolute;left:4567;top:17;width:2;height:358;visibility:visible;mso-wrap-style:square;v-text-anchor:top"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" path="m,l,357e" filled="f" strokeweight=".12pt">
                    <v:path arrowok="t" o:connecttype="custom" o:connectlocs="0,17;0,374" o:connectangles="0,0"/>
                  </v:shape>
                </v:group>
                <v:group id="组合 87" o:spid="_x0000_s1033" style="position:absolute;left:6000;top:17;width:2;height:358" coordorigin="6000,17"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任意多边形 88" o:spid="_x0000_s1034" style="position:absolute;left:6000;top:17;width:2;height:358;visibility:visible;mso-wrap-style:square;v-text-anchor:top" coordsize="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" path="m,l,357e" filled="f" strokeweight=".12pt">
                    <v:path arrowok="t" o:connecttype="custom" o:connectlocs="0,17;0,374" o:connectangles="0,0"/>
                  </v:shape>
                </v:group>
                <v:group id="组合 85" o:spid="_x0000_s1035" style="position:absolute;left:3672;top:374;width:2328;height:2" coordorigin="3672,374"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任意多边形 86" o:spid="_x0000_s1036" style="position:absolute;left:3672;top:374;width:2328;height:2;visibility:visible;mso-wrap-style:square;v-text-anchor:top" coordsize="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" path="m,l2328,e" filled="f" strokeweight=".12pt">
                    <v:path arrowok="t" o:connecttype="custom" o:connectlocs="0,0;2328,0" o:connectangles="0,0"/>
                  </v:shape>
                </v:group>
                <w10:wrap anchorx="page"/>
              </v:group>
            </w:pict>
          </mc:Fallback>
        </mc:AlternateContent>
      </w:r>
      <w:r w:rsidR="006D07CF">
        <w:rPr>
          <w:rFonts w:ascii="Times New Roman" w:hAnsi="Times New Roman" w:hint="eastAsia"/>
          <w:sz w:val="18"/>
          <w:szCs w:val="18"/>
          <w:lang w:eastAsia="zh-CN"/>
        </w:rPr>
        <w:t xml:space="preserve"> </w:t>
      </w:r>
      <w:r w:rsidRPr="003A418E">
        <w:rPr>
          <w:rFonts w:ascii="Times New Roman" w:hAnsi="Times New Roman"/>
          <w:sz w:val="18"/>
          <w:szCs w:val="18"/>
          <w:lang w:eastAsia="zh-CN"/>
        </w:rPr>
        <w:t>段号</w:t>
      </w:r>
      <w:r w:rsidR="006D07CF">
        <w:rPr>
          <w:rFonts w:ascii="Times New Roman" w:hAnsi="Times New Roman" w:hint="eastAsia"/>
          <w:sz w:val="18"/>
          <w:szCs w:val="18"/>
          <w:lang w:eastAsia="zh-CN"/>
        </w:rPr>
        <w:t xml:space="preserve"> </w:t>
      </w:r>
      <w:r w:rsidR="006D07CF">
        <w:rPr>
          <w:rFonts w:ascii="Times New Roman" w:hAnsi="Times New Roman"/>
          <w:sz w:val="18"/>
          <w:szCs w:val="18"/>
          <w:lang w:eastAsia="zh-CN"/>
        </w:rPr>
        <w:t xml:space="preserve"> </w:t>
      </w:r>
      <w:r w:rsidRPr="003A418E">
        <w:rPr>
          <w:rFonts w:ascii="Times New Roman" w:hAnsi="Times New Roman"/>
          <w:sz w:val="18"/>
          <w:szCs w:val="18"/>
          <w:lang w:eastAsia="zh-CN"/>
        </w:rPr>
        <w:t xml:space="preserve">    </w:t>
      </w:r>
      <w:r w:rsidRPr="003A418E">
        <w:rPr>
          <w:rFonts w:ascii="Times New Roman" w:hAnsi="Times New Roman"/>
          <w:sz w:val="18"/>
          <w:szCs w:val="18"/>
          <w:lang w:eastAsia="zh-CN"/>
        </w:rPr>
        <w:t>段内位移</w:t>
      </w:r>
    </w:p>
    <w:p w14:paraId="6E50760F" w14:textId="77777777" w:rsidR="003A418E" w:rsidRPr="003A418E" w:rsidRDefault="003A418E" w:rsidP="003A418E">
      <w:pPr>
        <w:spacing w:before="2" w:after="0" w:line="240" w:lineRule="exact"/>
        <w:rPr>
          <w:rFonts w:ascii="Times New Roman" w:hAnsi="Times New Roman"/>
          <w:sz w:val="24"/>
          <w:szCs w:val="24"/>
          <w:lang w:eastAsia="zh-CN"/>
        </w:rPr>
      </w:pPr>
    </w:p>
    <w:p w14:paraId="1FCE0467" w14:textId="6D6A1F9A" w:rsidR="003A418E" w:rsidRDefault="003A418E" w:rsidP="003A418E">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3A418E">
        <w:rPr>
          <w:rFonts w:ascii="Times New Roman" w:hAnsi="Times New Roman"/>
          <w:spacing w:val="10"/>
          <w:sz w:val="21"/>
          <w:szCs w:val="21"/>
          <w:lang w:eastAsia="zh-CN"/>
        </w:rPr>
        <w:t>在分页存储管理中，页的划分，即逻辑地址划分为页号和页内位移，是用户不可见的，连续的地址空间将根据页面的大小自动分页；而在分段存储管理中，地址结构是用户可见的，用户知道逻辑地址如何划分为段和段内位移，在设计程序时，段的最大长度由地址结构规定，程序中所允许的最多段数会受到限制。</w:t>
      </w:r>
      <w:r w:rsidRPr="00274922">
        <w:rPr>
          <w:rFonts w:ascii="Times New Roman" w:hAnsi="Times New Roman"/>
          <w:strike/>
          <w:color w:val="BF8F00" w:themeColor="accent4" w:themeShade="BF"/>
          <w:spacing w:val="10"/>
          <w:sz w:val="21"/>
          <w:szCs w:val="21"/>
          <w:lang w:eastAsia="zh-CN"/>
        </w:rPr>
        <w:t>例如，</w:t>
      </w:r>
      <w:r w:rsidRPr="00274922">
        <w:rPr>
          <w:rFonts w:ascii="Times New Roman" w:hAnsi="Times New Roman"/>
          <w:strike/>
          <w:color w:val="BF8F00" w:themeColor="accent4" w:themeShade="BF"/>
          <w:spacing w:val="10"/>
          <w:sz w:val="21"/>
          <w:szCs w:val="21"/>
          <w:lang w:eastAsia="zh-CN"/>
        </w:rPr>
        <w:t>PDP-11/45</w:t>
      </w:r>
      <w:r w:rsidRPr="00274922">
        <w:rPr>
          <w:rFonts w:ascii="Times New Roman" w:hAnsi="Times New Roman"/>
          <w:strike/>
          <w:color w:val="BF8F00" w:themeColor="accent4" w:themeShade="BF"/>
          <w:spacing w:val="10"/>
          <w:sz w:val="21"/>
          <w:szCs w:val="21"/>
          <w:lang w:eastAsia="zh-CN"/>
        </w:rPr>
        <w:t>的段地址结构为：段号占</w:t>
      </w:r>
      <w:r w:rsidRPr="00274922">
        <w:rPr>
          <w:rFonts w:ascii="Times New Roman" w:hAnsi="Times New Roman"/>
          <w:strike/>
          <w:color w:val="BF8F00" w:themeColor="accent4" w:themeShade="BF"/>
          <w:spacing w:val="10"/>
          <w:sz w:val="21"/>
          <w:szCs w:val="21"/>
          <w:lang w:eastAsia="zh-CN"/>
        </w:rPr>
        <w:t>3</w:t>
      </w:r>
      <w:r w:rsidRPr="00274922">
        <w:rPr>
          <w:rFonts w:ascii="Times New Roman" w:hAnsi="Times New Roman"/>
          <w:strike/>
          <w:color w:val="BF8F00" w:themeColor="accent4" w:themeShade="BF"/>
          <w:spacing w:val="10"/>
          <w:sz w:val="21"/>
          <w:szCs w:val="21"/>
          <w:lang w:eastAsia="zh-CN"/>
        </w:rPr>
        <w:t>位，段内位移占</w:t>
      </w:r>
      <w:r w:rsidRPr="00274922">
        <w:rPr>
          <w:rFonts w:ascii="Times New Roman" w:hAnsi="Times New Roman"/>
          <w:strike/>
          <w:color w:val="BF8F00" w:themeColor="accent4" w:themeShade="BF"/>
          <w:spacing w:val="10"/>
          <w:sz w:val="21"/>
          <w:szCs w:val="21"/>
          <w:lang w:eastAsia="zh-CN"/>
        </w:rPr>
        <w:t>13</w:t>
      </w:r>
      <w:r w:rsidRPr="00274922">
        <w:rPr>
          <w:rFonts w:ascii="Times New Roman" w:hAnsi="Times New Roman"/>
          <w:strike/>
          <w:color w:val="BF8F00" w:themeColor="accent4" w:themeShade="BF"/>
          <w:spacing w:val="10"/>
          <w:sz w:val="21"/>
          <w:szCs w:val="21"/>
          <w:lang w:eastAsia="zh-CN"/>
        </w:rPr>
        <w:t>位，一个作业最多分为</w:t>
      </w:r>
      <w:r w:rsidRPr="00274922">
        <w:rPr>
          <w:rFonts w:ascii="Times New Roman" w:hAnsi="Times New Roman"/>
          <w:strike/>
          <w:color w:val="BF8F00" w:themeColor="accent4" w:themeShade="BF"/>
          <w:spacing w:val="10"/>
          <w:sz w:val="21"/>
          <w:szCs w:val="21"/>
          <w:lang w:eastAsia="zh-CN"/>
        </w:rPr>
        <w:t>8</w:t>
      </w:r>
      <w:r w:rsidRPr="00274922">
        <w:rPr>
          <w:rFonts w:ascii="Times New Roman" w:hAnsi="Times New Roman"/>
          <w:strike/>
          <w:color w:val="BF8F00" w:themeColor="accent4" w:themeShade="BF"/>
          <w:spacing w:val="10"/>
          <w:sz w:val="21"/>
          <w:szCs w:val="21"/>
          <w:lang w:eastAsia="zh-CN"/>
        </w:rPr>
        <w:t>段，各段长度可达</w:t>
      </w:r>
      <w:r w:rsidRPr="00274922">
        <w:rPr>
          <w:rFonts w:ascii="Times New Roman" w:hAnsi="Times New Roman"/>
          <w:strike/>
          <w:color w:val="BF8F00" w:themeColor="accent4" w:themeShade="BF"/>
          <w:spacing w:val="10"/>
          <w:sz w:val="21"/>
          <w:szCs w:val="21"/>
          <w:lang w:eastAsia="zh-CN"/>
        </w:rPr>
        <w:t>8 KB</w:t>
      </w:r>
      <w:r w:rsidRPr="00274922">
        <w:rPr>
          <w:rFonts w:ascii="Times New Roman" w:hAnsi="Times New Roman"/>
          <w:strike/>
          <w:color w:val="BF8F00" w:themeColor="accent4" w:themeShade="BF"/>
          <w:spacing w:val="10"/>
          <w:sz w:val="21"/>
          <w:szCs w:val="21"/>
          <w:lang w:eastAsia="zh-CN"/>
        </w:rPr>
        <w:t>。</w:t>
      </w:r>
    </w:p>
    <w:p w14:paraId="16A5F26D" w14:textId="77777777" w:rsidR="00A44279" w:rsidRPr="00A44279" w:rsidRDefault="00A44279" w:rsidP="003A418E">
      <w:pPr>
        <w:spacing w:after="0" w:line="360" w:lineRule="auto"/>
        <w:ind w:right="88" w:firstLine="415"/>
        <w:jc w:val="both"/>
        <w:rPr>
          <w:rFonts w:ascii="Times New Roman" w:hAnsi="Times New Roman"/>
          <w:spacing w:val="10"/>
          <w:sz w:val="21"/>
          <w:szCs w:val="21"/>
          <w:lang w:eastAsia="zh-CN"/>
        </w:rPr>
      </w:pPr>
    </w:p>
    <w:p w14:paraId="3D8BAD13"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段存储管理的实现基于可变分区存储管理原理。可变分区以整个作业为单位来划分和连续存放，也就是说，作业在分区内是连续存放的，但独立作业之间不一定连续存放。而分段方法是以段为单位来划分和连续存放，为作业的各段分配一个连续内存空间，而各段之间不一定连续。在进行存储分配时，应为进入内存的作业建立段表，各段在内存中的情况可由段表来记录，它指出内存中各分段的段号、段起始地址和段长度。在撤销进程时，回收所占用的内存空间，并清除此进程的段表。</w:t>
      </w:r>
    </w:p>
    <w:p w14:paraId="327B7A95" w14:textId="5D934C5B" w:rsidR="003A418E" w:rsidRPr="000A6E29" w:rsidRDefault="003A418E" w:rsidP="003A418E">
      <w:pPr>
        <w:spacing w:after="0" w:line="360" w:lineRule="auto"/>
        <w:ind w:right="88" w:firstLine="415"/>
        <w:jc w:val="both"/>
        <w:rPr>
          <w:rFonts w:ascii="Times New Roman" w:hAnsi="Times New Roman"/>
          <w:color w:val="BF8F00" w:themeColor="accent4" w:themeShade="BF"/>
          <w:spacing w:val="10"/>
          <w:sz w:val="21"/>
          <w:szCs w:val="21"/>
          <w:lang w:eastAsia="zh-CN"/>
        </w:rPr>
      </w:pPr>
      <w:r w:rsidRPr="003A418E">
        <w:rPr>
          <w:rFonts w:ascii="Times New Roman" w:hAnsi="Times New Roman"/>
          <w:spacing w:val="10"/>
          <w:sz w:val="21"/>
          <w:szCs w:val="21"/>
          <w:lang w:eastAsia="zh-CN"/>
        </w:rPr>
        <w:t>段表表项实际上起到基址</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限长寄存器作用，进程运行时通过段表可将逻辑地址转换成物理地址，由于每个用户作业都有自己的段表，地址转换应按各自的段表进行。类似于分页存储管理，也设置一个硬件</w:t>
      </w:r>
      <w:r w:rsidRPr="003A418E">
        <w:rPr>
          <w:rFonts w:ascii="Times New Roman" w:hAnsi="Times New Roman"/>
          <w:spacing w:val="10"/>
          <w:sz w:val="21"/>
          <w:szCs w:val="21"/>
          <w:lang w:eastAsia="zh-CN"/>
        </w:rPr>
        <w:t>--</w:t>
      </w:r>
      <w:r w:rsidRPr="003A418E">
        <w:rPr>
          <w:rFonts w:ascii="Times New Roman" w:hAnsi="Times New Roman"/>
          <w:spacing w:val="10"/>
          <w:sz w:val="21"/>
          <w:szCs w:val="21"/>
          <w:lang w:eastAsia="zh-CN"/>
        </w:rPr>
        <w:t>段表基址寄存器，用来存放当前占用处理器的作业段表的起始地址和长度</w:t>
      </w:r>
      <w:r w:rsidRPr="000A6E29">
        <w:rPr>
          <w:rFonts w:ascii="Times New Roman" w:hAnsi="Times New Roman"/>
          <w:color w:val="BF8F00" w:themeColor="accent4" w:themeShade="BF"/>
          <w:spacing w:val="10"/>
          <w:sz w:val="21"/>
          <w:szCs w:val="21"/>
          <w:lang w:eastAsia="zh-CN"/>
        </w:rPr>
        <w:t>。</w:t>
      </w:r>
      <w:r w:rsidRPr="000A6E29">
        <w:rPr>
          <w:rFonts w:ascii="Times New Roman" w:hAnsi="Times New Roman"/>
          <w:strike/>
          <w:color w:val="BF8F00" w:themeColor="accent4" w:themeShade="BF"/>
          <w:spacing w:val="10"/>
          <w:sz w:val="21"/>
          <w:szCs w:val="21"/>
          <w:lang w:eastAsia="zh-CN"/>
        </w:rPr>
        <w:t>分段存储管理的地址转换和存储保护流程如图</w:t>
      </w:r>
      <w:r w:rsidRPr="000A6E29">
        <w:rPr>
          <w:rFonts w:ascii="Times New Roman" w:hAnsi="Times New Roman"/>
          <w:strike/>
          <w:color w:val="BF8F00" w:themeColor="accent4" w:themeShade="BF"/>
          <w:spacing w:val="10"/>
          <w:sz w:val="21"/>
          <w:szCs w:val="21"/>
          <w:lang w:eastAsia="zh-CN"/>
        </w:rPr>
        <w:t xml:space="preserve"> 4-11</w:t>
      </w:r>
      <w:r w:rsidRPr="000A6E29">
        <w:rPr>
          <w:rFonts w:ascii="Times New Roman" w:hAnsi="Times New Roman"/>
          <w:strike/>
          <w:color w:val="BF8F00" w:themeColor="accent4" w:themeShade="BF"/>
          <w:spacing w:val="10"/>
          <w:sz w:val="21"/>
          <w:szCs w:val="21"/>
          <w:lang w:eastAsia="zh-CN"/>
        </w:rPr>
        <w:t>所示，将段控制寄存器中的段表长度与逻辑地址中的段号进行比较，若段号超过段表长度则触发越界中断，再利用段表项中的段长与逻辑地址中的段内位移</w:t>
      </w:r>
      <w:r w:rsidRPr="000A6E29">
        <w:rPr>
          <w:rFonts w:ascii="Times New Roman" w:hAnsi="Times New Roman"/>
          <w:strike/>
          <w:color w:val="BF8F00" w:themeColor="accent4" w:themeShade="BF"/>
          <w:spacing w:val="10"/>
          <w:sz w:val="21"/>
          <w:szCs w:val="21"/>
          <w:lang w:eastAsia="zh-CN"/>
        </w:rPr>
        <w:lastRenderedPageBreak/>
        <w:t>进行比较，检查是否产生越界中断。</w:t>
      </w:r>
    </w:p>
    <w:p w14:paraId="76E52F13" w14:textId="514BDAF2" w:rsidR="00E2743D" w:rsidRPr="000A6E29" w:rsidRDefault="00E2743D" w:rsidP="003A418E">
      <w:pPr>
        <w:spacing w:after="0" w:line="360" w:lineRule="auto"/>
        <w:ind w:right="88" w:firstLine="415"/>
        <w:jc w:val="both"/>
        <w:rPr>
          <w:rFonts w:ascii="Times New Roman" w:hAnsi="Times New Roman"/>
          <w:color w:val="BF8F00" w:themeColor="accent4" w:themeShade="BF"/>
          <w:spacing w:val="10"/>
          <w:sz w:val="21"/>
          <w:szCs w:val="21"/>
          <w:lang w:eastAsia="zh-CN"/>
        </w:rPr>
      </w:pPr>
      <w:r w:rsidRPr="000A6E29">
        <w:rPr>
          <w:rFonts w:ascii="Times New Roman" w:hAnsi="Times New Roman"/>
          <w:noProof/>
          <w:color w:val="BF8F00" w:themeColor="accent4" w:themeShade="BF"/>
          <w:spacing w:val="10"/>
          <w:sz w:val="20"/>
          <w:szCs w:val="20"/>
          <w:lang w:eastAsia="zh-CN"/>
        </w:rPr>
        <mc:AlternateContent>
          <mc:Choice Requires="wpg">
            <w:drawing>
              <wp:inline distT="0" distB="0" distL="0" distR="0" wp14:anchorId="661B573E" wp14:editId="7156A952">
                <wp:extent cx="3127375" cy="2033270"/>
                <wp:effectExtent l="0" t="0" r="0" b="5080"/>
                <wp:docPr id="160" name="组合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7375" cy="2033270"/>
                          <a:chOff x="2376" y="461"/>
                          <a:chExt cx="4925" cy="3202"/>
                        </a:xfrm>
                      </wpg:grpSpPr>
                      <wpg:grpSp>
                        <wpg:cNvPr id="161" name="组合 81"/>
                        <wpg:cNvGrpSpPr>
                          <a:grpSpLocks/>
                        </wpg:cNvGrpSpPr>
                        <wpg:grpSpPr bwMode="auto">
                          <a:xfrm>
                            <a:off x="2378" y="463"/>
                            <a:ext cx="4920" cy="3197"/>
                            <a:chOff x="2378" y="463"/>
                            <a:chExt cx="4920" cy="3197"/>
                          </a:xfrm>
                        </wpg:grpSpPr>
                        <wps:wsp>
                          <wps:cNvPr id="162" name="任意多边形 83"/>
                          <wps:cNvSpPr>
                            <a:spLocks/>
                          </wps:cNvSpPr>
                          <wps:spPr bwMode="auto">
                            <a:xfrm>
                              <a:off x="2378" y="463"/>
                              <a:ext cx="4920" cy="3197"/>
                            </a:xfrm>
                            <a:custGeom>
                              <a:avLst/>
                              <a:gdLst>
                                <a:gd name="T0" fmla="+- 0 2378 2378"/>
                                <a:gd name="T1" fmla="*/ T0 w 4920"/>
                                <a:gd name="T2" fmla="+- 0 3660 463"/>
                                <a:gd name="T3" fmla="*/ 3660 h 3197"/>
                                <a:gd name="T4" fmla="+- 0 7298 2378"/>
                                <a:gd name="T5" fmla="*/ T4 w 4920"/>
                                <a:gd name="T6" fmla="+- 0 3660 463"/>
                                <a:gd name="T7" fmla="*/ 3660 h 3197"/>
                                <a:gd name="T8" fmla="+- 0 7298 2378"/>
                                <a:gd name="T9" fmla="*/ T8 w 4920"/>
                                <a:gd name="T10" fmla="+- 0 463 463"/>
                                <a:gd name="T11" fmla="*/ 463 h 3197"/>
                                <a:gd name="T12" fmla="+- 0 2378 2378"/>
                                <a:gd name="T13" fmla="*/ T12 w 4920"/>
                                <a:gd name="T14" fmla="+- 0 463 463"/>
                                <a:gd name="T15" fmla="*/ 463 h 3197"/>
                                <a:gd name="T16" fmla="+- 0 2378 2378"/>
                                <a:gd name="T17" fmla="*/ T16 w 4920"/>
                                <a:gd name="T18" fmla="+- 0 3660 463"/>
                                <a:gd name="T19" fmla="*/ 3660 h 3197"/>
                              </a:gdLst>
                              <a:ahLst/>
                              <a:cxnLst>
                                <a:cxn ang="0">
                                  <a:pos x="T1" y="T3"/>
                                </a:cxn>
                                <a:cxn ang="0">
                                  <a:pos x="T5" y="T7"/>
                                </a:cxn>
                                <a:cxn ang="0">
                                  <a:pos x="T9" y="T11"/>
                                </a:cxn>
                                <a:cxn ang="0">
                                  <a:pos x="T13" y="T15"/>
                                </a:cxn>
                                <a:cxn ang="0">
                                  <a:pos x="T17" y="T19"/>
                                </a:cxn>
                              </a:cxnLst>
                              <a:rect l="0" t="0" r="r" b="b"/>
                              <a:pathLst>
                                <a:path w="4920" h="3197">
                                  <a:moveTo>
                                    <a:pt x="0" y="3197"/>
                                  </a:moveTo>
                                  <a:lnTo>
                                    <a:pt x="4920" y="3197"/>
                                  </a:lnTo>
                                  <a:lnTo>
                                    <a:pt x="4920" y="0"/>
                                  </a:lnTo>
                                  <a:lnTo>
                                    <a:pt x="0" y="0"/>
                                  </a:lnTo>
                                  <a:lnTo>
                                    <a:pt x="0" y="3197"/>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3" name="图片 8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376" y="461"/>
                              <a:ext cx="4925" cy="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inline>
            </w:drawing>
          </mc:Choice>
          <mc:Fallback xmlns:mv="urn:schemas-microsoft-com:mac:vml" xmlns:mo="http://schemas.microsoft.com/office/mac/office/2008/main">
            <w:pict>
              <v:group w14:anchorId="427D1154" id="组合 160" o:spid="_x0000_s1026" style="width:246.25pt;height:160.1pt;mso-position-horizontal-relative:char;mso-position-vertical-relative:line" coordorigin="2376,461" coordsize="4925,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">
                <v:group id="组合 81" o:spid="_x0000_s1027" style="position:absolute;left:2378;top:463;width:4920;height:3197" coordorigin="2378,463" coordsize="4920,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任意多边形 83" o:spid="_x0000_s1028" style="position:absolute;left:2378;top:463;width:4920;height:3197;visibility:visible;mso-wrap-style:square;v-text-anchor:top" coordsize="4920,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" path="m,3197r4920,l4920,,,,,3197e" fillcolor="black" stroked="f">
                    <v:path arrowok="t" o:connecttype="custom" o:connectlocs="0,3660;4920,3660;4920,463;0,463;0,3660" o:connectangles="0,0,0,0,0"/>
                  </v:shape>
                  <v:shape id="图片 82" o:spid="_x0000_s1029" type="#_x0000_t75" style="position:absolute;left:2376;top:461;width:4925;height: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">
                    <v:imagedata r:id="rId48" o:title=""/>
                  </v:shape>
                </v:group>
                <w10:anchorlock/>
              </v:group>
            </w:pict>
          </mc:Fallback>
        </mc:AlternateContent>
      </w:r>
    </w:p>
    <w:p w14:paraId="049DCA1F" w14:textId="77777777" w:rsidR="003A418E" w:rsidRPr="003A418E" w:rsidRDefault="003A418E" w:rsidP="003A418E">
      <w:pPr>
        <w:spacing w:after="0" w:line="240" w:lineRule="auto"/>
        <w:ind w:right="-51"/>
        <w:jc w:val="center"/>
        <w:outlineLvl w:val="4"/>
        <w:rPr>
          <w:rFonts w:ascii="Times New Roman" w:hAnsi="Times New Roman"/>
          <w:sz w:val="21"/>
          <w:szCs w:val="18"/>
          <w:lang w:eastAsia="zh-CN"/>
        </w:rPr>
      </w:pPr>
      <w:r w:rsidRPr="003A418E">
        <w:rPr>
          <w:rFonts w:ascii="Times New Roman" w:hAnsi="Times New Roman"/>
          <w:sz w:val="18"/>
          <w:szCs w:val="18"/>
          <w:lang w:eastAsia="zh-CN"/>
        </w:rPr>
        <w:t>图</w:t>
      </w:r>
      <w:r w:rsidRPr="003A418E">
        <w:rPr>
          <w:rFonts w:ascii="Times New Roman" w:hAnsi="Times New Roman"/>
          <w:sz w:val="18"/>
          <w:szCs w:val="18"/>
          <w:lang w:eastAsia="zh-CN"/>
        </w:rPr>
        <w:t xml:space="preserve">4-11 </w:t>
      </w:r>
      <w:r w:rsidRPr="003A418E">
        <w:rPr>
          <w:rFonts w:ascii="Times New Roman" w:hAnsi="Times New Roman"/>
          <w:sz w:val="18"/>
          <w:szCs w:val="18"/>
          <w:lang w:eastAsia="zh-CN"/>
        </w:rPr>
        <w:t>分段存储管理的地址转换和存储保护</w:t>
      </w:r>
    </w:p>
    <w:p w14:paraId="3628EF1D" w14:textId="77777777" w:rsidR="00274922" w:rsidRPr="00274922" w:rsidRDefault="00274922" w:rsidP="00274922">
      <w:pPr>
        <w:spacing w:after="0" w:line="360" w:lineRule="auto"/>
        <w:ind w:right="88" w:firstLine="415"/>
        <w:jc w:val="both"/>
        <w:rPr>
          <w:rFonts w:ascii="Times New Roman" w:hAnsi="Times New Roman"/>
          <w:strike/>
          <w:color w:val="BF8F00" w:themeColor="accent4" w:themeShade="BF"/>
          <w:spacing w:val="10"/>
          <w:sz w:val="21"/>
          <w:szCs w:val="21"/>
          <w:lang w:eastAsia="zh-CN"/>
        </w:rPr>
      </w:pPr>
      <w:commentRangeStart w:id="17"/>
      <w:r w:rsidRPr="003A418E">
        <w:rPr>
          <w:rFonts w:ascii="Times New Roman" w:hAnsi="Times New Roman"/>
          <w:b/>
          <w:noProof/>
          <w:color w:val="FF0000"/>
          <w:spacing w:val="10"/>
          <w:sz w:val="24"/>
          <w:szCs w:val="18"/>
          <w:lang w:eastAsia="zh-CN"/>
        </w:rPr>
        <w:drawing>
          <wp:inline distT="0" distB="0" distL="0" distR="0" wp14:anchorId="2FFF754A" wp14:editId="764360C9">
            <wp:extent cx="5274310" cy="27287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728770"/>
                    </a:xfrm>
                    <a:prstGeom prst="rect">
                      <a:avLst/>
                    </a:prstGeom>
                    <a:noFill/>
                    <a:ln>
                      <a:noFill/>
                    </a:ln>
                  </pic:spPr>
                </pic:pic>
              </a:graphicData>
            </a:graphic>
          </wp:inline>
        </w:drawing>
      </w:r>
      <w:commentRangeEnd w:id="17"/>
      <w:r>
        <w:rPr>
          <w:rStyle w:val="ad"/>
          <w:rFonts w:ascii="Times New Roman" w:eastAsiaTheme="minorEastAsia" w:hAnsi="Times New Roman" w:cstheme="minorBidi"/>
          <w:kern w:val="2"/>
          <w:lang w:eastAsia="zh-CN"/>
        </w:rPr>
        <w:commentReference w:id="17"/>
      </w:r>
    </w:p>
    <w:p w14:paraId="5B6A08AB" w14:textId="001B65BA" w:rsidR="00274922" w:rsidRPr="00274922" w:rsidRDefault="00274922" w:rsidP="00274922">
      <w:pPr>
        <w:spacing w:before="15"/>
        <w:jc w:val="both"/>
        <w:rPr>
          <w:rFonts w:ascii="Times New Roman" w:hAnsi="Times New Roman"/>
          <w:b/>
          <w:color w:val="2E74B5" w:themeColor="accent5" w:themeShade="BF"/>
          <w:spacing w:val="10"/>
          <w:sz w:val="21"/>
          <w:szCs w:val="18"/>
          <w:lang w:eastAsia="zh-CN"/>
        </w:rPr>
      </w:pPr>
      <w:commentRangeStart w:id="18"/>
      <w:r w:rsidRPr="00274922">
        <w:rPr>
          <w:rFonts w:ascii="Times New Roman" w:hAnsi="Times New Roman" w:hint="eastAsia"/>
          <w:b/>
          <w:color w:val="2E74B5" w:themeColor="accent5" w:themeShade="BF"/>
          <w:spacing w:val="10"/>
          <w:sz w:val="21"/>
          <w:szCs w:val="18"/>
          <w:lang w:eastAsia="zh-CN"/>
        </w:rPr>
        <w:t>上图为</w:t>
      </w:r>
      <w:r w:rsidRPr="00274922">
        <w:rPr>
          <w:rFonts w:ascii="Times New Roman" w:hAnsi="Times New Roman" w:hint="eastAsia"/>
          <w:b/>
          <w:color w:val="2E74B5" w:themeColor="accent5" w:themeShade="BF"/>
          <w:spacing w:val="10"/>
          <w:sz w:val="21"/>
          <w:szCs w:val="18"/>
          <w:lang w:eastAsia="zh-CN"/>
        </w:rPr>
        <w:t>intel</w:t>
      </w:r>
      <w:r w:rsidRPr="00274922">
        <w:rPr>
          <w:rFonts w:ascii="Times New Roman" w:hAnsi="Times New Roman"/>
          <w:b/>
          <w:color w:val="2E74B5" w:themeColor="accent5" w:themeShade="BF"/>
          <w:spacing w:val="10"/>
          <w:sz w:val="21"/>
          <w:szCs w:val="18"/>
          <w:lang w:eastAsia="zh-CN"/>
        </w:rPr>
        <w:t xml:space="preserve"> </w:t>
      </w:r>
      <w:r w:rsidRPr="00274922">
        <w:rPr>
          <w:rFonts w:ascii="Times New Roman" w:hAnsi="Times New Roman" w:hint="eastAsia"/>
          <w:b/>
          <w:color w:val="2E74B5" w:themeColor="accent5" w:themeShade="BF"/>
          <w:spacing w:val="10"/>
          <w:sz w:val="21"/>
          <w:szCs w:val="18"/>
          <w:lang w:eastAsia="zh-CN"/>
        </w:rPr>
        <w:t>ia-</w:t>
      </w:r>
      <w:r w:rsidRPr="00274922">
        <w:rPr>
          <w:rFonts w:ascii="Times New Roman" w:hAnsi="Times New Roman"/>
          <w:b/>
          <w:color w:val="2E74B5" w:themeColor="accent5" w:themeShade="BF"/>
          <w:spacing w:val="10"/>
          <w:sz w:val="21"/>
          <w:szCs w:val="18"/>
          <w:lang w:eastAsia="zh-CN"/>
        </w:rPr>
        <w:t>32</w:t>
      </w:r>
      <w:r w:rsidRPr="00274922">
        <w:rPr>
          <w:rFonts w:ascii="Times New Roman" w:hAnsi="Times New Roman" w:hint="eastAsia"/>
          <w:b/>
          <w:color w:val="2E74B5" w:themeColor="accent5" w:themeShade="BF"/>
          <w:spacing w:val="10"/>
          <w:sz w:val="21"/>
          <w:szCs w:val="18"/>
          <w:lang w:eastAsia="zh-CN"/>
        </w:rPr>
        <w:t>架构中对于段式存储的地址变化方式，</w:t>
      </w:r>
      <w:r>
        <w:rPr>
          <w:rFonts w:ascii="Times New Roman" w:hAnsi="Times New Roman" w:hint="eastAsia"/>
          <w:b/>
          <w:color w:val="2E74B5" w:themeColor="accent5" w:themeShade="BF"/>
          <w:spacing w:val="10"/>
          <w:sz w:val="21"/>
          <w:szCs w:val="18"/>
          <w:lang w:eastAsia="zh-CN"/>
        </w:rPr>
        <w:t>由于处理器运行模式的不同，段地址的长度分为</w:t>
      </w:r>
      <w:r>
        <w:rPr>
          <w:rFonts w:ascii="Times New Roman" w:hAnsi="Times New Roman" w:hint="eastAsia"/>
          <w:b/>
          <w:color w:val="2E74B5" w:themeColor="accent5" w:themeShade="BF"/>
          <w:spacing w:val="10"/>
          <w:sz w:val="21"/>
          <w:szCs w:val="18"/>
          <w:lang w:eastAsia="zh-CN"/>
        </w:rPr>
        <w:t>3</w:t>
      </w:r>
      <w:r>
        <w:rPr>
          <w:rFonts w:ascii="Times New Roman" w:hAnsi="Times New Roman"/>
          <w:b/>
          <w:color w:val="2E74B5" w:themeColor="accent5" w:themeShade="BF"/>
          <w:spacing w:val="10"/>
          <w:sz w:val="21"/>
          <w:szCs w:val="18"/>
          <w:lang w:eastAsia="zh-CN"/>
        </w:rPr>
        <w:t>2</w:t>
      </w:r>
      <w:r>
        <w:rPr>
          <w:rFonts w:ascii="Times New Roman" w:hAnsi="Times New Roman" w:hint="eastAsia"/>
          <w:b/>
          <w:color w:val="2E74B5" w:themeColor="accent5" w:themeShade="BF"/>
          <w:spacing w:val="10"/>
          <w:sz w:val="21"/>
          <w:szCs w:val="18"/>
          <w:lang w:eastAsia="zh-CN"/>
        </w:rPr>
        <w:t>位和</w:t>
      </w:r>
      <w:r>
        <w:rPr>
          <w:rFonts w:ascii="Times New Roman" w:hAnsi="Times New Roman" w:hint="eastAsia"/>
          <w:b/>
          <w:color w:val="2E74B5" w:themeColor="accent5" w:themeShade="BF"/>
          <w:spacing w:val="10"/>
          <w:sz w:val="21"/>
          <w:szCs w:val="18"/>
          <w:lang w:eastAsia="zh-CN"/>
        </w:rPr>
        <w:t>6</w:t>
      </w:r>
      <w:r>
        <w:rPr>
          <w:rFonts w:ascii="Times New Roman" w:hAnsi="Times New Roman"/>
          <w:b/>
          <w:color w:val="2E74B5" w:themeColor="accent5" w:themeShade="BF"/>
          <w:spacing w:val="10"/>
          <w:sz w:val="21"/>
          <w:szCs w:val="18"/>
          <w:lang w:eastAsia="zh-CN"/>
        </w:rPr>
        <w:t>4</w:t>
      </w:r>
      <w:r>
        <w:rPr>
          <w:rFonts w:ascii="Times New Roman" w:hAnsi="Times New Roman" w:hint="eastAsia"/>
          <w:b/>
          <w:color w:val="2E74B5" w:themeColor="accent5" w:themeShade="BF"/>
          <w:spacing w:val="10"/>
          <w:sz w:val="21"/>
          <w:szCs w:val="18"/>
          <w:lang w:eastAsia="zh-CN"/>
        </w:rPr>
        <w:t>位两种情况，但是段号的长度都是一致的。</w:t>
      </w:r>
      <w:r w:rsidRPr="00274922">
        <w:rPr>
          <w:rFonts w:ascii="Times New Roman" w:hAnsi="Times New Roman" w:hint="eastAsia"/>
          <w:b/>
          <w:color w:val="2E74B5" w:themeColor="accent5" w:themeShade="BF"/>
          <w:spacing w:val="10"/>
          <w:sz w:val="21"/>
          <w:szCs w:val="18"/>
          <w:lang w:eastAsia="zh-CN"/>
        </w:rPr>
        <w:t>可以从中看出段式存储地址变化的具体流程</w:t>
      </w:r>
    </w:p>
    <w:p w14:paraId="0DDB7FDC" w14:textId="77777777" w:rsidR="00274922" w:rsidRPr="00274922" w:rsidRDefault="00274922" w:rsidP="00274922">
      <w:pPr>
        <w:pStyle w:val="af4"/>
        <w:numPr>
          <w:ilvl w:val="0"/>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从段表控制寄存器中得到当前段表。</w:t>
      </w:r>
    </w:p>
    <w:p w14:paraId="38C4D870" w14:textId="77777777" w:rsidR="00274922" w:rsidRPr="00274922" w:rsidRDefault="00274922" w:rsidP="00274922">
      <w:pPr>
        <w:pStyle w:val="af4"/>
        <w:numPr>
          <w:ilvl w:val="0"/>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根据逻辑地址中的段号来查段表，得到该段始址和限长。</w:t>
      </w:r>
    </w:p>
    <w:p w14:paraId="72B01F65" w14:textId="77777777" w:rsidR="00274922" w:rsidRPr="00274922" w:rsidRDefault="00274922" w:rsidP="00274922">
      <w:pPr>
        <w:pStyle w:val="af4"/>
        <w:numPr>
          <w:ilvl w:val="0"/>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把单元号和段长作比较</w:t>
      </w:r>
    </w:p>
    <w:p w14:paraId="69B1564E" w14:textId="77777777" w:rsidR="00274922" w:rsidRPr="00274922" w:rsidRDefault="00274922" w:rsidP="00274922">
      <w:pPr>
        <w:pStyle w:val="af4"/>
        <w:numPr>
          <w:ilvl w:val="1"/>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超过了段长就要发生越界中断，因为他是个非法的地址访问，</w:t>
      </w:r>
    </w:p>
    <w:p w14:paraId="5348EED6" w14:textId="77777777" w:rsidR="00274922" w:rsidRPr="00274922" w:rsidRDefault="00274922" w:rsidP="00274922">
      <w:pPr>
        <w:pStyle w:val="af4"/>
        <w:numPr>
          <w:ilvl w:val="1"/>
          <w:numId w:val="1"/>
        </w:numPr>
        <w:spacing w:before="15"/>
        <w:ind w:firstLineChars="0"/>
        <w:jc w:val="both"/>
        <w:rPr>
          <w:rFonts w:ascii="Times New Roman" w:hAnsi="Times New Roman"/>
          <w:b/>
          <w:color w:val="2E74B5" w:themeColor="accent5" w:themeShade="BF"/>
          <w:spacing w:val="10"/>
          <w:sz w:val="21"/>
          <w:szCs w:val="18"/>
          <w:lang w:eastAsia="zh-CN"/>
        </w:rPr>
      </w:pPr>
      <w:r w:rsidRPr="00274922">
        <w:rPr>
          <w:rFonts w:ascii="Times New Roman" w:hAnsi="Times New Roman" w:hint="eastAsia"/>
          <w:b/>
          <w:color w:val="2E74B5" w:themeColor="accent5" w:themeShade="BF"/>
          <w:spacing w:val="10"/>
          <w:sz w:val="21"/>
          <w:szCs w:val="18"/>
          <w:lang w:eastAsia="zh-CN"/>
        </w:rPr>
        <w:t>否则把基址和单元号相加，形成程序所请求的绝对地址。</w:t>
      </w:r>
      <w:commentRangeEnd w:id="18"/>
      <w:r>
        <w:rPr>
          <w:rStyle w:val="ad"/>
          <w:rFonts w:ascii="Times New Roman" w:eastAsiaTheme="minorEastAsia" w:hAnsi="Times New Roman" w:cstheme="minorBidi"/>
          <w:kern w:val="2"/>
          <w:lang w:eastAsia="zh-CN"/>
        </w:rPr>
        <w:commentReference w:id="18"/>
      </w:r>
    </w:p>
    <w:p w14:paraId="345FAF46" w14:textId="77777777" w:rsidR="003A418E" w:rsidRPr="00274922" w:rsidRDefault="003A418E" w:rsidP="003A418E">
      <w:pPr>
        <w:spacing w:before="18" w:after="0" w:line="260" w:lineRule="exact"/>
        <w:rPr>
          <w:rFonts w:ascii="Times New Roman" w:hAnsi="Times New Roman"/>
          <w:sz w:val="26"/>
          <w:szCs w:val="26"/>
          <w:lang w:eastAsia="zh-CN"/>
        </w:rPr>
      </w:pPr>
    </w:p>
    <w:p w14:paraId="55D3EA1E" w14:textId="482B5A73" w:rsidR="003A418E" w:rsidRP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4.4.3</w:t>
      </w:r>
      <w:r w:rsidR="00E2743D">
        <w:rPr>
          <w:rFonts w:ascii="Times New Roman" w:hAnsi="Times New Roman" w:hint="eastAsia"/>
          <w:b/>
          <w:spacing w:val="-1"/>
          <w:sz w:val="24"/>
          <w:szCs w:val="24"/>
          <w:lang w:eastAsia="zh-CN"/>
        </w:rPr>
        <w:t xml:space="preserve"> </w:t>
      </w:r>
      <w:r w:rsidRPr="003A418E">
        <w:rPr>
          <w:rFonts w:ascii="Times New Roman" w:hAnsi="Times New Roman"/>
          <w:b/>
          <w:spacing w:val="-1"/>
          <w:sz w:val="24"/>
          <w:szCs w:val="24"/>
          <w:lang w:eastAsia="zh-CN"/>
        </w:rPr>
        <w:t>分段存储管理共享和保护</w:t>
      </w:r>
    </w:p>
    <w:p w14:paraId="3DC96AFF" w14:textId="77777777" w:rsidR="003A418E" w:rsidRPr="003A418E" w:rsidRDefault="003A418E" w:rsidP="003A418E">
      <w:pPr>
        <w:spacing w:before="6" w:after="0" w:line="110" w:lineRule="exact"/>
        <w:rPr>
          <w:rFonts w:ascii="Times New Roman" w:hAnsi="Times New Roman"/>
          <w:sz w:val="11"/>
          <w:szCs w:val="11"/>
          <w:lang w:eastAsia="zh-CN"/>
        </w:rPr>
      </w:pPr>
    </w:p>
    <w:p w14:paraId="70E5BA3D" w14:textId="39280738" w:rsidR="000A6E29" w:rsidRPr="00417F31" w:rsidRDefault="003A418E" w:rsidP="000A6E29">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lastRenderedPageBreak/>
        <w:t>对于分段存储管理来说，由于它是基于逻辑含义来划分的信息单位，逻辑上相关的程序和数据不会被分割，而安排在内存中一个连续分段中，故地址转换比较简单。与分页共享类似，若多个进程段表中的某段指向内存相同地址，内存中以该处为起始地址的某段便可被共享。为了便于共享，系统中常建立一张共享段表，用来记录所有共享段，内容有：段名、共享计数、段长、段首址、保护位等。当多个进程共享同一段时，这些进程的段表中的表项指向共享段表中的同一表目。保护位用来对共享段实施保护，如禁写、禁修改等。</w:t>
      </w:r>
    </w:p>
    <w:p w14:paraId="5E9D168A" w14:textId="7D4FB7FE" w:rsidR="003A418E" w:rsidRPr="003A418E" w:rsidRDefault="003A418E" w:rsidP="003A418E">
      <w:pPr>
        <w:spacing w:before="240" w:line="360" w:lineRule="auto"/>
        <w:ind w:right="-23"/>
        <w:outlineLvl w:val="2"/>
        <w:rPr>
          <w:rFonts w:ascii="Times New Roman" w:hAnsi="Times New Roman"/>
          <w:b/>
          <w:spacing w:val="-1"/>
          <w:sz w:val="24"/>
          <w:szCs w:val="24"/>
          <w:lang w:eastAsia="zh-CN"/>
        </w:rPr>
      </w:pPr>
      <w:r w:rsidRPr="003A418E">
        <w:rPr>
          <w:rFonts w:ascii="Times New Roman" w:hAnsi="Times New Roman"/>
          <w:b/>
          <w:spacing w:val="-1"/>
          <w:sz w:val="24"/>
          <w:szCs w:val="24"/>
          <w:lang w:eastAsia="zh-CN"/>
        </w:rPr>
        <w:t xml:space="preserve">4.4.4 </w:t>
      </w:r>
      <w:r w:rsidRPr="003A418E">
        <w:rPr>
          <w:rFonts w:ascii="Times New Roman" w:hAnsi="Times New Roman"/>
          <w:b/>
          <w:spacing w:val="-1"/>
          <w:sz w:val="24"/>
          <w:szCs w:val="24"/>
          <w:lang w:eastAsia="zh-CN"/>
        </w:rPr>
        <w:t>分段和分页比较</w:t>
      </w:r>
    </w:p>
    <w:p w14:paraId="4B76A571"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分段是信息的逻辑单位，由源程序的逻辑结构及含义所决定，是用户可见的，段长由用户根据需要来确定，段起始地址可从任何内存地址开始。在分段方式中，源程序</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（段号、段内位移）经链接装配后仍保持二维（地址）结构，引入目的是满足用户模块化程序设计的需要。</w:t>
      </w:r>
    </w:p>
    <w:p w14:paraId="21B5BCD0" w14:textId="77777777" w:rsidR="003A418E" w:rsidRPr="003A418E" w:rsidRDefault="003A418E" w:rsidP="003A418E">
      <w:pPr>
        <w:spacing w:after="0" w:line="360" w:lineRule="auto"/>
        <w:ind w:right="88" w:firstLine="415"/>
        <w:jc w:val="both"/>
        <w:rPr>
          <w:rFonts w:ascii="Times New Roman" w:hAnsi="Times New Roman"/>
          <w:spacing w:val="10"/>
          <w:sz w:val="21"/>
          <w:szCs w:val="21"/>
          <w:lang w:eastAsia="zh-CN"/>
        </w:rPr>
      </w:pPr>
      <w:r w:rsidRPr="003A418E">
        <w:rPr>
          <w:rFonts w:ascii="Times New Roman" w:hAnsi="Times New Roman"/>
          <w:spacing w:val="10"/>
          <w:sz w:val="21"/>
          <w:szCs w:val="21"/>
          <w:lang w:eastAsia="zh-CN"/>
        </w:rPr>
        <w:t>分页是信息的物理单位，与源程序的逻辑结构无关，是用户不可见的，页长由系统</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（硬件）确定，页面只能从页大小的整数倍地址开始。在分页方式中，源程序</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（页号、页内位移）经链接装配后变成一维（地址）结构，引入目的是实现离散分配并提高内存利用率</w:t>
      </w:r>
      <w:r w:rsidRPr="003A418E">
        <w:rPr>
          <w:rFonts w:ascii="Times New Roman" w:hAnsi="Times New Roman"/>
          <w:spacing w:val="10"/>
          <w:sz w:val="21"/>
          <w:szCs w:val="21"/>
          <w:lang w:eastAsia="zh-CN"/>
        </w:rPr>
        <w:t xml:space="preserve"> </w:t>
      </w:r>
      <w:r w:rsidRPr="003A418E">
        <w:rPr>
          <w:rFonts w:ascii="Times New Roman" w:hAnsi="Times New Roman"/>
          <w:spacing w:val="10"/>
          <w:sz w:val="21"/>
          <w:szCs w:val="21"/>
          <w:lang w:eastAsia="zh-CN"/>
        </w:rPr>
        <w:t>。</w:t>
      </w:r>
    </w:p>
    <w:p w14:paraId="54194C75" w14:textId="13A60E84" w:rsid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b/>
          <w:noProof/>
          <w:color w:val="FF0000"/>
          <w:spacing w:val="10"/>
          <w:sz w:val="24"/>
          <w:szCs w:val="18"/>
          <w:lang w:eastAsia="zh-CN"/>
        </w:rPr>
        <w:drawing>
          <wp:inline distT="0" distB="0" distL="0" distR="0" wp14:anchorId="0C81642E" wp14:editId="68980EEE">
            <wp:extent cx="6117590" cy="2204085"/>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7590" cy="2204085"/>
                    </a:xfrm>
                    <a:prstGeom prst="rect">
                      <a:avLst/>
                    </a:prstGeom>
                    <a:noFill/>
                    <a:ln>
                      <a:noFill/>
                    </a:ln>
                  </pic:spPr>
                </pic:pic>
              </a:graphicData>
            </a:graphic>
          </wp:inline>
        </w:drawing>
      </w:r>
    </w:p>
    <w:p w14:paraId="648796AC" w14:textId="77777777" w:rsidR="000A6E29" w:rsidRPr="003A418E" w:rsidRDefault="000A6E29" w:rsidP="003A418E">
      <w:pPr>
        <w:spacing w:before="15"/>
        <w:jc w:val="both"/>
        <w:rPr>
          <w:rFonts w:ascii="Times New Roman" w:hAnsi="Times New Roman"/>
          <w:b/>
          <w:color w:val="FF0000"/>
          <w:spacing w:val="10"/>
          <w:sz w:val="24"/>
          <w:szCs w:val="18"/>
          <w:lang w:eastAsia="zh-CN"/>
        </w:rPr>
      </w:pPr>
    </w:p>
    <w:p w14:paraId="6996F6A0"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w:t>
      </w:r>
      <w:r w:rsidRPr="003A418E">
        <w:rPr>
          <w:rFonts w:ascii="Times New Roman" w:hAnsi="Times New Roman"/>
          <w:b/>
          <w:color w:val="FF0000"/>
          <w:spacing w:val="10"/>
          <w:sz w:val="24"/>
          <w:szCs w:val="18"/>
          <w:lang w:eastAsia="zh-CN"/>
        </w:rPr>
        <w:t>/</w:t>
      </w:r>
      <w:r w:rsidRPr="003A418E">
        <w:rPr>
          <w:rFonts w:ascii="Times New Roman" w:hAnsi="Times New Roman"/>
          <w:b/>
          <w:color w:val="FF0000"/>
          <w:spacing w:val="10"/>
          <w:sz w:val="24"/>
          <w:szCs w:val="18"/>
          <w:lang w:eastAsia="zh-CN"/>
        </w:rPr>
        <w:t>分段存储</w:t>
      </w:r>
      <w:r w:rsidRPr="003A418E">
        <w:rPr>
          <w:rFonts w:ascii="Times New Roman" w:hAnsi="Times New Roman" w:hint="eastAsia"/>
          <w:b/>
          <w:color w:val="FF0000"/>
          <w:spacing w:val="10"/>
          <w:sz w:val="24"/>
          <w:szCs w:val="18"/>
          <w:lang w:eastAsia="zh-CN"/>
        </w:rPr>
        <w:t>在</w:t>
      </w:r>
      <w:r w:rsidRPr="003A418E">
        <w:rPr>
          <w:rFonts w:ascii="Times New Roman" w:hAnsi="Times New Roman" w:hint="eastAsia"/>
          <w:b/>
          <w:color w:val="FF0000"/>
          <w:spacing w:val="10"/>
          <w:sz w:val="24"/>
          <w:szCs w:val="18"/>
          <w:lang w:eastAsia="zh-CN"/>
        </w:rPr>
        <w:t>x</w:t>
      </w:r>
      <w:r w:rsidRPr="003A418E">
        <w:rPr>
          <w:rFonts w:ascii="Times New Roman" w:hAnsi="Times New Roman"/>
          <w:b/>
          <w:color w:val="FF0000"/>
          <w:spacing w:val="10"/>
          <w:sz w:val="24"/>
          <w:szCs w:val="18"/>
          <w:lang w:eastAsia="zh-CN"/>
        </w:rPr>
        <w:t>86-64</w:t>
      </w:r>
      <w:r w:rsidRPr="003A418E">
        <w:rPr>
          <w:rFonts w:ascii="Times New Roman" w:hAnsi="Times New Roman"/>
          <w:b/>
          <w:color w:val="FF0000"/>
          <w:spacing w:val="10"/>
          <w:sz w:val="24"/>
          <w:szCs w:val="18"/>
          <w:lang w:eastAsia="zh-CN"/>
        </w:rPr>
        <w:t>架构上的使用渐渐消失</w:t>
      </w:r>
    </w:p>
    <w:p w14:paraId="5F8034F6" w14:textId="77777777" w:rsidR="003A418E" w:rsidRPr="003A418E" w:rsidRDefault="003A418E" w:rsidP="003A418E">
      <w:pPr>
        <w:spacing w:before="15"/>
        <w:jc w:val="both"/>
        <w:rPr>
          <w:rFonts w:ascii="Times New Roman" w:hAnsi="Times New Roman"/>
          <w:b/>
          <w:color w:val="FF0000"/>
          <w:spacing w:val="10"/>
          <w:sz w:val="24"/>
          <w:szCs w:val="18"/>
          <w:lang w:eastAsia="zh-CN"/>
        </w:rPr>
      </w:pPr>
      <w:r w:rsidRPr="003A418E">
        <w:rPr>
          <w:rFonts w:ascii="Times New Roman" w:hAnsi="Times New Roman" w:hint="eastAsia"/>
          <w:b/>
          <w:color w:val="FF0000"/>
          <w:spacing w:val="10"/>
          <w:sz w:val="24"/>
          <w:szCs w:val="18"/>
          <w:lang w:eastAsia="zh-CN"/>
        </w:rPr>
        <w:t>/</w:t>
      </w:r>
      <w:r w:rsidRPr="003A418E">
        <w:rPr>
          <w:rFonts w:ascii="Times New Roman" w:hAnsi="Times New Roman"/>
          <w:b/>
          <w:color w:val="FF0000"/>
          <w:spacing w:val="10"/>
          <w:sz w:val="24"/>
          <w:szCs w:val="18"/>
          <w:lang w:eastAsia="zh-CN"/>
        </w:rPr>
        <w:t>/</w:t>
      </w:r>
      <w:commentRangeStart w:id="19"/>
      <w:r w:rsidRPr="003A418E">
        <w:rPr>
          <w:rFonts w:ascii="Times New Roman" w:hAnsi="Times New Roman"/>
          <w:b/>
          <w:color w:val="FF0000"/>
          <w:spacing w:val="10"/>
          <w:sz w:val="24"/>
          <w:szCs w:val="18"/>
          <w:lang w:eastAsia="zh-CN"/>
        </w:rPr>
        <w:t>https://en.wikipedia.org/wiki/Memory_management_unit</w:t>
      </w:r>
      <w:commentRangeEnd w:id="19"/>
      <w:r w:rsidRPr="003A418E">
        <w:rPr>
          <w:rFonts w:ascii="Times New Roman" w:hAnsi="Times New Roman"/>
          <w:b/>
          <w:color w:val="FF0000"/>
          <w:spacing w:val="10"/>
          <w:sz w:val="24"/>
          <w:szCs w:val="18"/>
          <w:lang w:eastAsia="zh-CN"/>
        </w:rPr>
        <w:commentReference w:id="19"/>
      </w:r>
    </w:p>
    <w:p w14:paraId="7A336946" w14:textId="77777777" w:rsidR="000A6E29" w:rsidRDefault="000A6E29" w:rsidP="000A6E29">
      <w:pPr>
        <w:spacing w:after="0" w:line="240" w:lineRule="auto"/>
        <w:ind w:right="-23"/>
        <w:jc w:val="center"/>
        <w:outlineLvl w:val="1"/>
        <w:rPr>
          <w:rFonts w:ascii="Times New Roman" w:hAnsi="Times New Roman"/>
          <w:b/>
          <w:bCs/>
          <w:sz w:val="30"/>
          <w:szCs w:val="30"/>
          <w:lang w:eastAsia="zh-CN"/>
        </w:rPr>
      </w:pPr>
      <w:r>
        <w:rPr>
          <w:rFonts w:ascii="Times New Roman" w:hAnsi="Times New Roman"/>
          <w:b/>
          <w:bCs/>
          <w:position w:val="-1"/>
          <w:sz w:val="30"/>
          <w:szCs w:val="30"/>
          <w:highlight w:val="lightGray"/>
          <w:u w:val="single" w:color="000000"/>
          <w:lang w:eastAsia="zh-CN"/>
        </w:rPr>
        <w:lastRenderedPageBreak/>
        <w:t>4.5</w:t>
      </w:r>
      <w:r>
        <w:rPr>
          <w:rFonts w:ascii="Times New Roman" w:hAnsi="Times New Roman"/>
          <w:b/>
          <w:bCs/>
          <w:position w:val="-1"/>
          <w:sz w:val="30"/>
          <w:szCs w:val="30"/>
          <w:u w:val="single" w:color="000000"/>
          <w:lang w:eastAsia="zh-CN"/>
        </w:rPr>
        <w:t xml:space="preserve">  </w:t>
      </w:r>
      <w:r>
        <w:rPr>
          <w:rFonts w:ascii="Times New Roman" w:hAnsi="Times New Roman"/>
          <w:b/>
          <w:bCs/>
          <w:sz w:val="30"/>
          <w:szCs w:val="30"/>
          <w:u w:val="single" w:color="000000"/>
          <w:lang w:eastAsia="zh-CN"/>
        </w:rPr>
        <w:t>虚拟存储管理</w:t>
      </w:r>
    </w:p>
    <w:p w14:paraId="215A973F" w14:textId="77777777" w:rsidR="000A6E29" w:rsidRDefault="000A6E29" w:rsidP="000A6E29">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4.5.1  </w:t>
      </w:r>
      <w:r>
        <w:rPr>
          <w:rFonts w:ascii="Times New Roman" w:hAnsi="Times New Roman"/>
          <w:b/>
          <w:spacing w:val="-1"/>
          <w:sz w:val="24"/>
          <w:szCs w:val="24"/>
          <w:lang w:eastAsia="zh-CN"/>
        </w:rPr>
        <w:t>虚拟存储器概念</w:t>
      </w:r>
    </w:p>
    <w:p w14:paraId="2B690642" w14:textId="1CBDAFD3"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前面所介绍的存储管理称为实存管理，必须为进程分配足够内存空间，装入其全部信息，否则就无法运行。把进程全部信息装入内存后，实际上并非同时使用，有些部分运行一遍，有些部分暂时不用，或某种条件下才使用，让进程全部信息驻留于内存是对宝贵内存资源的极大浪费，会降低内存利用率。</w:t>
      </w:r>
      <w:r w:rsidRPr="00F23E84">
        <w:rPr>
          <w:rFonts w:ascii="Times New Roman" w:hAnsi="Times New Roman"/>
          <w:spacing w:val="10"/>
          <w:sz w:val="21"/>
          <w:szCs w:val="21"/>
          <w:highlight w:val="yellow"/>
          <w:lang w:eastAsia="zh-CN"/>
        </w:rPr>
        <w:t>于是，提出新的想法</w:t>
      </w:r>
      <w:r>
        <w:rPr>
          <w:rFonts w:ascii="Times New Roman" w:hAnsi="Times New Roman"/>
          <w:spacing w:val="10"/>
          <w:sz w:val="21"/>
          <w:szCs w:val="21"/>
          <w:lang w:eastAsia="zh-CN"/>
        </w:rPr>
        <w:t>：能否把物理内存扩大到大容量磁盘上，把磁盘空间当作内存的一部分，进程的程序和数据通常部分放在内存中，部分放在磁盘上。程序运行时，它执行的指令或访问的数据</w:t>
      </w:r>
      <w:r w:rsidRPr="00F23E84">
        <w:rPr>
          <w:rFonts w:ascii="Times New Roman" w:hAnsi="Times New Roman"/>
          <w:strike/>
          <w:color w:val="BF8F00" w:themeColor="accent4" w:themeShade="BF"/>
          <w:spacing w:val="10"/>
          <w:sz w:val="21"/>
          <w:szCs w:val="21"/>
          <w:lang w:eastAsia="zh-CN"/>
        </w:rPr>
        <w:t>究竟在哪儿则</w:t>
      </w:r>
      <w:r w:rsidR="00F23E84">
        <w:rPr>
          <w:rFonts w:ascii="Times New Roman" w:hAnsi="Times New Roman" w:hint="eastAsia"/>
          <w:spacing w:val="10"/>
          <w:sz w:val="21"/>
          <w:szCs w:val="21"/>
          <w:lang w:eastAsia="zh-CN"/>
        </w:rPr>
        <w:t>的存储位置则</w:t>
      </w:r>
      <w:r>
        <w:rPr>
          <w:rFonts w:ascii="Times New Roman" w:hAnsi="Times New Roman"/>
          <w:spacing w:val="10"/>
          <w:sz w:val="21"/>
          <w:szCs w:val="21"/>
          <w:lang w:eastAsia="zh-CN"/>
        </w:rPr>
        <w:t>由存储管理负责判断，并针对情况采取相应步骤，</w:t>
      </w:r>
      <w:r w:rsidRPr="00F23E84">
        <w:rPr>
          <w:rFonts w:ascii="Times New Roman" w:hAnsi="Times New Roman"/>
          <w:spacing w:val="10"/>
          <w:sz w:val="21"/>
          <w:szCs w:val="21"/>
          <w:highlight w:val="yellow"/>
          <w:lang w:eastAsia="zh-CN"/>
        </w:rPr>
        <w:t>这就是虚存储管理技术的基本思路</w:t>
      </w:r>
      <w:r>
        <w:rPr>
          <w:rFonts w:ascii="Times New Roman" w:hAnsi="Times New Roman"/>
          <w:spacing w:val="10"/>
          <w:sz w:val="21"/>
          <w:szCs w:val="21"/>
          <w:lang w:eastAsia="zh-CN"/>
        </w:rPr>
        <w:t>。当程序执行的指令或访问的数据在内存中时，可顺利执行；如果在磁盘上，为了继续执行，由系统自动将这部分信息从磁盘装入，这称</w:t>
      </w:r>
      <w:r>
        <w:rPr>
          <w:rFonts w:ascii="Times New Roman" w:hAnsi="Times New Roman"/>
          <w:spacing w:val="10"/>
          <w:sz w:val="21"/>
          <w:szCs w:val="21"/>
          <w:lang w:eastAsia="zh-CN"/>
        </w:rPr>
        <w:t>“</w:t>
      </w:r>
      <w:r>
        <w:rPr>
          <w:rFonts w:ascii="Times New Roman" w:hAnsi="Times New Roman"/>
          <w:spacing w:val="10"/>
          <w:sz w:val="21"/>
          <w:szCs w:val="21"/>
          <w:lang w:eastAsia="zh-CN"/>
        </w:rPr>
        <w:t>部分装入</w:t>
      </w:r>
      <w:r>
        <w:rPr>
          <w:rFonts w:ascii="Times New Roman" w:hAnsi="Times New Roman"/>
          <w:spacing w:val="10"/>
          <w:sz w:val="21"/>
          <w:szCs w:val="21"/>
          <w:lang w:eastAsia="zh-CN"/>
        </w:rPr>
        <w:t>”</w:t>
      </w:r>
      <w:r>
        <w:rPr>
          <w:rFonts w:ascii="Times New Roman" w:hAnsi="Times New Roman"/>
          <w:spacing w:val="10"/>
          <w:sz w:val="21"/>
          <w:szCs w:val="21"/>
          <w:lang w:eastAsia="zh-CN"/>
        </w:rPr>
        <w:t>；如此刻没有足够的空闲内存空间，便把内存中暂时不用的信息移至磁盘，这称</w:t>
      </w:r>
      <w:r>
        <w:rPr>
          <w:rFonts w:ascii="Times New Roman" w:hAnsi="Times New Roman"/>
          <w:spacing w:val="10"/>
          <w:sz w:val="21"/>
          <w:szCs w:val="21"/>
          <w:lang w:eastAsia="zh-CN"/>
        </w:rPr>
        <w:t>“</w:t>
      </w:r>
      <w:r>
        <w:rPr>
          <w:rFonts w:ascii="Times New Roman" w:hAnsi="Times New Roman"/>
          <w:spacing w:val="10"/>
          <w:sz w:val="21"/>
          <w:szCs w:val="21"/>
          <w:lang w:eastAsia="zh-CN"/>
        </w:rPr>
        <w:t>部分替换</w:t>
      </w:r>
      <w:r>
        <w:rPr>
          <w:rFonts w:ascii="Times New Roman" w:hAnsi="Times New Roman"/>
          <w:spacing w:val="10"/>
          <w:sz w:val="21"/>
          <w:szCs w:val="21"/>
          <w:lang w:eastAsia="zh-CN"/>
        </w:rPr>
        <w:t>”</w:t>
      </w:r>
      <w:r>
        <w:rPr>
          <w:rFonts w:ascii="Times New Roman" w:hAnsi="Times New Roman"/>
          <w:spacing w:val="10"/>
          <w:sz w:val="21"/>
          <w:szCs w:val="21"/>
          <w:lang w:eastAsia="zh-CN"/>
        </w:rPr>
        <w:t>。如果</w:t>
      </w:r>
      <w:r>
        <w:rPr>
          <w:rFonts w:ascii="Times New Roman" w:hAnsi="Times New Roman"/>
          <w:spacing w:val="10"/>
          <w:sz w:val="21"/>
          <w:szCs w:val="21"/>
          <w:lang w:eastAsia="zh-CN"/>
        </w:rPr>
        <w:t>“</w:t>
      </w:r>
      <w:r>
        <w:rPr>
          <w:rFonts w:ascii="Times New Roman" w:hAnsi="Times New Roman"/>
          <w:spacing w:val="10"/>
          <w:sz w:val="21"/>
          <w:szCs w:val="21"/>
          <w:lang w:eastAsia="zh-CN"/>
        </w:rPr>
        <w:t>部分装入、部分替换</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能够实现，那么，当内存空间小于进程的需要量时，进程也能运行；更进一步，当多个进程的总长超出内存总容量时，也可将进程全部装入内存，实现多道程序运行。这样，不仅能充分地利用内存空间，而且用户编程时不必考虑物理内存的实际容量，允许用户的逻辑地址空间大于内存物理地址空间，对于用户而言，好像计算机系统具有一个容量硕大的</w:t>
      </w:r>
      <w:r>
        <w:rPr>
          <w:rFonts w:ascii="Times New Roman" w:hAnsi="Times New Roman"/>
          <w:spacing w:val="10"/>
          <w:sz w:val="21"/>
          <w:szCs w:val="21"/>
          <w:lang w:eastAsia="zh-CN"/>
        </w:rPr>
        <w:t>“</w:t>
      </w:r>
      <w:r>
        <w:rPr>
          <w:rFonts w:ascii="Times New Roman" w:hAnsi="Times New Roman"/>
          <w:spacing w:val="10"/>
          <w:sz w:val="21"/>
          <w:szCs w:val="21"/>
          <w:lang w:eastAsia="zh-CN"/>
        </w:rPr>
        <w:t>内存</w:t>
      </w:r>
      <w:r>
        <w:rPr>
          <w:rFonts w:ascii="Times New Roman" w:hAnsi="Times New Roman"/>
          <w:spacing w:val="10"/>
          <w:sz w:val="21"/>
          <w:szCs w:val="21"/>
          <w:lang w:eastAsia="zh-CN"/>
        </w:rPr>
        <w:t>”</w:t>
      </w:r>
      <w:r>
        <w:rPr>
          <w:rFonts w:ascii="Times New Roman" w:hAnsi="Times New Roman"/>
          <w:spacing w:val="10"/>
          <w:sz w:val="21"/>
          <w:szCs w:val="21"/>
          <w:lang w:eastAsia="zh-CN"/>
        </w:rPr>
        <w:t>，称其为</w:t>
      </w:r>
      <w:r>
        <w:rPr>
          <w:rFonts w:ascii="Times New Roman" w:hAnsi="Times New Roman"/>
          <w:spacing w:val="10"/>
          <w:sz w:val="21"/>
          <w:szCs w:val="21"/>
          <w:lang w:eastAsia="zh-CN"/>
        </w:rPr>
        <w:t>“</w:t>
      </w:r>
      <w:r>
        <w:rPr>
          <w:rFonts w:ascii="Times New Roman" w:hAnsi="Times New Roman"/>
          <w:spacing w:val="10"/>
          <w:sz w:val="21"/>
          <w:szCs w:val="21"/>
          <w:lang w:eastAsia="zh-CN"/>
        </w:rPr>
        <w:t>虚拟内存或虚拟存储器</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virtual memory</w:t>
      </w:r>
      <w:r>
        <w:rPr>
          <w:rFonts w:ascii="Times New Roman" w:hAnsi="Times New Roman"/>
          <w:spacing w:val="10"/>
          <w:sz w:val="21"/>
          <w:szCs w:val="21"/>
          <w:lang w:eastAsia="zh-CN"/>
        </w:rPr>
        <w:t>）（</w:t>
      </w:r>
      <w:r>
        <w:rPr>
          <w:rFonts w:ascii="Times New Roman" w:hAnsi="Times New Roman"/>
          <w:spacing w:val="10"/>
          <w:sz w:val="21"/>
          <w:szCs w:val="21"/>
          <w:lang w:eastAsia="zh-CN"/>
        </w:rPr>
        <w:t>Fotheringham</w:t>
      </w:r>
      <w:r>
        <w:rPr>
          <w:rFonts w:ascii="Times New Roman" w:hAnsi="Times New Roman"/>
          <w:spacing w:val="10"/>
          <w:sz w:val="21"/>
          <w:szCs w:val="21"/>
          <w:lang w:eastAsia="zh-CN"/>
        </w:rPr>
        <w:t>，</w:t>
      </w:r>
      <w:r>
        <w:rPr>
          <w:rFonts w:ascii="Times New Roman" w:hAnsi="Times New Roman"/>
          <w:spacing w:val="10"/>
          <w:sz w:val="21"/>
          <w:szCs w:val="21"/>
          <w:lang w:eastAsia="zh-CN"/>
        </w:rPr>
        <w:t>1961</w:t>
      </w:r>
      <w:r>
        <w:rPr>
          <w:rFonts w:ascii="Times New Roman" w:hAnsi="Times New Roman"/>
          <w:spacing w:val="10"/>
          <w:sz w:val="21"/>
          <w:szCs w:val="21"/>
          <w:lang w:eastAsia="zh-CN"/>
        </w:rPr>
        <w:t>年）。</w:t>
      </w:r>
    </w:p>
    <w:p w14:paraId="7721D88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虚拟存储器可定义如下：在具有层次结构存储器的计算机系统中，自动实现部分装入和部分替换功能，能从逻辑上为用户提供一个比物理内存容量大得多的、可寻址的</w:t>
      </w:r>
      <w:r>
        <w:rPr>
          <w:rFonts w:ascii="Times New Roman" w:hAnsi="Times New Roman"/>
          <w:spacing w:val="10"/>
          <w:sz w:val="21"/>
          <w:szCs w:val="21"/>
          <w:lang w:eastAsia="zh-CN"/>
        </w:rPr>
        <w:t>“</w:t>
      </w:r>
      <w:r>
        <w:rPr>
          <w:rFonts w:ascii="Times New Roman" w:hAnsi="Times New Roman"/>
          <w:spacing w:val="10"/>
          <w:sz w:val="21"/>
          <w:szCs w:val="21"/>
          <w:lang w:eastAsia="zh-CN"/>
        </w:rPr>
        <w:t>内存储器</w:t>
      </w:r>
      <w:r>
        <w:rPr>
          <w:rFonts w:ascii="Times New Roman" w:hAnsi="Times New Roman"/>
          <w:spacing w:val="10"/>
          <w:sz w:val="21"/>
          <w:szCs w:val="21"/>
          <w:lang w:eastAsia="zh-CN"/>
        </w:rPr>
        <w:t>”</w:t>
      </w:r>
      <w:r>
        <w:rPr>
          <w:rFonts w:ascii="Times New Roman" w:hAnsi="Times New Roman"/>
          <w:spacing w:val="10"/>
          <w:sz w:val="21"/>
          <w:szCs w:val="21"/>
          <w:lang w:eastAsia="zh-CN"/>
        </w:rPr>
        <w:t>。实际上，虚存对用户隐蔽可用物理内存的容量和操作细节，虚存的容量与物理内存大小无关，而受限于计算机地址结构和磁盘容量，如</w:t>
      </w:r>
      <w:r>
        <w:rPr>
          <w:rFonts w:ascii="Times New Roman" w:hAnsi="Times New Roman"/>
          <w:spacing w:val="10"/>
          <w:sz w:val="21"/>
          <w:szCs w:val="21"/>
          <w:lang w:eastAsia="zh-CN"/>
        </w:rPr>
        <w:t>Intel x86</w:t>
      </w:r>
      <w:r>
        <w:rPr>
          <w:rFonts w:ascii="Times New Roman" w:hAnsi="Times New Roman"/>
          <w:spacing w:val="10"/>
          <w:sz w:val="21"/>
          <w:szCs w:val="21"/>
          <w:lang w:eastAsia="zh-CN"/>
        </w:rPr>
        <w:t>地址线是</w:t>
      </w:r>
      <w:r>
        <w:rPr>
          <w:rFonts w:ascii="Times New Roman" w:hAnsi="Times New Roman"/>
          <w:spacing w:val="10"/>
          <w:sz w:val="21"/>
          <w:szCs w:val="21"/>
          <w:lang w:eastAsia="zh-CN"/>
        </w:rPr>
        <w:t>32</w:t>
      </w:r>
      <w:r>
        <w:rPr>
          <w:rFonts w:ascii="Times New Roman" w:hAnsi="Times New Roman"/>
          <w:spacing w:val="10"/>
          <w:sz w:val="21"/>
          <w:szCs w:val="21"/>
          <w:lang w:eastAsia="zh-CN"/>
        </w:rPr>
        <w:t>位，则程序可寻址范围是</w:t>
      </w:r>
      <w:r>
        <w:rPr>
          <w:rFonts w:ascii="Times New Roman" w:hAnsi="Times New Roman"/>
          <w:spacing w:val="10"/>
          <w:sz w:val="21"/>
          <w:szCs w:val="21"/>
          <w:lang w:eastAsia="zh-CN"/>
        </w:rPr>
        <w:t>4 GB</w:t>
      </w:r>
      <w:r>
        <w:rPr>
          <w:rFonts w:ascii="Times New Roman" w:hAnsi="Times New Roman"/>
          <w:spacing w:val="10"/>
          <w:sz w:val="21"/>
          <w:szCs w:val="21"/>
          <w:lang w:eastAsia="zh-CN"/>
        </w:rPr>
        <w:t>，</w:t>
      </w:r>
      <w:r>
        <w:rPr>
          <w:rFonts w:ascii="Times New Roman" w:hAnsi="Times New Roman"/>
          <w:spacing w:val="10"/>
          <w:sz w:val="21"/>
          <w:szCs w:val="21"/>
          <w:lang w:eastAsia="zh-CN"/>
        </w:rPr>
        <w:t xml:space="preserve">Linux </w:t>
      </w:r>
      <w:r>
        <w:rPr>
          <w:rFonts w:ascii="Times New Roman" w:hAnsi="Times New Roman"/>
          <w:spacing w:val="10"/>
          <w:sz w:val="21"/>
          <w:szCs w:val="21"/>
          <w:lang w:eastAsia="zh-CN"/>
        </w:rPr>
        <w:t>系统为应用进程提供一个</w:t>
      </w:r>
      <w:r>
        <w:rPr>
          <w:rFonts w:ascii="Times New Roman" w:hAnsi="Times New Roman"/>
          <w:spacing w:val="10"/>
          <w:sz w:val="21"/>
          <w:szCs w:val="21"/>
          <w:lang w:eastAsia="zh-CN"/>
        </w:rPr>
        <w:t>4 GB</w:t>
      </w:r>
      <w:r>
        <w:rPr>
          <w:rFonts w:ascii="Times New Roman" w:hAnsi="Times New Roman"/>
          <w:spacing w:val="10"/>
          <w:sz w:val="21"/>
          <w:szCs w:val="21"/>
          <w:lang w:eastAsia="zh-CN"/>
        </w:rPr>
        <w:t>逻辑内存。</w:t>
      </w:r>
    </w:p>
    <w:p w14:paraId="687DC3D5" w14:textId="1CCB0D3C"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如图</w:t>
      </w:r>
      <w:r>
        <w:rPr>
          <w:rFonts w:ascii="Times New Roman" w:hAnsi="Times New Roman"/>
          <w:spacing w:val="10"/>
          <w:sz w:val="21"/>
          <w:szCs w:val="21"/>
          <w:lang w:eastAsia="zh-CN"/>
        </w:rPr>
        <w:t>4-12</w:t>
      </w:r>
      <w:r>
        <w:rPr>
          <w:rFonts w:ascii="Times New Roman" w:hAnsi="Times New Roman"/>
          <w:spacing w:val="10"/>
          <w:sz w:val="21"/>
          <w:szCs w:val="21"/>
          <w:lang w:eastAsia="zh-CN"/>
        </w:rPr>
        <w:t>所示是虚存概念图，其中，逻辑地址是从进程角度所看到的逻辑内存单元，而物理地址是从处理器角度所看到的物理内存单元，虚拟地址可以说是将逻辑地址映射到物理地址的一种手段。逻辑地址空间是程序员的编程空间，物理地址空间是程序的执行空间，虚拟地址空间等同于物理内存加部分硬盘区域所组成的存</w:t>
      </w:r>
      <w:r>
        <w:rPr>
          <w:rFonts w:ascii="Times New Roman" w:hAnsi="Times New Roman"/>
          <w:spacing w:val="10"/>
          <w:sz w:val="21"/>
          <w:szCs w:val="21"/>
          <w:lang w:eastAsia="zh-CN"/>
        </w:rPr>
        <w:lastRenderedPageBreak/>
        <w:t>储空间。实现虚存的关键问题是：把程序编程和访问地址与内存物理地址分隔开来，用户无需知道内存工作方式，只需在逻辑地址空间中编程，大大方便了程序编写工作，系统负责内存分配和地址映射，把逻辑地址最终转换为物理地址。</w:t>
      </w:r>
    </w:p>
    <w:p w14:paraId="34C78745" w14:textId="659D3F0D" w:rsidR="0085158B" w:rsidRDefault="0085158B" w:rsidP="000A6E29">
      <w:pPr>
        <w:spacing w:after="0" w:line="360" w:lineRule="auto"/>
        <w:ind w:right="88" w:firstLine="415"/>
        <w:jc w:val="both"/>
        <w:rPr>
          <w:rFonts w:ascii="Times New Roman" w:hAnsi="Times New Roman"/>
          <w:spacing w:val="10"/>
          <w:sz w:val="21"/>
          <w:szCs w:val="21"/>
          <w:lang w:eastAsia="zh-CN"/>
        </w:rPr>
      </w:pPr>
    </w:p>
    <w:p w14:paraId="5C88BF85" w14:textId="77777777" w:rsidR="0085158B" w:rsidRDefault="0085158B" w:rsidP="000A6E29">
      <w:pPr>
        <w:spacing w:after="0" w:line="360" w:lineRule="auto"/>
        <w:ind w:right="88" w:firstLine="415"/>
        <w:jc w:val="both"/>
        <w:rPr>
          <w:rFonts w:ascii="Times New Roman" w:hAnsi="Times New Roman"/>
          <w:spacing w:val="10"/>
          <w:sz w:val="21"/>
          <w:szCs w:val="21"/>
          <w:lang w:eastAsia="zh-CN"/>
        </w:rPr>
      </w:pPr>
    </w:p>
    <w:p w14:paraId="3BCEB326" w14:textId="33ADF560" w:rsidR="000A6E29" w:rsidRDefault="00262001" w:rsidP="007806A2">
      <w:pPr>
        <w:spacing w:before="67" w:after="0" w:line="240" w:lineRule="auto"/>
        <w:ind w:leftChars="300" w:left="660" w:rightChars="-9" w:right="-20"/>
        <w:rPr>
          <w:rFonts w:ascii="Times New Roman" w:hAnsi="Times New Roman"/>
          <w:sz w:val="20"/>
          <w:szCs w:val="20"/>
          <w:lang w:eastAsia="zh-CN"/>
        </w:rPr>
      </w:pPr>
      <w:r>
        <w:rPr>
          <w:rFonts w:ascii="Times New Roman" w:hAnsi="Times New Roman"/>
          <w:noProof/>
          <w:sz w:val="18"/>
          <w:szCs w:val="18"/>
          <w:lang w:eastAsia="zh-CN"/>
        </w:rPr>
        <mc:AlternateContent>
          <mc:Choice Requires="wpg">
            <w:drawing>
              <wp:inline distT="0" distB="0" distL="0" distR="0" wp14:anchorId="33AB218B" wp14:editId="566BE09B">
                <wp:extent cx="4457700" cy="1791970"/>
                <wp:effectExtent l="0" t="0" r="95250" b="17780"/>
                <wp:docPr id="417" name="组合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1791970"/>
                          <a:chOff x="1753" y="12828"/>
                          <a:chExt cx="7020" cy="2822"/>
                        </a:xfrm>
                      </wpg:grpSpPr>
                      <wps:wsp>
                        <wps:cNvPr id="418" name="文本框 693"/>
                        <wps:cNvSpPr txBox="1">
                          <a:spLocks noChangeArrowheads="1"/>
                        </wps:cNvSpPr>
                        <wps:spPr bwMode="auto">
                          <a:xfrm>
                            <a:off x="5893" y="13936"/>
                            <a:ext cx="900" cy="611"/>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C29EB5" w14:textId="77777777" w:rsidR="00D35642" w:rsidRDefault="00D35642" w:rsidP="00262001">
                              <w:pPr>
                                <w:pStyle w:val="2"/>
                                <w:rPr>
                                  <w:sz w:val="21"/>
                                </w:rPr>
                              </w:pPr>
                              <w:r>
                                <w:rPr>
                                  <w:rFonts w:hint="eastAsia"/>
                                  <w:sz w:val="21"/>
                                </w:rPr>
                                <w:t>物理地址</w:t>
                              </w:r>
                            </w:p>
                          </w:txbxContent>
                        </wps:txbx>
                        <wps:bodyPr rot="0" vert="horz" wrap="square" lIns="0" tIns="0" rIns="0" bIns="0" anchor="t" anchorCtr="0" upright="1">
                          <a:noAutofit/>
                        </wps:bodyPr>
                      </wps:wsp>
                      <wps:wsp>
                        <wps:cNvPr id="419" name="文本框 694"/>
                        <wps:cNvSpPr txBox="1">
                          <a:spLocks noChangeArrowheads="1"/>
                        </wps:cNvSpPr>
                        <wps:spPr bwMode="auto">
                          <a:xfrm>
                            <a:off x="6973" y="12828"/>
                            <a:ext cx="1530"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4F4DD5" w14:textId="77777777" w:rsidR="00D35642" w:rsidRDefault="00D35642" w:rsidP="00262001">
                              <w:pPr>
                                <w:spacing w:line="0" w:lineRule="atLeast"/>
                              </w:pPr>
                              <w:r>
                                <w:rPr>
                                  <w:rFonts w:hint="eastAsia"/>
                                </w:rPr>
                                <w:t>物理地址空间</w:t>
                              </w:r>
                            </w:p>
                          </w:txbxContent>
                        </wps:txbx>
                        <wps:bodyPr rot="0" vert="horz" wrap="square" lIns="0" tIns="0" rIns="0" bIns="0" anchor="t" anchorCtr="0" upright="1">
                          <a:noAutofit/>
                        </wps:bodyPr>
                      </wps:wsp>
                      <wps:wsp>
                        <wps:cNvPr id="420" name="文本框 695"/>
                        <wps:cNvSpPr txBox="1">
                          <a:spLocks noChangeArrowheads="1"/>
                        </wps:cNvSpPr>
                        <wps:spPr bwMode="auto">
                          <a:xfrm>
                            <a:off x="4273" y="13920"/>
                            <a:ext cx="1080" cy="468"/>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69DA8A" w14:textId="77777777" w:rsidR="00D35642" w:rsidRDefault="00D35642" w:rsidP="00262001">
                              <w:pPr>
                                <w:spacing w:line="0" w:lineRule="atLeast"/>
                              </w:pPr>
                              <w:r>
                                <w:rPr>
                                  <w:rFonts w:hint="eastAsia"/>
                                </w:rPr>
                                <w:t>虚拟地址</w:t>
                              </w:r>
                            </w:p>
                          </w:txbxContent>
                        </wps:txbx>
                        <wps:bodyPr rot="0" vert="horz" wrap="square" lIns="0" tIns="0" rIns="0" bIns="0" anchor="t" anchorCtr="0" upright="1">
                          <a:noAutofit/>
                        </wps:bodyPr>
                      </wps:wsp>
                      <wps:wsp>
                        <wps:cNvPr id="421" name="矩形 696"/>
                        <wps:cNvSpPr>
                          <a:spLocks noChangeArrowheads="1"/>
                        </wps:cNvSpPr>
                        <wps:spPr bwMode="auto">
                          <a:xfrm>
                            <a:off x="1753" y="13665"/>
                            <a:ext cx="1069" cy="1347"/>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bodyPr rot="0" vert="horz" wrap="square" lIns="0" tIns="0" rIns="0" bIns="0" anchor="t" anchorCtr="0" upright="1">
                          <a:noAutofit/>
                        </wps:bodyPr>
                      </wps:wsp>
                      <wps:wsp>
                        <wps:cNvPr id="422" name="矩形 697"/>
                        <wps:cNvSpPr>
                          <a:spLocks noChangeArrowheads="1"/>
                        </wps:cNvSpPr>
                        <wps:spPr bwMode="auto">
                          <a:xfrm>
                            <a:off x="6849" y="13268"/>
                            <a:ext cx="1924" cy="1900"/>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bodyPr rot="0" vert="horz" wrap="square" lIns="0" tIns="0" rIns="0" bIns="0" anchor="t" anchorCtr="0" upright="1">
                          <a:noAutofit/>
                        </wps:bodyPr>
                      </wps:wsp>
                      <wps:wsp>
                        <wps:cNvPr id="423" name="文本框 698"/>
                        <wps:cNvSpPr txBox="1">
                          <a:spLocks noChangeArrowheads="1"/>
                        </wps:cNvSpPr>
                        <wps:spPr bwMode="auto">
                          <a:xfrm>
                            <a:off x="1753" y="13069"/>
                            <a:ext cx="1440"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F1CB21" w14:textId="77777777" w:rsidR="00D35642" w:rsidRDefault="00D35642" w:rsidP="007806A2">
                              <w:pPr>
                                <w:pStyle w:val="aa"/>
                              </w:pPr>
                              <w:r>
                                <w:rPr>
                                  <w:rFonts w:hint="eastAsia"/>
                                </w:rPr>
                                <w:t>逻辑地址空间</w:t>
                              </w:r>
                            </w:p>
                          </w:txbxContent>
                        </wps:txbx>
                        <wps:bodyPr rot="0" vert="horz" wrap="square" lIns="0" tIns="0" rIns="0" bIns="0" anchor="t" anchorCtr="0" upright="1">
                          <a:noAutofit/>
                        </wps:bodyPr>
                      </wps:wsp>
                      <wps:wsp>
                        <wps:cNvPr id="424" name="文本框 699"/>
                        <wps:cNvSpPr txBox="1">
                          <a:spLocks noChangeArrowheads="1"/>
                        </wps:cNvSpPr>
                        <wps:spPr bwMode="auto">
                          <a:xfrm>
                            <a:off x="3373" y="14261"/>
                            <a:ext cx="810" cy="439"/>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txbx>
                          <w:txbxContent>
                            <w:p w14:paraId="3A0A9984" w14:textId="77777777" w:rsidR="00D35642" w:rsidRDefault="00D35642" w:rsidP="00262001">
                              <w:pPr>
                                <w:spacing w:line="0" w:lineRule="atLeast"/>
                              </w:pPr>
                              <w:r>
                                <w:rPr>
                                  <w:rFonts w:hint="eastAsia"/>
                                </w:rPr>
                                <w:t>处理器</w:t>
                              </w:r>
                            </w:p>
                          </w:txbxContent>
                        </wps:txbx>
                        <wps:bodyPr rot="0" vert="horz" wrap="square" lIns="0" tIns="0" rIns="0" bIns="0" anchor="t" anchorCtr="0" upright="1">
                          <a:noAutofit/>
                        </wps:bodyPr>
                      </wps:wsp>
                      <wps:wsp>
                        <wps:cNvPr id="425" name="文本框 700"/>
                        <wps:cNvSpPr txBox="1">
                          <a:spLocks noChangeArrowheads="1"/>
                        </wps:cNvSpPr>
                        <wps:spPr bwMode="auto">
                          <a:xfrm>
                            <a:off x="5139" y="13863"/>
                            <a:ext cx="574" cy="1149"/>
                          </a:xfrm>
                          <a:prstGeom prst="rect">
                            <a:avLst/>
                          </a:prstGeom>
                          <a:solidFill>
                            <a:srgbClr val="FFFFFF"/>
                          </a:solidFill>
                          <a:ln w="19050">
                            <a:solidFill>
                              <a:srgbClr val="000000"/>
                            </a:solidFill>
                            <a:miter lim="800000"/>
                            <a:headEnd/>
                            <a:tailEnd/>
                          </a:ln>
                          <a:effectLst>
                            <a:outerShdw dist="107763" dir="18900000" algn="ctr" rotWithShape="0">
                              <a:srgbClr val="808080"/>
                            </a:outerShdw>
                          </a:effectLst>
                        </wps:spPr>
                        <wps:txbx>
                          <w:txbxContent>
                            <w:p w14:paraId="43B01F57" w14:textId="77777777" w:rsidR="00D35642" w:rsidRDefault="00D35642" w:rsidP="007806A2">
                              <w:pPr>
                                <w:pStyle w:val="aa"/>
                                <w:rPr>
                                  <w:sz w:val="15"/>
                                </w:rPr>
                              </w:pPr>
                              <w:r>
                                <w:rPr>
                                  <w:rFonts w:hint="eastAsia"/>
                                </w:rPr>
                                <w:t>存储管理部件</w:t>
                              </w:r>
                            </w:p>
                          </w:txbxContent>
                        </wps:txbx>
                        <wps:bodyPr rot="0" vert="horz" wrap="square" lIns="0" tIns="0" rIns="0" bIns="0" anchor="t" anchorCtr="0" upright="1">
                          <a:noAutofit/>
                        </wps:bodyPr>
                      </wps:wsp>
                      <wps:wsp>
                        <wps:cNvPr id="426" name="直线 701"/>
                        <wps:cNvCnPr>
                          <a:cxnSpLocks noChangeShapeType="1"/>
                        </wps:cNvCnPr>
                        <wps:spPr bwMode="auto">
                          <a:xfrm>
                            <a:off x="5713" y="14459"/>
                            <a:ext cx="1282" cy="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7" name="矩形 702"/>
                        <wps:cNvSpPr>
                          <a:spLocks noChangeArrowheads="1"/>
                        </wps:cNvSpPr>
                        <wps:spPr bwMode="auto">
                          <a:xfrm>
                            <a:off x="6973" y="14062"/>
                            <a:ext cx="428" cy="596"/>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428" name="自选图形 703"/>
                        <wps:cNvSpPr>
                          <a:spLocks noChangeArrowheads="1"/>
                        </wps:cNvSpPr>
                        <wps:spPr bwMode="auto">
                          <a:xfrm>
                            <a:off x="7333" y="14232"/>
                            <a:ext cx="585" cy="227"/>
                          </a:xfrm>
                          <a:prstGeom prst="leftRightArrow">
                            <a:avLst>
                              <a:gd name="adj1" fmla="val 50000"/>
                              <a:gd name="adj2" fmla="val 51542"/>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429" name="文本框 704"/>
                        <wps:cNvSpPr txBox="1">
                          <a:spLocks noChangeArrowheads="1"/>
                        </wps:cNvSpPr>
                        <wps:spPr bwMode="auto">
                          <a:xfrm>
                            <a:off x="7063" y="13466"/>
                            <a:ext cx="630"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AF23E5" w14:textId="77777777" w:rsidR="00D35642" w:rsidRDefault="00D35642" w:rsidP="00262001">
                              <w:pPr>
                                <w:spacing w:line="0" w:lineRule="atLeast"/>
                              </w:pPr>
                              <w:r>
                                <w:rPr>
                                  <w:rFonts w:hint="eastAsia"/>
                                  <w:lang w:eastAsia="zh-CN"/>
                                </w:rPr>
                                <w:t>内</w:t>
                              </w:r>
                              <w:r>
                                <w:rPr>
                                  <w:rFonts w:hint="eastAsia"/>
                                </w:rPr>
                                <w:t>存</w:t>
                              </w:r>
                            </w:p>
                          </w:txbxContent>
                        </wps:txbx>
                        <wps:bodyPr rot="0" vert="horz" wrap="square" lIns="0" tIns="0" rIns="0" bIns="0" anchor="t" anchorCtr="0" upright="1">
                          <a:noAutofit/>
                        </wps:bodyPr>
                      </wps:wsp>
                      <wps:wsp>
                        <wps:cNvPr id="430" name="文本框 705"/>
                        <wps:cNvSpPr txBox="1">
                          <a:spLocks noChangeArrowheads="1"/>
                        </wps:cNvSpPr>
                        <wps:spPr bwMode="auto">
                          <a:xfrm>
                            <a:off x="7873" y="13466"/>
                            <a:ext cx="675" cy="397"/>
                          </a:xfrm>
                          <a:prstGeom prst="rect">
                            <a:avLst/>
                          </a:prstGeom>
                          <a:solidFill>
                            <a:srgbClr val="FFFFFF"/>
                          </a:solidFill>
                          <a:ln w="190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00F97C" w14:textId="77777777" w:rsidR="00D35642" w:rsidRDefault="00D35642" w:rsidP="00262001">
                              <w:pPr>
                                <w:spacing w:line="0" w:lineRule="atLeast"/>
                                <w:ind w:firstLineChars="50" w:firstLine="110"/>
                              </w:pPr>
                              <w:r>
                                <w:rPr>
                                  <w:rFonts w:hint="eastAsia"/>
                                  <w:lang w:eastAsia="zh-CN"/>
                                </w:rPr>
                                <w:t>外</w:t>
                              </w:r>
                              <w:r>
                                <w:rPr>
                                  <w:rFonts w:hint="eastAsia"/>
                                </w:rPr>
                                <w:t>存</w:t>
                              </w:r>
                            </w:p>
                          </w:txbxContent>
                        </wps:txbx>
                        <wps:bodyPr rot="0" vert="horz" wrap="square" lIns="0" tIns="0" rIns="0" bIns="0" anchor="t" anchorCtr="0" upright="1">
                          <a:noAutofit/>
                        </wps:bodyPr>
                      </wps:wsp>
                      <wps:wsp>
                        <wps:cNvPr id="431" name="直线 706"/>
                        <wps:cNvCnPr>
                          <a:cxnSpLocks noChangeShapeType="1"/>
                        </wps:cNvCnPr>
                        <wps:spPr bwMode="auto">
                          <a:xfrm>
                            <a:off x="7918" y="13863"/>
                            <a:ext cx="428"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2" name="文本框 707"/>
                        <wps:cNvSpPr txBox="1">
                          <a:spLocks noChangeArrowheads="1"/>
                        </wps:cNvSpPr>
                        <wps:spPr bwMode="auto">
                          <a:xfrm>
                            <a:off x="3429" y="15168"/>
                            <a:ext cx="3004" cy="482"/>
                          </a:xfrm>
                          <a:prstGeom prst="rect">
                            <a:avLst/>
                          </a:prstGeom>
                          <a:solidFill>
                            <a:srgbClr val="FFFFFF"/>
                          </a:solidFill>
                          <a:ln w="9525">
                            <a:solidFill>
                              <a:srgbClr val="FFFFFF"/>
                            </a:solidFill>
                            <a:miter lim="800000"/>
                            <a:headEnd/>
                            <a:tailEnd/>
                          </a:ln>
                        </wps:spPr>
                        <wps:txbx>
                          <w:txbxContent>
                            <w:p w14:paraId="786FD619" w14:textId="77777777" w:rsidR="00D35642" w:rsidRDefault="00D35642" w:rsidP="00262001">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图4-12  虚拟存储器概念</w:t>
                              </w:r>
                            </w:p>
                            <w:p w14:paraId="757564EE" w14:textId="77777777" w:rsidR="00D35642" w:rsidRDefault="00D35642" w:rsidP="00262001"/>
                          </w:txbxContent>
                        </wps:txbx>
                        <wps:bodyPr rot="0" vert="horz" wrap="square" lIns="91440" tIns="45720" rIns="91440" bIns="45720" anchor="t" anchorCtr="0" upright="1">
                          <a:noAutofit/>
                        </wps:bodyPr>
                      </wps:wsp>
                      <wps:wsp>
                        <wps:cNvPr id="433" name="直线 708"/>
                        <wps:cNvCnPr>
                          <a:cxnSpLocks noChangeShapeType="1"/>
                        </wps:cNvCnPr>
                        <wps:spPr bwMode="auto">
                          <a:xfrm>
                            <a:off x="4093" y="14388"/>
                            <a:ext cx="108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4" name="直线 709"/>
                        <wps:cNvCnPr>
                          <a:cxnSpLocks noChangeShapeType="1"/>
                        </wps:cNvCnPr>
                        <wps:spPr bwMode="auto">
                          <a:xfrm>
                            <a:off x="2833" y="14388"/>
                            <a:ext cx="54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5" name="矩形 710"/>
                        <wps:cNvSpPr>
                          <a:spLocks noChangeArrowheads="1"/>
                        </wps:cNvSpPr>
                        <wps:spPr bwMode="auto">
                          <a:xfrm>
                            <a:off x="7918" y="13863"/>
                            <a:ext cx="641" cy="1192"/>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a:graphicData>
                </a:graphic>
              </wp:inline>
            </w:drawing>
          </mc:Choice>
          <mc:Fallback>
            <w:pict>
              <v:group w14:anchorId="33AB218B" id="组合 417" o:spid="_x0000_s1096" style="width:351pt;height:141.1pt;mso-position-horizontal-relative:char;mso-position-vertical-relative:line" coordorigin="1753,12828" coordsize="7020,2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">
                <v:shape id="文本框 693" o:spid="_x0000_s1097" type="#_x0000_t202" style="position:absolute;left:5893;top:13936;width:900;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" strokecolor="white" strokeweight="1.5pt">
                  <v:textbox inset="0,0,0,0">
                    <w:txbxContent>
                      <w:p w14:paraId="0AC29EB5" w14:textId="77777777" w:rsidR="00D35642" w:rsidRDefault="00D35642" w:rsidP="00262001">
                        <w:pPr>
                          <w:pStyle w:val="2"/>
                          <w:rPr>
                            <w:sz w:val="21"/>
                          </w:rPr>
                        </w:pPr>
                        <w:r>
                          <w:rPr>
                            <w:rFonts w:hint="eastAsia"/>
                            <w:sz w:val="21"/>
                          </w:rPr>
                          <w:t>物理地址</w:t>
                        </w:r>
                      </w:p>
                    </w:txbxContent>
                  </v:textbox>
                </v:shape>
                <v:shape id="文本框 694" o:spid="_x0000_s1098" type="#_x0000_t202" style="position:absolute;left:6973;top:12828;width:153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" strokecolor="white" strokeweight="1.5pt">
                  <v:textbox inset="0,0,0,0">
                    <w:txbxContent>
                      <w:p w14:paraId="674F4DD5" w14:textId="77777777" w:rsidR="00D35642" w:rsidRDefault="00D35642" w:rsidP="00262001">
                        <w:pPr>
                          <w:spacing w:line="0" w:lineRule="atLeast"/>
                        </w:pPr>
                        <w:r>
                          <w:rPr>
                            <w:rFonts w:hint="eastAsia"/>
                          </w:rPr>
                          <w:t>物理地址空间</w:t>
                        </w:r>
                      </w:p>
                    </w:txbxContent>
                  </v:textbox>
                </v:shape>
                <v:shape id="文本框 695" o:spid="_x0000_s1099" type="#_x0000_t202" style="position:absolute;left:4273;top:13920;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" strokecolor="white" strokeweight="1.5pt">
                  <v:textbox inset="0,0,0,0">
                    <w:txbxContent>
                      <w:p w14:paraId="6869DA8A" w14:textId="77777777" w:rsidR="00D35642" w:rsidRDefault="00D35642" w:rsidP="00262001">
                        <w:pPr>
                          <w:spacing w:line="0" w:lineRule="atLeast"/>
                        </w:pPr>
                        <w:r>
                          <w:rPr>
                            <w:rFonts w:hint="eastAsia"/>
                          </w:rPr>
                          <w:t>虚拟地址</w:t>
                        </w:r>
                      </w:p>
                    </w:txbxContent>
                  </v:textbox>
                </v:shape>
                <v:rect id="矩形 696" o:spid="_x0000_s1100" style="position:absolute;left:1753;top:13665;width:1069;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" strokeweight="1.5pt">
                  <v:shadow on="t" offset="6pt,-6pt"/>
                  <v:textbox inset="0,0,0,0"/>
                </v:rect>
                <v:rect id="矩形 697" o:spid="_x0000_s1101" style="position:absolute;left:6849;top:13268;width:19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" strokeweight="1.5pt">
                  <v:shadow on="t" offset="6pt,-6pt"/>
                  <v:textbox inset="0,0,0,0"/>
                </v:rect>
                <v:shape id="文本框 698" o:spid="_x0000_s1102" type="#_x0000_t202" style="position:absolute;left:1753;top:13069;width:144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" strokecolor="white" strokeweight="1.5pt">
                  <v:textbox inset="0,0,0,0">
                    <w:txbxContent>
                      <w:p w14:paraId="3FF1CB21" w14:textId="77777777" w:rsidR="00D35642" w:rsidRDefault="00D35642" w:rsidP="007806A2">
                        <w:pPr>
                          <w:pStyle w:val="aa"/>
                        </w:pPr>
                        <w:r>
                          <w:rPr>
                            <w:rFonts w:hint="eastAsia"/>
                          </w:rPr>
                          <w:t>逻辑地址空间</w:t>
                        </w:r>
                      </w:p>
                    </w:txbxContent>
                  </v:textbox>
                </v:shape>
                <v:shape id="文本框 699" o:spid="_x0000_s1103" type="#_x0000_t202" style="position:absolute;left:3373;top:14261;width:810;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" strokeweight="1.5pt">
                  <v:shadow on="t" offset="6pt,-6pt"/>
                  <v:textbox inset="0,0,0,0">
                    <w:txbxContent>
                      <w:p w14:paraId="3A0A9984" w14:textId="77777777" w:rsidR="00D35642" w:rsidRDefault="00D35642" w:rsidP="00262001">
                        <w:pPr>
                          <w:spacing w:line="0" w:lineRule="atLeast"/>
                        </w:pPr>
                        <w:r>
                          <w:rPr>
                            <w:rFonts w:hint="eastAsia"/>
                          </w:rPr>
                          <w:t>处理器</w:t>
                        </w:r>
                      </w:p>
                    </w:txbxContent>
                  </v:textbox>
                </v:shape>
                <v:shape id="文本框 700" o:spid="_x0000_s1104" type="#_x0000_t202" style="position:absolute;left:5139;top:13863;width:574;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" strokeweight="1.5pt">
                  <v:shadow on="t" offset="6pt,-6pt"/>
                  <v:textbox inset="0,0,0,0">
                    <w:txbxContent>
                      <w:p w14:paraId="43B01F57" w14:textId="77777777" w:rsidR="00D35642" w:rsidRDefault="00D35642" w:rsidP="007806A2">
                        <w:pPr>
                          <w:pStyle w:val="aa"/>
                          <w:rPr>
                            <w:sz w:val="15"/>
                          </w:rPr>
                        </w:pPr>
                        <w:r>
                          <w:rPr>
                            <w:rFonts w:hint="eastAsia"/>
                          </w:rPr>
                          <w:t>存储管理部件</w:t>
                        </w:r>
                      </w:p>
                    </w:txbxContent>
                  </v:textbox>
                </v:shape>
                <v:line id="直线 701" o:spid="_x0000_s1105" style="position:absolute;visibility:visible;mso-wrap-style:square" from="5713,14459" to="699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" strokeweight="1.5pt">
                  <v:stroke endarrow="block"/>
                </v:line>
                <v:rect id="矩形 702" o:spid="_x0000_s1106" style="position:absolute;left:6973;top:14062;width:428;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" strokeweight="1.5pt">
                  <v:textbox inset="0,0,0,0"/>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自选图形 703" o:spid="_x0000_s1107" type="#_x0000_t69" style="position:absolute;left:7333;top:14232;width:58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" strokeweight="1.5pt">
                  <v:textbox inset="0,0,0,0"/>
                </v:shape>
                <v:shape id="文本框 704" o:spid="_x0000_s1108" type="#_x0000_t202" style="position:absolute;left:7063;top:13466;width:63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" strokecolor="white" strokeweight="1.5pt">
                  <v:textbox inset="0,0,0,0">
                    <w:txbxContent>
                      <w:p w14:paraId="56AF23E5" w14:textId="77777777" w:rsidR="00D35642" w:rsidRDefault="00D35642" w:rsidP="00262001">
                        <w:pPr>
                          <w:spacing w:line="0" w:lineRule="atLeast"/>
                        </w:pPr>
                        <w:r>
                          <w:rPr>
                            <w:rFonts w:hint="eastAsia"/>
                            <w:lang w:eastAsia="zh-CN"/>
                          </w:rPr>
                          <w:t>内</w:t>
                        </w:r>
                        <w:r>
                          <w:rPr>
                            <w:rFonts w:hint="eastAsia"/>
                          </w:rPr>
                          <w:t>存</w:t>
                        </w:r>
                      </w:p>
                    </w:txbxContent>
                  </v:textbox>
                </v:shape>
                <v:shape id="文本框 705" o:spid="_x0000_s1109" type="#_x0000_t202" style="position:absolute;left:7873;top:13466;width:675;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" strokecolor="white" strokeweight="1.5pt">
                  <v:textbox inset="0,0,0,0">
                    <w:txbxContent>
                      <w:p w14:paraId="1800F97C" w14:textId="77777777" w:rsidR="00D35642" w:rsidRDefault="00D35642" w:rsidP="00262001">
                        <w:pPr>
                          <w:spacing w:line="0" w:lineRule="atLeast"/>
                          <w:ind w:firstLineChars="50" w:firstLine="110"/>
                        </w:pPr>
                        <w:r>
                          <w:rPr>
                            <w:rFonts w:hint="eastAsia"/>
                            <w:lang w:eastAsia="zh-CN"/>
                          </w:rPr>
                          <w:t>外</w:t>
                        </w:r>
                        <w:r>
                          <w:rPr>
                            <w:rFonts w:hint="eastAsia"/>
                          </w:rPr>
                          <w:t>存</w:t>
                        </w:r>
                      </w:p>
                    </w:txbxContent>
                  </v:textbox>
                </v:shape>
                <v:line id="直线 706" o:spid="_x0000_s1110" style="position:absolute;visibility:visible;mso-wrap-style:square" from="7918,13863" to="8346,13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" strokeweight="1.5pt"/>
                <v:shape id="文本框 707" o:spid="_x0000_s1111" type="#_x0000_t202" style="position:absolute;left:3429;top:15168;width:3004;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" strokecolor="white">
                  <v:textbox>
                    <w:txbxContent>
                      <w:p w14:paraId="786FD619" w14:textId="77777777" w:rsidR="00D35642" w:rsidRDefault="00D35642" w:rsidP="00262001">
                        <w:pPr>
                          <w:spacing w:line="0" w:lineRule="atLeast"/>
                          <w:jc w:val="center"/>
                          <w:rPr>
                            <w:rFonts w:ascii="宋体" w:hAnsi="宋体" w:cs="Microsoft JhengHei"/>
                            <w:sz w:val="18"/>
                            <w:szCs w:val="18"/>
                            <w:lang w:eastAsia="zh-CN"/>
                          </w:rPr>
                        </w:pPr>
                        <w:r>
                          <w:rPr>
                            <w:rFonts w:ascii="宋体" w:hAnsi="宋体" w:cs="Microsoft JhengHei" w:hint="eastAsia"/>
                            <w:sz w:val="18"/>
                            <w:szCs w:val="18"/>
                            <w:lang w:eastAsia="zh-CN"/>
                          </w:rPr>
                          <w:t>图4-12  虚拟存储器概念</w:t>
                        </w:r>
                      </w:p>
                      <w:p w14:paraId="757564EE" w14:textId="77777777" w:rsidR="00D35642" w:rsidRDefault="00D35642" w:rsidP="00262001"/>
                    </w:txbxContent>
                  </v:textbox>
                </v:shape>
                <v:line id="直线 708" o:spid="_x0000_s1112" style="position:absolute;visibility:visible;mso-wrap-style:square" from="4093,14388" to="5173,14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" strokeweight="1.5pt">
                  <v:stroke endarrow="block"/>
                </v:line>
                <v:line id="直线 709" o:spid="_x0000_s1113" style="position:absolute;visibility:visible;mso-wrap-style:square" from="2833,14388" to="3373,14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" strokeweight="1.5pt">
                  <v:stroke endarrow="block"/>
                </v:line>
                <v:rect id="矩形 710" o:spid="_x0000_s1114" style="position:absolute;left:7918;top:13863;width:641;height:1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" strokeweight="1.5pt">
                  <v:textbox inset="0,0,0,0"/>
                </v:rect>
                <w10:anchorlock/>
              </v:group>
            </w:pict>
          </mc:Fallback>
        </mc:AlternateContent>
      </w:r>
    </w:p>
    <w:p w14:paraId="72A1D0E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下面讨论进程信息不全部装入内存时能否正确运行。早在</w:t>
      </w:r>
      <w:r>
        <w:rPr>
          <w:rFonts w:ascii="Times New Roman" w:hAnsi="Times New Roman"/>
          <w:spacing w:val="10"/>
          <w:sz w:val="21"/>
          <w:szCs w:val="21"/>
          <w:lang w:eastAsia="zh-CN"/>
        </w:rPr>
        <w:t>1968</w:t>
      </w:r>
      <w:r>
        <w:rPr>
          <w:rFonts w:ascii="Times New Roman" w:hAnsi="Times New Roman"/>
          <w:spacing w:val="10"/>
          <w:sz w:val="21"/>
          <w:szCs w:val="21"/>
          <w:lang w:eastAsia="zh-CN"/>
        </w:rPr>
        <w:t>年，</w:t>
      </w:r>
      <w:r>
        <w:rPr>
          <w:rFonts w:ascii="Times New Roman" w:hAnsi="Times New Roman"/>
          <w:spacing w:val="10"/>
          <w:sz w:val="21"/>
          <w:szCs w:val="21"/>
          <w:lang w:eastAsia="zh-CN"/>
        </w:rPr>
        <w:t>P.Denning</w:t>
      </w:r>
      <w:r>
        <w:rPr>
          <w:rFonts w:ascii="Times New Roman" w:hAnsi="Times New Roman"/>
          <w:spacing w:val="10"/>
          <w:sz w:val="21"/>
          <w:szCs w:val="21"/>
          <w:lang w:eastAsia="zh-CN"/>
        </w:rPr>
        <w:t>、</w:t>
      </w:r>
      <w:r>
        <w:rPr>
          <w:rFonts w:ascii="Times New Roman" w:hAnsi="Times New Roman"/>
          <w:spacing w:val="10"/>
          <w:sz w:val="21"/>
          <w:szCs w:val="21"/>
          <w:lang w:eastAsia="zh-CN"/>
        </w:rPr>
        <w:t>Knuth</w:t>
      </w:r>
      <w:r>
        <w:rPr>
          <w:rFonts w:ascii="Times New Roman" w:hAnsi="Times New Roman"/>
          <w:spacing w:val="10"/>
          <w:sz w:val="21"/>
          <w:szCs w:val="21"/>
          <w:lang w:eastAsia="zh-CN"/>
        </w:rPr>
        <w:t>及</w:t>
      </w:r>
      <w:r>
        <w:rPr>
          <w:rFonts w:ascii="Times New Roman" w:hAnsi="Times New Roman"/>
          <w:spacing w:val="10"/>
          <w:sz w:val="21"/>
          <w:szCs w:val="21"/>
          <w:lang w:eastAsia="zh-CN"/>
        </w:rPr>
        <w:t>Huck</w:t>
      </w:r>
      <w:r>
        <w:rPr>
          <w:rFonts w:ascii="Times New Roman" w:hAnsi="Times New Roman"/>
          <w:spacing w:val="10"/>
          <w:sz w:val="21"/>
          <w:szCs w:val="21"/>
          <w:lang w:eastAsia="zh-CN"/>
        </w:rPr>
        <w:t>等人研究程序执行时的局部性原理，发现程序和数据的访问都有聚集成群的倾向，程序对内存空间的</w:t>
      </w:r>
      <w:r>
        <w:rPr>
          <w:rFonts w:ascii="Times New Roman" w:hAnsi="Times New Roman"/>
          <w:spacing w:val="10"/>
          <w:sz w:val="21"/>
          <w:szCs w:val="21"/>
          <w:lang w:eastAsia="zh-CN"/>
        </w:rPr>
        <w:t>90%</w:t>
      </w:r>
      <w:r>
        <w:rPr>
          <w:rFonts w:ascii="Times New Roman" w:hAnsi="Times New Roman"/>
          <w:spacing w:val="10"/>
          <w:sz w:val="21"/>
          <w:szCs w:val="21"/>
          <w:lang w:eastAsia="zh-CN"/>
        </w:rPr>
        <w:t>的访问局限于内存空间的</w:t>
      </w:r>
      <w:r>
        <w:rPr>
          <w:rFonts w:ascii="Times New Roman" w:hAnsi="Times New Roman"/>
          <w:spacing w:val="10"/>
          <w:sz w:val="21"/>
          <w:szCs w:val="21"/>
          <w:lang w:eastAsia="zh-CN"/>
        </w:rPr>
        <w:t>10%</w:t>
      </w:r>
      <w:r>
        <w:rPr>
          <w:rFonts w:ascii="Times New Roman" w:hAnsi="Times New Roman"/>
          <w:spacing w:val="10"/>
          <w:sz w:val="21"/>
          <w:szCs w:val="21"/>
          <w:lang w:eastAsia="zh-CN"/>
        </w:rPr>
        <w:t>的区域中。某存储单元被访问，该单元及其相邻存储单元很可能被访问（空间局部性），或者最近访问过的存储单元很快又被访问（时间局部性）。</w:t>
      </w:r>
      <w:r>
        <w:rPr>
          <w:rFonts w:ascii="Times New Roman" w:hAnsi="Times New Roman"/>
          <w:spacing w:val="10"/>
          <w:sz w:val="21"/>
          <w:szCs w:val="21"/>
          <w:lang w:eastAsia="zh-CN"/>
        </w:rPr>
        <w:t>1.</w:t>
      </w:r>
      <w:r>
        <w:rPr>
          <w:rFonts w:ascii="Times New Roman" w:hAnsi="Times New Roman"/>
          <w:spacing w:val="10"/>
          <w:sz w:val="21"/>
          <w:szCs w:val="21"/>
          <w:lang w:eastAsia="zh-CN"/>
        </w:rPr>
        <w:t>顺序局部性：程序中只有少量分支和过程调用，大都是顺序执行的指令；</w:t>
      </w:r>
      <w:r>
        <w:rPr>
          <w:rFonts w:ascii="Times New Roman" w:hAnsi="Times New Roman"/>
          <w:spacing w:val="10"/>
          <w:sz w:val="21"/>
          <w:szCs w:val="21"/>
          <w:lang w:eastAsia="zh-CN"/>
        </w:rPr>
        <w:t>2.</w:t>
      </w:r>
      <w:r>
        <w:rPr>
          <w:rFonts w:ascii="Times New Roman" w:hAnsi="Times New Roman"/>
          <w:spacing w:val="10"/>
          <w:sz w:val="21"/>
          <w:szCs w:val="21"/>
          <w:lang w:eastAsia="zh-CN"/>
        </w:rPr>
        <w:t>时间局部性：程序中存在迭代和循环结构，处理器最近访问的单元在不久将来再次被访问或多次循环访问；</w:t>
      </w:r>
      <w:r>
        <w:rPr>
          <w:rFonts w:ascii="Times New Roman" w:hAnsi="Times New Roman"/>
          <w:spacing w:val="10"/>
          <w:sz w:val="21"/>
          <w:szCs w:val="21"/>
          <w:lang w:eastAsia="zh-CN"/>
        </w:rPr>
        <w:t>3.</w:t>
      </w:r>
      <w:r>
        <w:rPr>
          <w:rFonts w:ascii="Times New Roman" w:hAnsi="Times New Roman"/>
          <w:spacing w:val="10"/>
          <w:sz w:val="21"/>
          <w:szCs w:val="21"/>
          <w:lang w:eastAsia="zh-CN"/>
        </w:rPr>
        <w:t>空间局部性：程序对一定范围的数组、或数据堆栈进行集中访问，对它们的连续引用是对位置相邻的数据项的操作；种种情况说明，程序具有局部性，进程运行时没有必要把全部信息调入内存，只装入一部分的假设是合理的，此时只要调度得当，不仅可正确运行，而且能在内存中放置更多进程，充分利用处理器和内存空间。虚拟存储器是基于程序局部性原理的一种假想的而非物理存在的存储器，其主要任务是：基于程序的局部性特点，当进程使用某部分地址空间时，保证将相应部分加载至内存中。</w:t>
      </w:r>
    </w:p>
    <w:p w14:paraId="44D87FF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sidRPr="0085158B">
        <w:rPr>
          <w:rFonts w:ascii="Times New Roman" w:hAnsi="Times New Roman"/>
          <w:spacing w:val="10"/>
          <w:sz w:val="21"/>
          <w:szCs w:val="21"/>
          <w:highlight w:val="yellow"/>
          <w:lang w:eastAsia="zh-CN"/>
        </w:rPr>
        <w:t>虚存管理与对换技术</w:t>
      </w:r>
      <w:r>
        <w:rPr>
          <w:rFonts w:ascii="Times New Roman" w:hAnsi="Times New Roman"/>
          <w:spacing w:val="10"/>
          <w:sz w:val="21"/>
          <w:szCs w:val="21"/>
          <w:lang w:eastAsia="zh-CN"/>
        </w:rPr>
        <w:t>虽说都是在内存和磁盘之间交换信息，但却存在很大区别。对换技术以进程为单位，当其所需内存空间大于当前系统的拥有量时，进程无法被对换进内存工作；而虚存管理以页或段为单位，即使进程所需内存空间大于当前系统拥有的内存总量，仍然能正常运行，因为系统可将其他进程的一部分页换出至磁</w:t>
      </w:r>
      <w:r>
        <w:rPr>
          <w:rFonts w:ascii="Times New Roman" w:hAnsi="Times New Roman"/>
          <w:spacing w:val="10"/>
          <w:sz w:val="21"/>
          <w:szCs w:val="21"/>
          <w:lang w:eastAsia="zh-CN"/>
        </w:rPr>
        <w:lastRenderedPageBreak/>
        <w:t>盘。虚存的实质是：实现内存资源的时分复用，每次把应用程序的一部分装入内存运行，运行结束后被换出，再装入应用程序的另一部分到内存中运行。通过</w:t>
      </w:r>
      <w:r>
        <w:rPr>
          <w:rFonts w:ascii="Times New Roman" w:hAnsi="Times New Roman"/>
          <w:spacing w:val="10"/>
          <w:sz w:val="21"/>
          <w:szCs w:val="21"/>
          <w:lang w:eastAsia="zh-CN"/>
        </w:rPr>
        <w:t>“</w:t>
      </w:r>
      <w:r>
        <w:rPr>
          <w:rFonts w:ascii="Times New Roman" w:hAnsi="Times New Roman"/>
          <w:spacing w:val="10"/>
          <w:sz w:val="21"/>
          <w:szCs w:val="21"/>
          <w:lang w:eastAsia="zh-CN"/>
        </w:rPr>
        <w:t>部分装入，部分替换</w:t>
      </w:r>
      <w:r>
        <w:rPr>
          <w:rFonts w:ascii="Times New Roman" w:hAnsi="Times New Roman"/>
          <w:spacing w:val="10"/>
          <w:sz w:val="21"/>
          <w:szCs w:val="21"/>
          <w:lang w:eastAsia="zh-CN"/>
        </w:rPr>
        <w:t>”</w:t>
      </w:r>
      <w:r>
        <w:rPr>
          <w:rFonts w:ascii="Times New Roman" w:hAnsi="Times New Roman"/>
          <w:spacing w:val="10"/>
          <w:sz w:val="21"/>
          <w:szCs w:val="21"/>
          <w:lang w:eastAsia="zh-CN"/>
        </w:rPr>
        <w:t>置换功能，便实现了应用程序的各个部分，分时地进入内存。</w:t>
      </w:r>
    </w:p>
    <w:p w14:paraId="40B11FC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虚存思想早在</w:t>
      </w:r>
      <w:r>
        <w:rPr>
          <w:rFonts w:ascii="Times New Roman" w:hAnsi="Times New Roman"/>
          <w:spacing w:val="10"/>
          <w:sz w:val="21"/>
          <w:szCs w:val="21"/>
          <w:lang w:eastAsia="zh-CN"/>
        </w:rPr>
        <w:t>20</w:t>
      </w:r>
      <w:r>
        <w:rPr>
          <w:rFonts w:ascii="Times New Roman" w:hAnsi="Times New Roman"/>
          <w:spacing w:val="10"/>
          <w:sz w:val="21"/>
          <w:szCs w:val="21"/>
          <w:lang w:eastAsia="zh-CN"/>
        </w:rPr>
        <w:t>世纪</w:t>
      </w:r>
      <w:r>
        <w:rPr>
          <w:rFonts w:ascii="Times New Roman" w:hAnsi="Times New Roman"/>
          <w:spacing w:val="10"/>
          <w:sz w:val="21"/>
          <w:szCs w:val="21"/>
          <w:lang w:eastAsia="zh-CN"/>
        </w:rPr>
        <w:t>60</w:t>
      </w:r>
      <w:r>
        <w:rPr>
          <w:rFonts w:ascii="Times New Roman" w:hAnsi="Times New Roman"/>
          <w:spacing w:val="10"/>
          <w:sz w:val="21"/>
          <w:szCs w:val="21"/>
          <w:lang w:eastAsia="zh-CN"/>
        </w:rPr>
        <w:t>年代初就在英国</w:t>
      </w:r>
      <w:r>
        <w:rPr>
          <w:rFonts w:ascii="Times New Roman" w:hAnsi="Times New Roman"/>
          <w:spacing w:val="10"/>
          <w:sz w:val="21"/>
          <w:szCs w:val="21"/>
          <w:lang w:eastAsia="zh-CN"/>
        </w:rPr>
        <w:t>Atlas</w:t>
      </w:r>
      <w:r>
        <w:rPr>
          <w:rFonts w:ascii="Times New Roman" w:hAnsi="Times New Roman"/>
          <w:spacing w:val="10"/>
          <w:sz w:val="21"/>
          <w:szCs w:val="21"/>
          <w:lang w:eastAsia="zh-CN"/>
        </w:rPr>
        <w:t>计算机上出现，到</w:t>
      </w:r>
      <w:r>
        <w:rPr>
          <w:rFonts w:ascii="Times New Roman" w:hAnsi="Times New Roman"/>
          <w:spacing w:val="10"/>
          <w:sz w:val="21"/>
          <w:szCs w:val="21"/>
          <w:lang w:eastAsia="zh-CN"/>
        </w:rPr>
        <w:t>20</w:t>
      </w:r>
      <w:r>
        <w:rPr>
          <w:rFonts w:ascii="Times New Roman" w:hAnsi="Times New Roman"/>
          <w:spacing w:val="10"/>
          <w:sz w:val="21"/>
          <w:szCs w:val="21"/>
          <w:lang w:eastAsia="zh-CN"/>
        </w:rPr>
        <w:t>世纪</w:t>
      </w:r>
      <w:r>
        <w:rPr>
          <w:rFonts w:ascii="Times New Roman" w:hAnsi="Times New Roman"/>
          <w:spacing w:val="10"/>
          <w:sz w:val="21"/>
          <w:szCs w:val="21"/>
          <w:lang w:eastAsia="zh-CN"/>
        </w:rPr>
        <w:t>60</w:t>
      </w:r>
      <w:r>
        <w:rPr>
          <w:rFonts w:ascii="Times New Roman" w:hAnsi="Times New Roman"/>
          <w:spacing w:val="10"/>
          <w:sz w:val="21"/>
          <w:szCs w:val="21"/>
          <w:lang w:eastAsia="zh-CN"/>
        </w:rPr>
        <w:t>年代中期，较完整的虚拟存储器在分时系统</w:t>
      </w:r>
      <w:r>
        <w:rPr>
          <w:rFonts w:ascii="Times New Roman" w:hAnsi="Times New Roman"/>
          <w:spacing w:val="10"/>
          <w:sz w:val="21"/>
          <w:szCs w:val="21"/>
          <w:lang w:eastAsia="zh-CN"/>
        </w:rPr>
        <w:t>MULTICS</w:t>
      </w:r>
      <w:r>
        <w:rPr>
          <w:rFonts w:ascii="Times New Roman" w:hAnsi="Times New Roman"/>
          <w:spacing w:val="10"/>
          <w:sz w:val="21"/>
          <w:szCs w:val="21"/>
          <w:lang w:eastAsia="zh-CN"/>
        </w:rPr>
        <w:t>和</w:t>
      </w:r>
      <w:r>
        <w:rPr>
          <w:rFonts w:ascii="Times New Roman" w:hAnsi="Times New Roman"/>
          <w:spacing w:val="10"/>
          <w:sz w:val="21"/>
          <w:szCs w:val="21"/>
          <w:lang w:eastAsia="zh-CN"/>
        </w:rPr>
        <w:t>IBM</w:t>
      </w:r>
      <w:r>
        <w:rPr>
          <w:rFonts w:ascii="Times New Roman" w:hAnsi="Times New Roman"/>
          <w:spacing w:val="10"/>
          <w:sz w:val="21"/>
          <w:szCs w:val="21"/>
          <w:lang w:eastAsia="zh-CN"/>
        </w:rPr>
        <w:t>系列操作系统中得到实现，</w:t>
      </w:r>
      <w:r>
        <w:rPr>
          <w:rFonts w:ascii="Times New Roman" w:hAnsi="Times New Roman"/>
          <w:spacing w:val="10"/>
          <w:sz w:val="21"/>
          <w:szCs w:val="21"/>
          <w:lang w:eastAsia="zh-CN"/>
        </w:rPr>
        <w:t>20</w:t>
      </w:r>
      <w:r>
        <w:rPr>
          <w:rFonts w:ascii="Times New Roman" w:hAnsi="Times New Roman"/>
          <w:spacing w:val="10"/>
          <w:sz w:val="21"/>
          <w:szCs w:val="21"/>
          <w:lang w:eastAsia="zh-CN"/>
        </w:rPr>
        <w:t>世纪</w:t>
      </w:r>
      <w:r>
        <w:rPr>
          <w:rFonts w:ascii="Times New Roman" w:hAnsi="Times New Roman"/>
          <w:spacing w:val="10"/>
          <w:sz w:val="21"/>
          <w:szCs w:val="21"/>
          <w:lang w:eastAsia="zh-CN"/>
        </w:rPr>
        <w:t>70</w:t>
      </w:r>
      <w:r>
        <w:rPr>
          <w:rFonts w:ascii="Times New Roman" w:hAnsi="Times New Roman"/>
          <w:spacing w:val="10"/>
          <w:sz w:val="21"/>
          <w:szCs w:val="21"/>
          <w:lang w:eastAsia="zh-CN"/>
        </w:rPr>
        <w:t>年代开始推广应用，渐渐为广大计算机研制者和用户接受。这项技术不仅用于大型计算机，也逐步被用到微型计算机系统中。为了实现虚存，必须解决好以下问题：内存与外存（磁盘）统一管理问题</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、逻辑地址和物理地址转换问题、部分装入和部分替换问题。实现虚存要付出一定开销，其中包括：管理地址转换的各种数据结构所用的存储开销、执行地址转换指令所花费的时间开销和内存与外存交换页或段的</w:t>
      </w:r>
      <w:r>
        <w:rPr>
          <w:rFonts w:ascii="Times New Roman" w:hAnsi="Times New Roman"/>
          <w:spacing w:val="10"/>
          <w:sz w:val="21"/>
          <w:szCs w:val="21"/>
          <w:lang w:eastAsia="zh-CN"/>
        </w:rPr>
        <w:t>I/O</w:t>
      </w:r>
      <w:r>
        <w:rPr>
          <w:rFonts w:ascii="Times New Roman" w:hAnsi="Times New Roman"/>
          <w:spacing w:val="10"/>
          <w:sz w:val="21"/>
          <w:szCs w:val="21"/>
          <w:lang w:eastAsia="zh-CN"/>
        </w:rPr>
        <w:t>开销等。目前，虚存管理主要采用以下技术实现：请求分页和请求段页式虚存储管理。</w:t>
      </w:r>
    </w:p>
    <w:p w14:paraId="661D36B0" w14:textId="167D9624"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62A60D5E" wp14:editId="4389BF52">
            <wp:extent cx="5091430" cy="42576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1430" cy="4257675"/>
                    </a:xfrm>
                    <a:prstGeom prst="rect">
                      <a:avLst/>
                    </a:prstGeom>
                    <a:noFill/>
                    <a:ln>
                      <a:noFill/>
                    </a:ln>
                  </pic:spPr>
                </pic:pic>
              </a:graphicData>
            </a:graphic>
          </wp:inline>
        </w:drawing>
      </w:r>
    </w:p>
    <w:p w14:paraId="09C7E185"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CE0E59">
        <w:rPr>
          <w:rFonts w:ascii="Times New Roman" w:hAnsi="Times New Roman" w:hint="eastAsia"/>
          <w:b/>
          <w:color w:val="FF0000"/>
          <w:spacing w:val="10"/>
          <w:sz w:val="24"/>
          <w:szCs w:val="18"/>
          <w:lang w:eastAsia="zh-CN"/>
        </w:rPr>
        <w:t>Operating Systems: Internals and Design Principles (8th edition)</w:t>
      </w:r>
      <w:r w:rsidRPr="008755B7">
        <w:rPr>
          <w:rFonts w:ascii="Times New Roman" w:hAnsi="Times New Roman" w:hint="eastAsia"/>
          <w:b/>
          <w:color w:val="FF0000"/>
          <w:spacing w:val="10"/>
          <w:sz w:val="24"/>
          <w:szCs w:val="18"/>
          <w:lang w:eastAsia="zh-CN"/>
        </w:rPr>
        <w:t>, page 343</w:t>
      </w:r>
    </w:p>
    <w:p w14:paraId="54236E27" w14:textId="77777777" w:rsidR="000A6E29" w:rsidRDefault="000A6E29" w:rsidP="000A6E29">
      <w:pPr>
        <w:spacing w:after="0" w:line="360" w:lineRule="auto"/>
        <w:ind w:leftChars="82" w:left="180" w:rightChars="40" w:right="88"/>
        <w:jc w:val="both"/>
        <w:rPr>
          <w:lang w:eastAsia="zh-CN"/>
        </w:rPr>
      </w:pPr>
    </w:p>
    <w:p w14:paraId="6E45A8E7" w14:textId="77777777" w:rsidR="000A6E29" w:rsidRDefault="000A6E29" w:rsidP="000A6E29">
      <w:pPr>
        <w:spacing w:after="0" w:line="360" w:lineRule="auto"/>
        <w:ind w:right="88"/>
        <w:jc w:val="both"/>
        <w:rPr>
          <w:lang w:eastAsia="zh-CN"/>
        </w:rPr>
      </w:pPr>
    </w:p>
    <w:p w14:paraId="016DA4DA" w14:textId="77777777" w:rsidR="000A6E29" w:rsidRDefault="000A6E29" w:rsidP="000A6E29">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4.5.2  </w:t>
      </w:r>
      <w:r>
        <w:rPr>
          <w:rFonts w:ascii="Times New Roman" w:hAnsi="Times New Roman"/>
          <w:b/>
          <w:spacing w:val="-1"/>
          <w:sz w:val="24"/>
          <w:szCs w:val="24"/>
          <w:lang w:eastAsia="zh-CN"/>
        </w:rPr>
        <w:t>请求分页虚拟存储管理</w:t>
      </w:r>
    </w:p>
    <w:p w14:paraId="6659E748"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commentRangeStart w:id="20"/>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请求分页虚存管理的硬件支撑</w:t>
      </w:r>
      <w:commentRangeEnd w:id="20"/>
      <w:r>
        <w:rPr>
          <w:rStyle w:val="ad"/>
          <w:rFonts w:ascii="Times New Roman" w:hAnsi="Times New Roman"/>
          <w:kern w:val="2"/>
        </w:rPr>
        <w:commentReference w:id="20"/>
      </w:r>
    </w:p>
    <w:p w14:paraId="220A95D1" w14:textId="7850A8D9"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操作系统的存储管理依靠低层硬件支撑来完成任务，此硬件称为存储管理部件</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r>
        <w:rPr>
          <w:rFonts w:ascii="Times New Roman" w:hAnsi="Times New Roman"/>
          <w:spacing w:val="10"/>
          <w:sz w:val="21"/>
          <w:szCs w:val="21"/>
          <w:lang w:eastAsia="zh-CN"/>
        </w:rPr>
        <w:t xml:space="preserve">Memory </w:t>
      </w:r>
      <w:r>
        <w:rPr>
          <w:rFonts w:ascii="Times New Roman" w:hAnsi="Times New Roman" w:hint="eastAsia"/>
          <w:spacing w:val="10"/>
          <w:sz w:val="21"/>
          <w:szCs w:val="21"/>
          <w:lang w:eastAsia="zh-CN"/>
        </w:rPr>
        <w:t>M</w:t>
      </w:r>
      <w:r>
        <w:rPr>
          <w:rFonts w:ascii="Times New Roman" w:hAnsi="Times New Roman"/>
          <w:spacing w:val="10"/>
          <w:sz w:val="21"/>
          <w:szCs w:val="21"/>
          <w:lang w:eastAsia="zh-CN"/>
        </w:rPr>
        <w:t>anagement Unit</w:t>
      </w:r>
      <w:r>
        <w:rPr>
          <w:rFonts w:ascii="Times New Roman" w:hAnsi="Times New Roman"/>
          <w:spacing w:val="10"/>
          <w:sz w:val="21"/>
          <w:szCs w:val="21"/>
          <w:lang w:eastAsia="zh-CN"/>
        </w:rPr>
        <w:t>，</w:t>
      </w:r>
      <w:r>
        <w:rPr>
          <w:rFonts w:ascii="Times New Roman" w:hAnsi="Times New Roman"/>
          <w:spacing w:val="10"/>
          <w:sz w:val="21"/>
          <w:szCs w:val="21"/>
          <w:lang w:eastAsia="zh-CN"/>
        </w:rPr>
        <w:t>MMU</w:t>
      </w:r>
      <w:r>
        <w:rPr>
          <w:rFonts w:ascii="Times New Roman" w:hAnsi="Times New Roman"/>
          <w:spacing w:val="10"/>
          <w:sz w:val="21"/>
          <w:szCs w:val="21"/>
          <w:lang w:eastAsia="zh-CN"/>
        </w:rPr>
        <w:t>），它提供地址转换和存储保护功能，并支持虚存管理和多任务管理。</w:t>
      </w:r>
      <w:r>
        <w:rPr>
          <w:rFonts w:ascii="Times New Roman" w:hAnsi="Times New Roman"/>
          <w:spacing w:val="10"/>
          <w:sz w:val="21"/>
          <w:szCs w:val="21"/>
          <w:lang w:eastAsia="zh-CN"/>
        </w:rPr>
        <w:t>MMU</w:t>
      </w:r>
      <w:r>
        <w:rPr>
          <w:rFonts w:ascii="Times New Roman" w:hAnsi="Times New Roman"/>
          <w:spacing w:val="10"/>
          <w:sz w:val="21"/>
          <w:szCs w:val="21"/>
          <w:lang w:eastAsia="zh-CN"/>
        </w:rPr>
        <w:t>由一组集成电路芯片组成，</w:t>
      </w:r>
      <w:r w:rsidR="002D04D2" w:rsidRPr="002D04D2">
        <w:rPr>
          <w:rFonts w:ascii="Times New Roman" w:hAnsi="Times New Roman" w:hint="eastAsia"/>
          <w:b/>
          <w:color w:val="2E74B5" w:themeColor="accent5" w:themeShade="BF"/>
          <w:spacing w:val="10"/>
          <w:sz w:val="21"/>
          <w:szCs w:val="21"/>
          <w:lang w:eastAsia="zh-CN"/>
        </w:rPr>
        <w:t>接受</w:t>
      </w:r>
      <w:r w:rsidR="002D04D2" w:rsidRPr="002D04D2">
        <w:rPr>
          <w:rFonts w:ascii="Times New Roman" w:hAnsi="Times New Roman" w:hint="eastAsia"/>
          <w:b/>
          <w:color w:val="2E74B5" w:themeColor="accent5" w:themeShade="BF"/>
          <w:spacing w:val="10"/>
          <w:sz w:val="21"/>
          <w:szCs w:val="21"/>
          <w:lang w:eastAsia="zh-CN"/>
        </w:rPr>
        <w:t>CPU</w:t>
      </w:r>
      <w:r w:rsidR="002D04D2" w:rsidRPr="002D04D2">
        <w:rPr>
          <w:rFonts w:ascii="Times New Roman" w:hAnsi="Times New Roman" w:hint="eastAsia"/>
          <w:b/>
          <w:color w:val="2E74B5" w:themeColor="accent5" w:themeShade="BF"/>
          <w:spacing w:val="10"/>
          <w:sz w:val="21"/>
          <w:szCs w:val="21"/>
          <w:lang w:eastAsia="zh-CN"/>
        </w:rPr>
        <w:t>提供的</w:t>
      </w:r>
      <w:r>
        <w:rPr>
          <w:rFonts w:ascii="Times New Roman" w:hAnsi="Times New Roman"/>
          <w:spacing w:val="10"/>
          <w:sz w:val="21"/>
          <w:szCs w:val="21"/>
          <w:lang w:eastAsia="zh-CN"/>
        </w:rPr>
        <w:t>逻辑地址作为输入，物理地址作为输出，直接送达总线，对内存单元进行寻址，其位置和功能如图</w:t>
      </w:r>
      <w:r>
        <w:rPr>
          <w:rFonts w:ascii="Times New Roman" w:hAnsi="Times New Roman"/>
          <w:spacing w:val="10"/>
          <w:sz w:val="21"/>
          <w:szCs w:val="21"/>
          <w:lang w:eastAsia="zh-CN"/>
        </w:rPr>
        <w:t>4-13</w:t>
      </w:r>
      <w:r>
        <w:rPr>
          <w:rFonts w:ascii="Times New Roman" w:hAnsi="Times New Roman"/>
          <w:spacing w:val="10"/>
          <w:sz w:val="21"/>
          <w:szCs w:val="21"/>
          <w:lang w:eastAsia="zh-CN"/>
        </w:rPr>
        <w:t>（</w:t>
      </w:r>
      <w:r>
        <w:rPr>
          <w:rFonts w:ascii="Times New Roman" w:hAnsi="Times New Roman"/>
          <w:spacing w:val="10"/>
          <w:sz w:val="21"/>
          <w:szCs w:val="21"/>
          <w:lang w:eastAsia="zh-CN"/>
        </w:rPr>
        <w:t>A</w:t>
      </w:r>
      <w:r>
        <w:rPr>
          <w:rFonts w:ascii="Times New Roman" w:hAnsi="Times New Roman"/>
          <w:spacing w:val="10"/>
          <w:sz w:val="21"/>
          <w:szCs w:val="21"/>
          <w:lang w:eastAsia="zh-CN"/>
        </w:rPr>
        <w:t>）所示，其内部执行过程如图</w:t>
      </w:r>
      <w:r>
        <w:rPr>
          <w:rFonts w:ascii="Times New Roman" w:hAnsi="Times New Roman"/>
          <w:spacing w:val="10"/>
          <w:sz w:val="21"/>
          <w:szCs w:val="21"/>
          <w:lang w:eastAsia="zh-CN"/>
        </w:rPr>
        <w:t>4-13(B)</w:t>
      </w:r>
      <w:r>
        <w:rPr>
          <w:rFonts w:ascii="Times New Roman" w:hAnsi="Times New Roman"/>
          <w:spacing w:val="10"/>
          <w:sz w:val="21"/>
          <w:szCs w:val="21"/>
          <w:lang w:eastAsia="zh-CN"/>
        </w:rPr>
        <w:t>所示。主要功能列举如下。</w:t>
      </w:r>
    </w:p>
    <w:p w14:paraId="0B223E02"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）管理硬件页表基址寄存器。每当发生进程上下文切换时，系统负责把运行进程的页表基地址装入硬件页表基址寄存器，此页表便成为活动页表，</w:t>
      </w:r>
      <w:r>
        <w:rPr>
          <w:rFonts w:ascii="Times New Roman" w:hAnsi="Times New Roman"/>
          <w:spacing w:val="10"/>
          <w:sz w:val="21"/>
          <w:szCs w:val="21"/>
          <w:lang w:eastAsia="zh-CN"/>
        </w:rPr>
        <w:t xml:space="preserve">MMU </w:t>
      </w:r>
      <w:r>
        <w:rPr>
          <w:rFonts w:ascii="Times New Roman" w:hAnsi="Times New Roman"/>
          <w:spacing w:val="10"/>
          <w:sz w:val="21"/>
          <w:szCs w:val="21"/>
          <w:lang w:eastAsia="zh-CN"/>
        </w:rPr>
        <w:t>只对由硬件页表基址寄存器所指出的活动页表进行操作。</w:t>
      </w:r>
    </w:p>
    <w:p w14:paraId="3BB1865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）分解逻辑地址。把逻辑地址分解为页号和页内位移，以便进行地址转换。</w:t>
      </w:r>
    </w:p>
    <w:p w14:paraId="247C0A4E" w14:textId="05ADB456"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）管理快表。对</w:t>
      </w:r>
      <w:r>
        <w:rPr>
          <w:rFonts w:ascii="Times New Roman" w:hAnsi="Times New Roman"/>
          <w:spacing w:val="10"/>
          <w:sz w:val="21"/>
          <w:szCs w:val="21"/>
          <w:lang w:eastAsia="zh-CN"/>
        </w:rPr>
        <w:t>TLB</w:t>
      </w:r>
      <w:r>
        <w:rPr>
          <w:rFonts w:ascii="Times New Roman" w:hAnsi="Times New Roman"/>
          <w:spacing w:val="10"/>
          <w:sz w:val="21"/>
          <w:szCs w:val="21"/>
          <w:lang w:eastAsia="zh-CN"/>
        </w:rPr>
        <w:t>进行管理，一是直接查找快表，找到相应页框后去拼接物理地址；二是执行</w:t>
      </w:r>
      <w:r>
        <w:rPr>
          <w:rFonts w:ascii="Times New Roman" w:hAnsi="Times New Roman"/>
          <w:spacing w:val="10"/>
          <w:sz w:val="21"/>
          <w:szCs w:val="21"/>
          <w:lang w:eastAsia="zh-CN"/>
        </w:rPr>
        <w:t>TLB</w:t>
      </w:r>
      <w:r>
        <w:rPr>
          <w:rFonts w:ascii="Times New Roman" w:hAnsi="Times New Roman"/>
          <w:spacing w:val="10"/>
          <w:sz w:val="21"/>
          <w:szCs w:val="21"/>
          <w:lang w:eastAsia="zh-CN"/>
        </w:rPr>
        <w:t>的基本操作：装入表目和清除表目，每次发生快表查找不命中的情况后，待缺页异常处理结束，把相应页面号和页框号装入。此外，每次写硬件页表基址寄存器时，负责清除快表项，将</w:t>
      </w:r>
      <w:r>
        <w:rPr>
          <w:rFonts w:ascii="Times New Roman" w:hAnsi="Times New Roman"/>
          <w:spacing w:val="10"/>
          <w:sz w:val="21"/>
          <w:szCs w:val="21"/>
          <w:lang w:eastAsia="zh-CN"/>
        </w:rPr>
        <w:t>TLB</w:t>
      </w:r>
      <w:r>
        <w:rPr>
          <w:rFonts w:ascii="Times New Roman" w:hAnsi="Times New Roman"/>
          <w:spacing w:val="10"/>
          <w:sz w:val="21"/>
          <w:szCs w:val="21"/>
          <w:lang w:eastAsia="zh-CN"/>
        </w:rPr>
        <w:t>清空。</w:t>
      </w:r>
    </w:p>
    <w:p w14:paraId="45A4237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）访问页表。当</w:t>
      </w:r>
      <w:r>
        <w:rPr>
          <w:rFonts w:ascii="Times New Roman" w:hAnsi="Times New Roman"/>
          <w:spacing w:val="10"/>
          <w:sz w:val="21"/>
          <w:szCs w:val="21"/>
          <w:lang w:eastAsia="zh-CN"/>
        </w:rPr>
        <w:t>TLB</w:t>
      </w:r>
      <w:r>
        <w:rPr>
          <w:rFonts w:ascii="Times New Roman" w:hAnsi="Times New Roman"/>
          <w:spacing w:val="10"/>
          <w:sz w:val="21"/>
          <w:szCs w:val="21"/>
          <w:lang w:eastAsia="zh-CN"/>
        </w:rPr>
        <w:t>不命中时，根据页表基址寄存器直接访问进程页表，若所需页面已装入，则可访问内存，同时，把此页面信息装入</w:t>
      </w:r>
      <w:r>
        <w:rPr>
          <w:rFonts w:ascii="Times New Roman" w:hAnsi="Times New Roman"/>
          <w:spacing w:val="10"/>
          <w:sz w:val="21"/>
          <w:szCs w:val="21"/>
          <w:lang w:eastAsia="zh-CN"/>
        </w:rPr>
        <w:t>TLB</w:t>
      </w:r>
      <w:r>
        <w:rPr>
          <w:rFonts w:ascii="Times New Roman" w:hAnsi="Times New Roman"/>
          <w:spacing w:val="10"/>
          <w:sz w:val="21"/>
          <w:szCs w:val="21"/>
          <w:lang w:eastAsia="zh-CN"/>
        </w:rPr>
        <w:t>。</w:t>
      </w:r>
    </w:p>
    <w:p w14:paraId="44F21B0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）发出异常。当查出页表中有页失效位或页面访问越界位时，发出缺页异常或越界中断，并将控制权交给存储管理程序。</w:t>
      </w:r>
    </w:p>
    <w:p w14:paraId="4DE24336" w14:textId="33940686" w:rsidR="00EF5290" w:rsidRPr="00451168" w:rsidRDefault="000A6E29" w:rsidP="00EF5290">
      <w:pPr>
        <w:widowControl/>
        <w:rPr>
          <w:rFonts w:ascii="Times New Roman" w:hAnsi="Times New Roman"/>
          <w:b/>
          <w:color w:val="4472C4" w:themeColor="accent1"/>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）管理特征位。负责设置和检查页表中的引用位、修改位、有效位和保护权限位等各个特征位。</w:t>
      </w:r>
    </w:p>
    <w:p w14:paraId="7B67E8F4" w14:textId="3B806798" w:rsidR="000A6E29" w:rsidRPr="008755B7"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175BB0EF" wp14:editId="3CD7BD27">
            <wp:extent cx="4886325" cy="3116580"/>
            <wp:effectExtent l="0" t="0" r="9525"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116580"/>
                    </a:xfrm>
                    <a:prstGeom prst="rect">
                      <a:avLst/>
                    </a:prstGeom>
                    <a:noFill/>
                    <a:ln>
                      <a:noFill/>
                    </a:ln>
                  </pic:spPr>
                </pic:pic>
              </a:graphicData>
            </a:graphic>
          </wp:inline>
        </w:drawing>
      </w:r>
    </w:p>
    <w:p w14:paraId="5C60E3A2" w14:textId="77777777" w:rsidR="000A6E29" w:rsidRPr="008755B7"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CE0E59">
        <w:rPr>
          <w:rFonts w:ascii="Times New Roman" w:hAnsi="Times New Roman" w:hint="eastAsia"/>
          <w:b/>
          <w:color w:val="FF0000"/>
          <w:spacing w:val="10"/>
          <w:sz w:val="24"/>
          <w:szCs w:val="18"/>
          <w:lang w:eastAsia="zh-CN"/>
        </w:rPr>
        <w:t>Operating System Concepts (9th Edition)</w:t>
      </w:r>
      <w:r w:rsidRPr="008755B7">
        <w:rPr>
          <w:rFonts w:ascii="Times New Roman" w:hAnsi="Times New Roman" w:hint="eastAsia"/>
          <w:b/>
          <w:color w:val="FF0000"/>
          <w:spacing w:val="10"/>
          <w:sz w:val="24"/>
          <w:szCs w:val="18"/>
          <w:lang w:eastAsia="zh-CN"/>
        </w:rPr>
        <w:t>, page195</w:t>
      </w:r>
    </w:p>
    <w:p w14:paraId="0C099599" w14:textId="77777777" w:rsidR="000A6E29" w:rsidRDefault="000A6E29" w:rsidP="000A6E29">
      <w:pPr>
        <w:spacing w:after="0" w:line="200" w:lineRule="exact"/>
        <w:rPr>
          <w:rFonts w:ascii="Times New Roman" w:hAnsi="Times New Roman"/>
          <w:sz w:val="20"/>
          <w:szCs w:val="20"/>
          <w:lang w:eastAsia="zh-CN"/>
        </w:rPr>
      </w:pPr>
    </w:p>
    <w:p w14:paraId="66BCB697" w14:textId="77777777" w:rsidR="000A6E29" w:rsidRDefault="000A6E29" w:rsidP="000A6E29">
      <w:pPr>
        <w:spacing w:after="0" w:line="200" w:lineRule="exact"/>
        <w:rPr>
          <w:rFonts w:ascii="Times New Roman" w:hAnsi="Times New Roman"/>
          <w:sz w:val="20"/>
          <w:szCs w:val="20"/>
          <w:lang w:eastAsia="zh-CN"/>
        </w:rPr>
      </w:pPr>
      <w:r>
        <w:rPr>
          <w:rFonts w:ascii="Times New Roman" w:hAnsi="Times New Roman"/>
          <w:sz w:val="20"/>
          <w:szCs w:val="20"/>
          <w:lang w:eastAsia="zh-CN"/>
        </w:rPr>
        <w:br w:type="page"/>
      </w:r>
    </w:p>
    <w:p w14:paraId="70B5BEE8" w14:textId="17CE617E"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w:lastRenderedPageBreak/>
        <mc:AlternateContent>
          <mc:Choice Requires="wps">
            <w:drawing>
              <wp:anchor distT="0" distB="0" distL="114300" distR="114300" simplePos="0" relativeHeight="251678720" behindDoc="0" locked="0" layoutInCell="1" allowOverlap="1" wp14:anchorId="26DDEA70" wp14:editId="79A05AF5">
                <wp:simplePos x="0" y="0"/>
                <wp:positionH relativeFrom="column">
                  <wp:posOffset>3669030</wp:posOffset>
                </wp:positionH>
                <wp:positionV relativeFrom="paragraph">
                  <wp:posOffset>100330</wp:posOffset>
                </wp:positionV>
                <wp:extent cx="1589405" cy="198120"/>
                <wp:effectExtent l="7620" t="13970" r="12700" b="6985"/>
                <wp:wrapNone/>
                <wp:docPr id="416" name="文本框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9405" cy="198120"/>
                        </a:xfrm>
                        <a:prstGeom prst="rect">
                          <a:avLst/>
                        </a:prstGeom>
                        <a:solidFill>
                          <a:srgbClr val="FFFFFF"/>
                        </a:solidFill>
                        <a:ln w="9525">
                          <a:solidFill>
                            <a:srgbClr val="FFFFFF"/>
                          </a:solidFill>
                          <a:miter lim="800000"/>
                          <a:headEnd/>
                          <a:tailEnd/>
                        </a:ln>
                      </wps:spPr>
                      <wps:txbx>
                        <w:txbxContent>
                          <w:p w14:paraId="6B1DA5D4" w14:textId="77777777" w:rsidR="00D35642" w:rsidRDefault="00D35642" w:rsidP="000A6E29">
                            <w:pPr>
                              <w:pStyle w:val="12"/>
                            </w:pPr>
                            <w:r>
                              <w:rPr>
                                <w:rFonts w:hint="eastAsia"/>
                              </w:rPr>
                              <w:t>CPU送入逻辑地址(8196)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DEA70" id="文本框 416" o:spid="_x0000_s1115" type="#_x0000_t202" style="position:absolute;margin-left:288.9pt;margin-top:7.9pt;width:125.15pt;height:1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" strokecolor="white">
                <v:textbox inset=",0,,0">
                  <w:txbxContent>
                    <w:p w14:paraId="6B1DA5D4" w14:textId="77777777" w:rsidR="00D35642" w:rsidRDefault="00D35642" w:rsidP="000A6E29">
                      <w:pPr>
                        <w:pStyle w:val="12"/>
                      </w:pPr>
                      <w:r>
                        <w:rPr>
                          <w:rFonts w:hint="eastAsia"/>
                        </w:rPr>
                        <w:t>CPU送入逻辑地址(8196)</w:t>
                      </w:r>
                    </w:p>
                  </w:txbxContent>
                </v:textbox>
              </v:shape>
            </w:pict>
          </mc:Fallback>
        </mc:AlternateContent>
      </w:r>
    </w:p>
    <w:p w14:paraId="0769B462" w14:textId="77777777" w:rsidR="000A6E29" w:rsidRDefault="000A6E29" w:rsidP="000A6E29">
      <w:pPr>
        <w:spacing w:after="0" w:line="200" w:lineRule="exact"/>
        <w:rPr>
          <w:rFonts w:ascii="Times New Roman" w:hAnsi="Times New Roman"/>
          <w:sz w:val="20"/>
          <w:szCs w:val="20"/>
          <w:lang w:eastAsia="zh-CN"/>
        </w:rPr>
      </w:pPr>
    </w:p>
    <w:p w14:paraId="7D39CEDE" w14:textId="77777777" w:rsidR="000A6E29" w:rsidRDefault="000A6E29" w:rsidP="000A6E29">
      <w:pPr>
        <w:spacing w:after="0" w:line="200" w:lineRule="exact"/>
        <w:rPr>
          <w:rFonts w:ascii="Times New Roman" w:hAnsi="Times New Roman"/>
          <w:sz w:val="20"/>
          <w:szCs w:val="20"/>
          <w:lang w:eastAsia="zh-CN"/>
        </w:rPr>
      </w:pPr>
    </w:p>
    <w:p w14:paraId="2DC20E7D" w14:textId="506213D3"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82816" behindDoc="0" locked="0" layoutInCell="1" allowOverlap="1" wp14:anchorId="2A7782CF" wp14:editId="65357F50">
                <wp:simplePos x="0" y="0"/>
                <wp:positionH relativeFrom="column">
                  <wp:posOffset>4036060</wp:posOffset>
                </wp:positionH>
                <wp:positionV relativeFrom="paragraph">
                  <wp:posOffset>16510</wp:posOffset>
                </wp:positionV>
                <wp:extent cx="0" cy="198120"/>
                <wp:effectExtent l="12700" t="6350" r="6350" b="5080"/>
                <wp:wrapNone/>
                <wp:docPr id="415" name="直接连接符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2E134DE2" id="直接连接符 415"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8pt,1.3pt" to="317.8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79744" behindDoc="0" locked="0" layoutInCell="1" allowOverlap="1" wp14:anchorId="45E21AE9" wp14:editId="45D58F1B">
                <wp:simplePos x="0" y="0"/>
                <wp:positionH relativeFrom="column">
                  <wp:posOffset>3547110</wp:posOffset>
                </wp:positionH>
                <wp:positionV relativeFrom="paragraph">
                  <wp:posOffset>16510</wp:posOffset>
                </wp:positionV>
                <wp:extent cx="1711325" cy="198120"/>
                <wp:effectExtent l="9525" t="6350" r="12700" b="5080"/>
                <wp:wrapNone/>
                <wp:docPr id="414" name="文本框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981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4F786F" w14:textId="77777777" w:rsidR="00D35642" w:rsidRDefault="00D35642" w:rsidP="000A6E29">
                            <w:pPr>
                              <w:spacing w:line="0" w:lineRule="atLeast"/>
                              <w:ind w:firstLineChars="100" w:firstLine="180"/>
                              <w:rPr>
                                <w:sz w:val="18"/>
                              </w:rPr>
                            </w:pPr>
                            <w:r>
                              <w:rPr>
                                <w:rFonts w:hint="eastAsia"/>
                                <w:sz w:val="18"/>
                              </w:rPr>
                              <w:t xml:space="preserve">0 0 1 0 </w:t>
                            </w:r>
                            <w:r>
                              <w:rPr>
                                <w:rFonts w:hint="eastAsia"/>
                                <w:sz w:val="18"/>
                                <w:lang w:eastAsia="zh-CN"/>
                              </w:rPr>
                              <w:t xml:space="preserve">  </w:t>
                            </w:r>
                            <w:r>
                              <w:rPr>
                                <w:rFonts w:hint="eastAsia"/>
                                <w:sz w:val="18"/>
                              </w:rPr>
                              <w:t xml:space="preserve"> 0 0 0 0 0 0 0 0 0 1 0 0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21AE9" id="文本框 414" o:spid="_x0000_s1116" type="#_x0000_t202" style="position:absolute;margin-left:279.3pt;margin-top:1.3pt;width:134.75pt;height:1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">
                <v:textbox inset="0,0,0,0">
                  <w:txbxContent>
                    <w:p w14:paraId="374F786F" w14:textId="77777777" w:rsidR="00D35642" w:rsidRDefault="00D35642" w:rsidP="000A6E29">
                      <w:pPr>
                        <w:spacing w:line="0" w:lineRule="atLeast"/>
                        <w:ind w:firstLineChars="100" w:firstLine="180"/>
                        <w:rPr>
                          <w:sz w:val="18"/>
                        </w:rPr>
                      </w:pPr>
                      <w:r>
                        <w:rPr>
                          <w:rFonts w:hint="eastAsia"/>
                          <w:sz w:val="18"/>
                        </w:rPr>
                        <w:t xml:space="preserve">0 0 1 0 </w:t>
                      </w:r>
                      <w:r>
                        <w:rPr>
                          <w:rFonts w:hint="eastAsia"/>
                          <w:sz w:val="18"/>
                          <w:lang w:eastAsia="zh-CN"/>
                        </w:rPr>
                        <w:t xml:space="preserve">  </w:t>
                      </w:r>
                      <w:r>
                        <w:rPr>
                          <w:rFonts w:hint="eastAsia"/>
                          <w:sz w:val="18"/>
                        </w:rPr>
                        <w:t xml:space="preserve"> 0 0 0 0 0 0 0 0 0 1 0 0</w:t>
                      </w:r>
                    </w:p>
                  </w:txbxContent>
                </v:textbox>
              </v:shape>
            </w:pict>
          </mc:Fallback>
        </mc:AlternateContent>
      </w:r>
    </w:p>
    <w:p w14:paraId="08B2A45C" w14:textId="393515AE"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91008" behindDoc="0" locked="0" layoutInCell="1" allowOverlap="1" wp14:anchorId="0E2F4313" wp14:editId="164D940B">
                <wp:simplePos x="0" y="0"/>
                <wp:positionH relativeFrom="column">
                  <wp:posOffset>4525010</wp:posOffset>
                </wp:positionH>
                <wp:positionV relativeFrom="paragraph">
                  <wp:posOffset>87630</wp:posOffset>
                </wp:positionV>
                <wp:extent cx="0" cy="99060"/>
                <wp:effectExtent l="6350" t="13970" r="12700" b="10795"/>
                <wp:wrapNone/>
                <wp:docPr id="413" name="直接连接符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5FC732BE" id="直接连接符 413"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pt,6.9pt" to="356.3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84864" behindDoc="0" locked="0" layoutInCell="1" allowOverlap="1" wp14:anchorId="462CEEFE" wp14:editId="462F0EB3">
                <wp:simplePos x="0" y="0"/>
                <wp:positionH relativeFrom="column">
                  <wp:posOffset>3669030</wp:posOffset>
                </wp:positionH>
                <wp:positionV relativeFrom="paragraph">
                  <wp:posOffset>87630</wp:posOffset>
                </wp:positionV>
                <wp:extent cx="0" cy="693420"/>
                <wp:effectExtent l="7620" t="13970" r="11430" b="6985"/>
                <wp:wrapNone/>
                <wp:docPr id="412" name="直接连接符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34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76CF115D" id="直接连接符 412"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6.9pt" to="288.9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"/>
            </w:pict>
          </mc:Fallback>
        </mc:AlternateContent>
      </w:r>
    </w:p>
    <w:p w14:paraId="485813D2" w14:textId="18530E75"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94080" behindDoc="0" locked="0" layoutInCell="1" allowOverlap="1" wp14:anchorId="44D95DDD" wp14:editId="167EC4DD">
                <wp:simplePos x="0" y="0"/>
                <wp:positionH relativeFrom="column">
                  <wp:posOffset>5135880</wp:posOffset>
                </wp:positionH>
                <wp:positionV relativeFrom="paragraph">
                  <wp:posOffset>59690</wp:posOffset>
                </wp:positionV>
                <wp:extent cx="0" cy="1882140"/>
                <wp:effectExtent l="7620" t="8255" r="11430" b="5080"/>
                <wp:wrapNone/>
                <wp:docPr id="411" name="直接连接符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821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4684BE7F" id="直接连接符 411"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4pt,4.7pt" to="404.4pt,1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92032" behindDoc="0" locked="0" layoutInCell="1" allowOverlap="1" wp14:anchorId="61F2CE16" wp14:editId="3F306B70">
                <wp:simplePos x="0" y="0"/>
                <wp:positionH relativeFrom="column">
                  <wp:posOffset>4525010</wp:posOffset>
                </wp:positionH>
                <wp:positionV relativeFrom="paragraph">
                  <wp:posOffset>59690</wp:posOffset>
                </wp:positionV>
                <wp:extent cx="610870" cy="0"/>
                <wp:effectExtent l="6350" t="8255" r="11430" b="10795"/>
                <wp:wrapNone/>
                <wp:docPr id="410" name="直接连接符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65FBF947" id="直接连接符 410" o:spid="_x0000_s1026" style="position:absolute;left:0;text-align:lef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pt,4.7pt" to="404.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"/>
            </w:pict>
          </mc:Fallback>
        </mc:AlternateContent>
      </w:r>
    </w:p>
    <w:p w14:paraId="75FD342E" w14:textId="077C989B"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95104" behindDoc="0" locked="0" layoutInCell="1" allowOverlap="1" wp14:anchorId="3AD903ED" wp14:editId="50D49C4A">
                <wp:simplePos x="0" y="0"/>
                <wp:positionH relativeFrom="column">
                  <wp:posOffset>3783330</wp:posOffset>
                </wp:positionH>
                <wp:positionV relativeFrom="paragraph">
                  <wp:posOffset>40005</wp:posOffset>
                </wp:positionV>
                <wp:extent cx="1352550" cy="198120"/>
                <wp:effectExtent l="7620" t="10795" r="11430" b="10160"/>
                <wp:wrapNone/>
                <wp:docPr id="409" name="文本框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98120"/>
                        </a:xfrm>
                        <a:prstGeom prst="rect">
                          <a:avLst/>
                        </a:prstGeom>
                        <a:solidFill>
                          <a:srgbClr val="FFFFFF"/>
                        </a:solidFill>
                        <a:ln w="9525">
                          <a:solidFill>
                            <a:srgbClr val="FFFFFF"/>
                          </a:solidFill>
                          <a:miter lim="800000"/>
                          <a:headEnd/>
                          <a:tailEnd/>
                        </a:ln>
                      </wps:spPr>
                      <wps:txbx>
                        <w:txbxContent>
                          <w:p w14:paraId="7598E7A7" w14:textId="77777777" w:rsidR="00D35642" w:rsidRDefault="00D35642" w:rsidP="000A6E29">
                            <w:pPr>
                              <w:pStyle w:val="12"/>
                              <w:jc w:val="left"/>
                            </w:pPr>
                            <w:r>
                              <w:rPr>
                                <w:rFonts w:hint="eastAsia"/>
                              </w:rPr>
                              <w:t>页号  页框号 在内存否</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03ED" id="文本框 409" o:spid="_x0000_s1117" type="#_x0000_t202" style="position:absolute;margin-left:297.9pt;margin-top:3.15pt;width:106.5pt;height:1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" strokecolor="white">
                <v:textbox inset=",0,,0">
                  <w:txbxContent>
                    <w:p w14:paraId="7598E7A7" w14:textId="77777777" w:rsidR="00D35642" w:rsidRDefault="00D35642" w:rsidP="000A6E29">
                      <w:pPr>
                        <w:pStyle w:val="12"/>
                        <w:jc w:val="left"/>
                      </w:pPr>
                      <w:r>
                        <w:rPr>
                          <w:rFonts w:hint="eastAsia"/>
                        </w:rPr>
                        <w:t>页号  页框号 在内存否</w:t>
                      </w:r>
                    </w:p>
                  </w:txbxContent>
                </v:textbox>
              </v:shape>
            </w:pict>
          </mc:Fallback>
        </mc:AlternateContent>
      </w:r>
    </w:p>
    <w:p w14:paraId="0DC7C133" w14:textId="4ED689EE"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76672" behindDoc="0" locked="0" layoutInCell="1" allowOverlap="1" wp14:anchorId="32785E16" wp14:editId="025D42C1">
                <wp:simplePos x="0" y="0"/>
                <wp:positionH relativeFrom="column">
                  <wp:posOffset>3424555</wp:posOffset>
                </wp:positionH>
                <wp:positionV relativeFrom="paragraph">
                  <wp:posOffset>3810</wp:posOffset>
                </wp:positionV>
                <wp:extent cx="1956435" cy="1783080"/>
                <wp:effectExtent l="10795" t="6350" r="13970" b="10795"/>
                <wp:wrapNone/>
                <wp:docPr id="408" name="矩形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6435" cy="1783080"/>
                        </a:xfrm>
                        <a:prstGeom prst="rect">
                          <a:avLst/>
                        </a:prstGeom>
                        <a:solidFill>
                          <a:srgbClr val="FFFFFF"/>
                        </a:solidFill>
                        <a:ln w="9525">
                          <a:solidFill>
                            <a:srgbClr val="00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174BCD36" id="矩形 408" o:spid="_x0000_s1026" style="position:absolute;left:0;text-align:left;margin-left:269.65pt;margin-top:.3pt;width:154.05pt;height:14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">
                <v:stroke dashstyle="dash"/>
                <v:textbox inset="0,0,0,0"/>
              </v:rect>
            </w:pict>
          </mc:Fallback>
        </mc:AlternateContent>
      </w:r>
    </w:p>
    <w:p w14:paraId="434B7800" w14:textId="7694F872"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g">
            <w:drawing>
              <wp:anchor distT="0" distB="0" distL="114300" distR="114300" simplePos="0" relativeHeight="251689984" behindDoc="0" locked="0" layoutInCell="1" allowOverlap="1" wp14:anchorId="4EBE344E" wp14:editId="00632527">
                <wp:simplePos x="0" y="0"/>
                <wp:positionH relativeFrom="column">
                  <wp:posOffset>3669030</wp:posOffset>
                </wp:positionH>
                <wp:positionV relativeFrom="paragraph">
                  <wp:posOffset>635</wp:posOffset>
                </wp:positionV>
                <wp:extent cx="1226185" cy="1758315"/>
                <wp:effectExtent l="64770" t="6350" r="13970" b="26035"/>
                <wp:wrapNone/>
                <wp:docPr id="405" name="组合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185" cy="1758315"/>
                          <a:chOff x="6238" y="2701"/>
                          <a:chExt cx="1931" cy="2769"/>
                        </a:xfrm>
                      </wpg:grpSpPr>
                      <wps:wsp>
                        <wps:cNvPr id="406" name="文本框 649"/>
                        <wps:cNvSpPr txBox="1">
                          <a:spLocks noChangeArrowheads="1"/>
                        </wps:cNvSpPr>
                        <wps:spPr bwMode="auto">
                          <a:xfrm>
                            <a:off x="6559" y="2701"/>
                            <a:ext cx="1610" cy="23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0DE5B2" w14:textId="77777777" w:rsidR="00D35642" w:rsidRDefault="00D35642" w:rsidP="000A6E29">
                              <w:pPr>
                                <w:spacing w:after="0" w:line="0" w:lineRule="atLeast"/>
                                <w:rPr>
                                  <w:sz w:val="18"/>
                                </w:rPr>
                              </w:pPr>
                              <w:r>
                                <w:rPr>
                                  <w:rFonts w:hint="eastAsia"/>
                                  <w:sz w:val="18"/>
                                </w:rPr>
                                <w:t xml:space="preserve">0  </w:t>
                              </w:r>
                              <w:r>
                                <w:rPr>
                                  <w:rFonts w:hint="eastAsia"/>
                                  <w:sz w:val="18"/>
                                  <w:lang w:eastAsia="zh-CN"/>
                                </w:rPr>
                                <w:t xml:space="preserve">           </w:t>
                              </w:r>
                              <w:r>
                                <w:rPr>
                                  <w:rFonts w:hint="eastAsia"/>
                                  <w:sz w:val="18"/>
                                </w:rPr>
                                <w:t xml:space="preserve">010  </w:t>
                              </w:r>
                              <w:r>
                                <w:rPr>
                                  <w:rFonts w:hint="eastAsia"/>
                                  <w:sz w:val="18"/>
                                  <w:lang w:eastAsia="zh-CN"/>
                                </w:rPr>
                                <w:t xml:space="preserve">      </w:t>
                              </w:r>
                              <w:r>
                                <w:rPr>
                                  <w:rFonts w:hint="eastAsia"/>
                                  <w:sz w:val="18"/>
                                </w:rPr>
                                <w:t>1</w:t>
                              </w:r>
                            </w:p>
                            <w:p w14:paraId="4F319F73" w14:textId="77777777" w:rsidR="00D35642" w:rsidRDefault="00D35642" w:rsidP="000A6E29">
                              <w:pPr>
                                <w:spacing w:after="0" w:line="0" w:lineRule="atLeast"/>
                                <w:rPr>
                                  <w:sz w:val="18"/>
                                </w:rPr>
                              </w:pPr>
                              <w:r>
                                <w:rPr>
                                  <w:rFonts w:hint="eastAsia"/>
                                  <w:sz w:val="18"/>
                                </w:rPr>
                                <w:t xml:space="preserve">1   </w:t>
                              </w:r>
                              <w:r>
                                <w:rPr>
                                  <w:rFonts w:hint="eastAsia"/>
                                  <w:sz w:val="18"/>
                                  <w:lang w:eastAsia="zh-CN"/>
                                </w:rPr>
                                <w:t xml:space="preserve">          </w:t>
                              </w:r>
                              <w:r>
                                <w:rPr>
                                  <w:rFonts w:hint="eastAsia"/>
                                  <w:sz w:val="18"/>
                                </w:rPr>
                                <w:t xml:space="preserve">001  </w:t>
                              </w:r>
                              <w:r>
                                <w:rPr>
                                  <w:rFonts w:hint="eastAsia"/>
                                  <w:sz w:val="18"/>
                                  <w:lang w:eastAsia="zh-CN"/>
                                </w:rPr>
                                <w:t xml:space="preserve">      </w:t>
                              </w:r>
                              <w:r>
                                <w:rPr>
                                  <w:rFonts w:hint="eastAsia"/>
                                  <w:sz w:val="18"/>
                                </w:rPr>
                                <w:t>1</w:t>
                              </w:r>
                            </w:p>
                            <w:p w14:paraId="3DBEEB0D" w14:textId="77777777" w:rsidR="00D35642" w:rsidRDefault="00D35642" w:rsidP="000A6E29">
                              <w:pPr>
                                <w:spacing w:after="0" w:line="0" w:lineRule="atLeast"/>
                                <w:rPr>
                                  <w:sz w:val="18"/>
                                </w:rPr>
                              </w:pPr>
                              <w:r>
                                <w:rPr>
                                  <w:rFonts w:hint="eastAsia"/>
                                  <w:sz w:val="18"/>
                                </w:rPr>
                                <w:t xml:space="preserve">2   </w:t>
                              </w:r>
                              <w:r>
                                <w:rPr>
                                  <w:rFonts w:hint="eastAsia"/>
                                  <w:sz w:val="18"/>
                                  <w:lang w:eastAsia="zh-CN"/>
                                </w:rPr>
                                <w:t xml:space="preserve">          </w:t>
                              </w:r>
                              <w:r>
                                <w:rPr>
                                  <w:rFonts w:hint="eastAsia"/>
                                  <w:sz w:val="18"/>
                                </w:rPr>
                                <w:t xml:space="preserve">110  </w:t>
                              </w:r>
                              <w:r>
                                <w:rPr>
                                  <w:rFonts w:hint="eastAsia"/>
                                  <w:sz w:val="18"/>
                                  <w:lang w:eastAsia="zh-CN"/>
                                </w:rPr>
                                <w:t xml:space="preserve">      </w:t>
                              </w:r>
                              <w:r>
                                <w:rPr>
                                  <w:rFonts w:hint="eastAsia"/>
                                  <w:sz w:val="18"/>
                                </w:rPr>
                                <w:t>1</w:t>
                              </w:r>
                            </w:p>
                            <w:p w14:paraId="604C1741" w14:textId="77777777" w:rsidR="00D35642" w:rsidRDefault="00D35642" w:rsidP="000A6E29">
                              <w:pPr>
                                <w:spacing w:after="0" w:line="0" w:lineRule="atLeast"/>
                                <w:rPr>
                                  <w:sz w:val="18"/>
                                </w:rPr>
                              </w:pPr>
                              <w:r>
                                <w:rPr>
                                  <w:rFonts w:hint="eastAsia"/>
                                  <w:sz w:val="18"/>
                                </w:rPr>
                                <w:t xml:space="preserve">3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1</w:t>
                              </w:r>
                            </w:p>
                            <w:p w14:paraId="62250808" w14:textId="77777777" w:rsidR="00D35642" w:rsidRDefault="00D35642" w:rsidP="000A6E29">
                              <w:pPr>
                                <w:spacing w:after="0" w:line="0" w:lineRule="atLeast"/>
                                <w:rPr>
                                  <w:sz w:val="18"/>
                                </w:rPr>
                              </w:pPr>
                              <w:r>
                                <w:rPr>
                                  <w:rFonts w:hint="eastAsia"/>
                                  <w:sz w:val="18"/>
                                </w:rPr>
                                <w:t xml:space="preserve">4   </w:t>
                              </w:r>
                              <w:r>
                                <w:rPr>
                                  <w:rFonts w:hint="eastAsia"/>
                                  <w:sz w:val="18"/>
                                  <w:lang w:eastAsia="zh-CN"/>
                                </w:rPr>
                                <w:t xml:space="preserve">          </w:t>
                              </w:r>
                              <w:r>
                                <w:rPr>
                                  <w:rFonts w:hint="eastAsia"/>
                                  <w:sz w:val="18"/>
                                </w:rPr>
                                <w:t xml:space="preserve">100  </w:t>
                              </w:r>
                              <w:r>
                                <w:rPr>
                                  <w:rFonts w:hint="eastAsia"/>
                                  <w:sz w:val="18"/>
                                  <w:lang w:eastAsia="zh-CN"/>
                                </w:rPr>
                                <w:t xml:space="preserve">      </w:t>
                              </w:r>
                              <w:r>
                                <w:rPr>
                                  <w:rFonts w:hint="eastAsia"/>
                                  <w:sz w:val="18"/>
                                </w:rPr>
                                <w:t>1</w:t>
                              </w:r>
                            </w:p>
                            <w:p w14:paraId="41B1F891" w14:textId="77777777" w:rsidR="00D35642" w:rsidRDefault="00D35642" w:rsidP="000A6E29">
                              <w:pPr>
                                <w:spacing w:after="0" w:line="0" w:lineRule="atLeast"/>
                                <w:rPr>
                                  <w:sz w:val="18"/>
                                </w:rPr>
                              </w:pPr>
                              <w:r>
                                <w:rPr>
                                  <w:rFonts w:hint="eastAsia"/>
                                  <w:sz w:val="18"/>
                                </w:rPr>
                                <w:t xml:space="preserve">5   </w:t>
                              </w:r>
                              <w:r>
                                <w:rPr>
                                  <w:rFonts w:hint="eastAsia"/>
                                  <w:sz w:val="18"/>
                                  <w:lang w:eastAsia="zh-CN"/>
                                </w:rPr>
                                <w:t xml:space="preserve">          </w:t>
                              </w:r>
                              <w:r>
                                <w:rPr>
                                  <w:rFonts w:hint="eastAsia"/>
                                  <w:sz w:val="18"/>
                                </w:rPr>
                                <w:t xml:space="preserve">011  </w:t>
                              </w:r>
                              <w:r>
                                <w:rPr>
                                  <w:rFonts w:hint="eastAsia"/>
                                  <w:sz w:val="18"/>
                                  <w:lang w:eastAsia="zh-CN"/>
                                </w:rPr>
                                <w:t xml:space="preserve">      </w:t>
                              </w:r>
                              <w:r>
                                <w:rPr>
                                  <w:rFonts w:hint="eastAsia"/>
                                  <w:sz w:val="18"/>
                                </w:rPr>
                                <w:t>1</w:t>
                              </w:r>
                            </w:p>
                            <w:p w14:paraId="6399AE76" w14:textId="77777777" w:rsidR="00D35642" w:rsidRDefault="00D35642" w:rsidP="000A6E29">
                              <w:pPr>
                                <w:spacing w:after="0" w:line="0" w:lineRule="atLeast"/>
                                <w:rPr>
                                  <w:sz w:val="18"/>
                                </w:rPr>
                              </w:pPr>
                              <w:r>
                                <w:rPr>
                                  <w:rFonts w:hint="eastAsia"/>
                                  <w:sz w:val="18"/>
                                </w:rPr>
                                <w:t xml:space="preserve">6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 xml:space="preserve"> </w:t>
                              </w:r>
                              <w:r>
                                <w:rPr>
                                  <w:rFonts w:hint="eastAsia"/>
                                  <w:sz w:val="18"/>
                                  <w:lang w:eastAsia="zh-CN"/>
                                </w:rPr>
                                <w:t xml:space="preserve">    </w:t>
                              </w:r>
                              <w:r>
                                <w:rPr>
                                  <w:rFonts w:hint="eastAsia"/>
                                  <w:sz w:val="18"/>
                                </w:rPr>
                                <w:t>0</w:t>
                              </w:r>
                            </w:p>
                            <w:p w14:paraId="19C6D244" w14:textId="77777777" w:rsidR="00D35642" w:rsidRDefault="00D35642" w:rsidP="000A6E29">
                              <w:pPr>
                                <w:spacing w:after="0" w:line="0" w:lineRule="atLeast"/>
                                <w:rPr>
                                  <w:sz w:val="18"/>
                                </w:rPr>
                              </w:pPr>
                              <w:r>
                                <w:rPr>
                                  <w:rFonts w:hint="eastAsia"/>
                                  <w:sz w:val="18"/>
                                </w:rPr>
                                <w:t xml:space="preserve">7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7B7D35AB" w14:textId="77777777" w:rsidR="00D35642" w:rsidRDefault="00D35642" w:rsidP="000A6E29">
                              <w:pPr>
                                <w:spacing w:after="0" w:line="0" w:lineRule="atLeast"/>
                                <w:rPr>
                                  <w:sz w:val="18"/>
                                </w:rPr>
                              </w:pPr>
                              <w:r>
                                <w:rPr>
                                  <w:rFonts w:hint="eastAsia"/>
                                  <w:sz w:val="18"/>
                                </w:rPr>
                                <w:t xml:space="preserve">8   </w:t>
                              </w:r>
                              <w:r>
                                <w:rPr>
                                  <w:rFonts w:hint="eastAsia"/>
                                  <w:sz w:val="18"/>
                                  <w:lang w:eastAsia="zh-CN"/>
                                </w:rPr>
                                <w:t xml:space="preserve">          </w:t>
                              </w:r>
                              <w:r>
                                <w:rPr>
                                  <w:rFonts w:hint="eastAsia"/>
                                  <w:sz w:val="18"/>
                                </w:rPr>
                                <w:t xml:space="preserve">101  </w:t>
                              </w:r>
                              <w:r>
                                <w:rPr>
                                  <w:rFonts w:hint="eastAsia"/>
                                  <w:sz w:val="18"/>
                                  <w:lang w:eastAsia="zh-CN"/>
                                </w:rPr>
                                <w:t xml:space="preserve">      </w:t>
                              </w:r>
                              <w:r>
                                <w:rPr>
                                  <w:rFonts w:hint="eastAsia"/>
                                  <w:sz w:val="18"/>
                                </w:rPr>
                                <w:t>1</w:t>
                              </w:r>
                            </w:p>
                            <w:p w14:paraId="0D80DF74" w14:textId="77777777" w:rsidR="00D35642" w:rsidRDefault="00D35642" w:rsidP="000A6E29">
                              <w:pPr>
                                <w:spacing w:line="0" w:lineRule="atLeast"/>
                                <w:rPr>
                                  <w:sz w:val="18"/>
                                </w:rPr>
                              </w:pPr>
                              <w:r>
                                <w:rPr>
                                  <w:rFonts w:hint="eastAsia"/>
                                  <w:sz w:val="18"/>
                                </w:rPr>
                                <w:t xml:space="preserve">9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24092236" w14:textId="77777777" w:rsidR="00D35642" w:rsidRDefault="00D35642" w:rsidP="000A6E29">
                              <w:pPr>
                                <w:tabs>
                                  <w:tab w:val="left" w:pos="360"/>
                                </w:tabs>
                                <w:spacing w:line="0" w:lineRule="atLeast"/>
                                <w:ind w:firstLineChars="100" w:firstLine="220"/>
                              </w:pPr>
                              <w:r>
                                <w:rPr>
                                  <w:rFonts w:hint="eastAsia"/>
                                </w:rPr>
                                <w:t>…</w:t>
                              </w:r>
                            </w:p>
                            <w:p w14:paraId="0D722685" w14:textId="77777777" w:rsidR="00D35642" w:rsidRDefault="00D35642" w:rsidP="000A6E29">
                              <w:pPr>
                                <w:spacing w:line="0" w:lineRule="atLeast"/>
                                <w:rPr>
                                  <w:sz w:val="18"/>
                                </w:rPr>
                              </w:pPr>
                            </w:p>
                            <w:p w14:paraId="6F3C78EE" w14:textId="77777777" w:rsidR="00D35642" w:rsidRDefault="00D35642" w:rsidP="000A6E29">
                              <w:pPr>
                                <w:spacing w:line="0" w:lineRule="atLeast"/>
                                <w:rPr>
                                  <w:sz w:val="18"/>
                                </w:rPr>
                              </w:pPr>
                            </w:p>
                            <w:p w14:paraId="7DF840A3" w14:textId="77777777" w:rsidR="00D35642" w:rsidRDefault="00D35642" w:rsidP="000A6E29">
                              <w:pPr>
                                <w:spacing w:line="0" w:lineRule="atLeast"/>
                                <w:rPr>
                                  <w:sz w:val="18"/>
                                </w:rPr>
                              </w:pPr>
                            </w:p>
                          </w:txbxContent>
                        </wps:txbx>
                        <wps:bodyPr rot="0" vert="horz" wrap="square" lIns="0" tIns="0" rIns="0" bIns="0" anchor="t" anchorCtr="0" upright="1">
                          <a:noAutofit/>
                        </wps:bodyPr>
                      </wps:wsp>
                      <wps:wsp>
                        <wps:cNvPr id="407" name="直线 658"/>
                        <wps:cNvCnPr>
                          <a:cxnSpLocks noChangeShapeType="1"/>
                        </wps:cNvCnPr>
                        <wps:spPr bwMode="auto">
                          <a:xfrm>
                            <a:off x="6238" y="5158"/>
                            <a:ext cx="0" cy="312"/>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EBE344E" id="组合 405" o:spid="_x0000_s1118" style="position:absolute;margin-left:288.9pt;margin-top:.05pt;width:96.55pt;height:138.45pt;z-index:251689984;mso-position-horizontal-relative:text;mso-position-vertical-relative:text" coordorigin="6238,2701" coordsize="1931,2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">
                <v:shape id="文本框 649" o:spid="_x0000_s1119" type="#_x0000_t202" style="position:absolute;left:6559;top:2701;width:161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">
                  <v:textbox inset="0,0,0,0">
                    <w:txbxContent>
                      <w:p w14:paraId="2B0DE5B2" w14:textId="77777777" w:rsidR="00D35642" w:rsidRDefault="00D35642" w:rsidP="000A6E29">
                        <w:pPr>
                          <w:spacing w:after="0" w:line="0" w:lineRule="atLeast"/>
                          <w:rPr>
                            <w:sz w:val="18"/>
                          </w:rPr>
                        </w:pPr>
                        <w:r>
                          <w:rPr>
                            <w:rFonts w:hint="eastAsia"/>
                            <w:sz w:val="18"/>
                          </w:rPr>
                          <w:t xml:space="preserve">0  </w:t>
                        </w:r>
                        <w:r>
                          <w:rPr>
                            <w:rFonts w:hint="eastAsia"/>
                            <w:sz w:val="18"/>
                            <w:lang w:eastAsia="zh-CN"/>
                          </w:rPr>
                          <w:t xml:space="preserve">           </w:t>
                        </w:r>
                        <w:r>
                          <w:rPr>
                            <w:rFonts w:hint="eastAsia"/>
                            <w:sz w:val="18"/>
                          </w:rPr>
                          <w:t xml:space="preserve">010  </w:t>
                        </w:r>
                        <w:r>
                          <w:rPr>
                            <w:rFonts w:hint="eastAsia"/>
                            <w:sz w:val="18"/>
                            <w:lang w:eastAsia="zh-CN"/>
                          </w:rPr>
                          <w:t xml:space="preserve">      </w:t>
                        </w:r>
                        <w:r>
                          <w:rPr>
                            <w:rFonts w:hint="eastAsia"/>
                            <w:sz w:val="18"/>
                          </w:rPr>
                          <w:t>1</w:t>
                        </w:r>
                      </w:p>
                      <w:p w14:paraId="4F319F73" w14:textId="77777777" w:rsidR="00D35642" w:rsidRDefault="00D35642" w:rsidP="000A6E29">
                        <w:pPr>
                          <w:spacing w:after="0" w:line="0" w:lineRule="atLeast"/>
                          <w:rPr>
                            <w:sz w:val="18"/>
                          </w:rPr>
                        </w:pPr>
                        <w:r>
                          <w:rPr>
                            <w:rFonts w:hint="eastAsia"/>
                            <w:sz w:val="18"/>
                          </w:rPr>
                          <w:t xml:space="preserve">1   </w:t>
                        </w:r>
                        <w:r>
                          <w:rPr>
                            <w:rFonts w:hint="eastAsia"/>
                            <w:sz w:val="18"/>
                            <w:lang w:eastAsia="zh-CN"/>
                          </w:rPr>
                          <w:t xml:space="preserve">          </w:t>
                        </w:r>
                        <w:r>
                          <w:rPr>
                            <w:rFonts w:hint="eastAsia"/>
                            <w:sz w:val="18"/>
                          </w:rPr>
                          <w:t xml:space="preserve">001  </w:t>
                        </w:r>
                        <w:r>
                          <w:rPr>
                            <w:rFonts w:hint="eastAsia"/>
                            <w:sz w:val="18"/>
                            <w:lang w:eastAsia="zh-CN"/>
                          </w:rPr>
                          <w:t xml:space="preserve">      </w:t>
                        </w:r>
                        <w:r>
                          <w:rPr>
                            <w:rFonts w:hint="eastAsia"/>
                            <w:sz w:val="18"/>
                          </w:rPr>
                          <w:t>1</w:t>
                        </w:r>
                      </w:p>
                      <w:p w14:paraId="3DBEEB0D" w14:textId="77777777" w:rsidR="00D35642" w:rsidRDefault="00D35642" w:rsidP="000A6E29">
                        <w:pPr>
                          <w:spacing w:after="0" w:line="0" w:lineRule="atLeast"/>
                          <w:rPr>
                            <w:sz w:val="18"/>
                          </w:rPr>
                        </w:pPr>
                        <w:r>
                          <w:rPr>
                            <w:rFonts w:hint="eastAsia"/>
                            <w:sz w:val="18"/>
                          </w:rPr>
                          <w:t xml:space="preserve">2   </w:t>
                        </w:r>
                        <w:r>
                          <w:rPr>
                            <w:rFonts w:hint="eastAsia"/>
                            <w:sz w:val="18"/>
                            <w:lang w:eastAsia="zh-CN"/>
                          </w:rPr>
                          <w:t xml:space="preserve">          </w:t>
                        </w:r>
                        <w:r>
                          <w:rPr>
                            <w:rFonts w:hint="eastAsia"/>
                            <w:sz w:val="18"/>
                          </w:rPr>
                          <w:t xml:space="preserve">110  </w:t>
                        </w:r>
                        <w:r>
                          <w:rPr>
                            <w:rFonts w:hint="eastAsia"/>
                            <w:sz w:val="18"/>
                            <w:lang w:eastAsia="zh-CN"/>
                          </w:rPr>
                          <w:t xml:space="preserve">      </w:t>
                        </w:r>
                        <w:r>
                          <w:rPr>
                            <w:rFonts w:hint="eastAsia"/>
                            <w:sz w:val="18"/>
                          </w:rPr>
                          <w:t>1</w:t>
                        </w:r>
                      </w:p>
                      <w:p w14:paraId="604C1741" w14:textId="77777777" w:rsidR="00D35642" w:rsidRDefault="00D35642" w:rsidP="000A6E29">
                        <w:pPr>
                          <w:spacing w:after="0" w:line="0" w:lineRule="atLeast"/>
                          <w:rPr>
                            <w:sz w:val="18"/>
                          </w:rPr>
                        </w:pPr>
                        <w:r>
                          <w:rPr>
                            <w:rFonts w:hint="eastAsia"/>
                            <w:sz w:val="18"/>
                          </w:rPr>
                          <w:t xml:space="preserve">3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1</w:t>
                        </w:r>
                      </w:p>
                      <w:p w14:paraId="62250808" w14:textId="77777777" w:rsidR="00D35642" w:rsidRDefault="00D35642" w:rsidP="000A6E29">
                        <w:pPr>
                          <w:spacing w:after="0" w:line="0" w:lineRule="atLeast"/>
                          <w:rPr>
                            <w:sz w:val="18"/>
                          </w:rPr>
                        </w:pPr>
                        <w:r>
                          <w:rPr>
                            <w:rFonts w:hint="eastAsia"/>
                            <w:sz w:val="18"/>
                          </w:rPr>
                          <w:t xml:space="preserve">4   </w:t>
                        </w:r>
                        <w:r>
                          <w:rPr>
                            <w:rFonts w:hint="eastAsia"/>
                            <w:sz w:val="18"/>
                            <w:lang w:eastAsia="zh-CN"/>
                          </w:rPr>
                          <w:t xml:space="preserve">          </w:t>
                        </w:r>
                        <w:r>
                          <w:rPr>
                            <w:rFonts w:hint="eastAsia"/>
                            <w:sz w:val="18"/>
                          </w:rPr>
                          <w:t xml:space="preserve">100  </w:t>
                        </w:r>
                        <w:r>
                          <w:rPr>
                            <w:rFonts w:hint="eastAsia"/>
                            <w:sz w:val="18"/>
                            <w:lang w:eastAsia="zh-CN"/>
                          </w:rPr>
                          <w:t xml:space="preserve">      </w:t>
                        </w:r>
                        <w:r>
                          <w:rPr>
                            <w:rFonts w:hint="eastAsia"/>
                            <w:sz w:val="18"/>
                          </w:rPr>
                          <w:t>1</w:t>
                        </w:r>
                      </w:p>
                      <w:p w14:paraId="41B1F891" w14:textId="77777777" w:rsidR="00D35642" w:rsidRDefault="00D35642" w:rsidP="000A6E29">
                        <w:pPr>
                          <w:spacing w:after="0" w:line="0" w:lineRule="atLeast"/>
                          <w:rPr>
                            <w:sz w:val="18"/>
                          </w:rPr>
                        </w:pPr>
                        <w:r>
                          <w:rPr>
                            <w:rFonts w:hint="eastAsia"/>
                            <w:sz w:val="18"/>
                          </w:rPr>
                          <w:t xml:space="preserve">5   </w:t>
                        </w:r>
                        <w:r>
                          <w:rPr>
                            <w:rFonts w:hint="eastAsia"/>
                            <w:sz w:val="18"/>
                            <w:lang w:eastAsia="zh-CN"/>
                          </w:rPr>
                          <w:t xml:space="preserve">          </w:t>
                        </w:r>
                        <w:r>
                          <w:rPr>
                            <w:rFonts w:hint="eastAsia"/>
                            <w:sz w:val="18"/>
                          </w:rPr>
                          <w:t xml:space="preserve">011  </w:t>
                        </w:r>
                        <w:r>
                          <w:rPr>
                            <w:rFonts w:hint="eastAsia"/>
                            <w:sz w:val="18"/>
                            <w:lang w:eastAsia="zh-CN"/>
                          </w:rPr>
                          <w:t xml:space="preserve">      </w:t>
                        </w:r>
                        <w:r>
                          <w:rPr>
                            <w:rFonts w:hint="eastAsia"/>
                            <w:sz w:val="18"/>
                          </w:rPr>
                          <w:t>1</w:t>
                        </w:r>
                      </w:p>
                      <w:p w14:paraId="6399AE76" w14:textId="77777777" w:rsidR="00D35642" w:rsidRDefault="00D35642" w:rsidP="000A6E29">
                        <w:pPr>
                          <w:spacing w:after="0" w:line="0" w:lineRule="atLeast"/>
                          <w:rPr>
                            <w:sz w:val="18"/>
                          </w:rPr>
                        </w:pPr>
                        <w:r>
                          <w:rPr>
                            <w:rFonts w:hint="eastAsia"/>
                            <w:sz w:val="18"/>
                          </w:rPr>
                          <w:t xml:space="preserve">6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 xml:space="preserve"> </w:t>
                        </w:r>
                        <w:r>
                          <w:rPr>
                            <w:rFonts w:hint="eastAsia"/>
                            <w:sz w:val="18"/>
                            <w:lang w:eastAsia="zh-CN"/>
                          </w:rPr>
                          <w:t xml:space="preserve">    </w:t>
                        </w:r>
                        <w:r>
                          <w:rPr>
                            <w:rFonts w:hint="eastAsia"/>
                            <w:sz w:val="18"/>
                          </w:rPr>
                          <w:t>0</w:t>
                        </w:r>
                      </w:p>
                      <w:p w14:paraId="19C6D244" w14:textId="77777777" w:rsidR="00D35642" w:rsidRDefault="00D35642" w:rsidP="000A6E29">
                        <w:pPr>
                          <w:spacing w:after="0" w:line="0" w:lineRule="atLeast"/>
                          <w:rPr>
                            <w:sz w:val="18"/>
                          </w:rPr>
                        </w:pPr>
                        <w:r>
                          <w:rPr>
                            <w:rFonts w:hint="eastAsia"/>
                            <w:sz w:val="18"/>
                          </w:rPr>
                          <w:t xml:space="preserve">7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7B7D35AB" w14:textId="77777777" w:rsidR="00D35642" w:rsidRDefault="00D35642" w:rsidP="000A6E29">
                        <w:pPr>
                          <w:spacing w:after="0" w:line="0" w:lineRule="atLeast"/>
                          <w:rPr>
                            <w:sz w:val="18"/>
                          </w:rPr>
                        </w:pPr>
                        <w:r>
                          <w:rPr>
                            <w:rFonts w:hint="eastAsia"/>
                            <w:sz w:val="18"/>
                          </w:rPr>
                          <w:t xml:space="preserve">8   </w:t>
                        </w:r>
                        <w:r>
                          <w:rPr>
                            <w:rFonts w:hint="eastAsia"/>
                            <w:sz w:val="18"/>
                            <w:lang w:eastAsia="zh-CN"/>
                          </w:rPr>
                          <w:t xml:space="preserve">          </w:t>
                        </w:r>
                        <w:r>
                          <w:rPr>
                            <w:rFonts w:hint="eastAsia"/>
                            <w:sz w:val="18"/>
                          </w:rPr>
                          <w:t xml:space="preserve">101  </w:t>
                        </w:r>
                        <w:r>
                          <w:rPr>
                            <w:rFonts w:hint="eastAsia"/>
                            <w:sz w:val="18"/>
                            <w:lang w:eastAsia="zh-CN"/>
                          </w:rPr>
                          <w:t xml:space="preserve">      </w:t>
                        </w:r>
                        <w:r>
                          <w:rPr>
                            <w:rFonts w:hint="eastAsia"/>
                            <w:sz w:val="18"/>
                          </w:rPr>
                          <w:t>1</w:t>
                        </w:r>
                      </w:p>
                      <w:p w14:paraId="0D80DF74" w14:textId="77777777" w:rsidR="00D35642" w:rsidRDefault="00D35642" w:rsidP="000A6E29">
                        <w:pPr>
                          <w:spacing w:line="0" w:lineRule="atLeast"/>
                          <w:rPr>
                            <w:sz w:val="18"/>
                          </w:rPr>
                        </w:pPr>
                        <w:r>
                          <w:rPr>
                            <w:rFonts w:hint="eastAsia"/>
                            <w:sz w:val="18"/>
                          </w:rPr>
                          <w:t xml:space="preserve">9   </w:t>
                        </w:r>
                        <w:r>
                          <w:rPr>
                            <w:rFonts w:hint="eastAsia"/>
                            <w:sz w:val="18"/>
                            <w:lang w:eastAsia="zh-CN"/>
                          </w:rPr>
                          <w:t xml:space="preserve">          </w:t>
                        </w:r>
                        <w:r>
                          <w:rPr>
                            <w:rFonts w:hint="eastAsia"/>
                            <w:sz w:val="18"/>
                          </w:rPr>
                          <w:t xml:space="preserve">000  </w:t>
                        </w:r>
                        <w:r>
                          <w:rPr>
                            <w:rFonts w:hint="eastAsia"/>
                            <w:sz w:val="18"/>
                            <w:lang w:eastAsia="zh-CN"/>
                          </w:rPr>
                          <w:t xml:space="preserve">      </w:t>
                        </w:r>
                        <w:r>
                          <w:rPr>
                            <w:rFonts w:hint="eastAsia"/>
                            <w:sz w:val="18"/>
                          </w:rPr>
                          <w:t>0</w:t>
                        </w:r>
                      </w:p>
                      <w:p w14:paraId="24092236" w14:textId="77777777" w:rsidR="00D35642" w:rsidRDefault="00D35642" w:rsidP="000A6E29">
                        <w:pPr>
                          <w:tabs>
                            <w:tab w:val="left" w:pos="360"/>
                          </w:tabs>
                          <w:spacing w:line="0" w:lineRule="atLeast"/>
                          <w:ind w:firstLineChars="100" w:firstLine="220"/>
                        </w:pPr>
                        <w:r>
                          <w:rPr>
                            <w:rFonts w:hint="eastAsia"/>
                          </w:rPr>
                          <w:t>…</w:t>
                        </w:r>
                      </w:p>
                      <w:p w14:paraId="0D722685" w14:textId="77777777" w:rsidR="00D35642" w:rsidRDefault="00D35642" w:rsidP="000A6E29">
                        <w:pPr>
                          <w:spacing w:line="0" w:lineRule="atLeast"/>
                          <w:rPr>
                            <w:sz w:val="18"/>
                          </w:rPr>
                        </w:pPr>
                      </w:p>
                      <w:p w14:paraId="6F3C78EE" w14:textId="77777777" w:rsidR="00D35642" w:rsidRDefault="00D35642" w:rsidP="000A6E29">
                        <w:pPr>
                          <w:spacing w:line="0" w:lineRule="atLeast"/>
                          <w:rPr>
                            <w:sz w:val="18"/>
                          </w:rPr>
                        </w:pPr>
                      </w:p>
                      <w:p w14:paraId="7DF840A3" w14:textId="77777777" w:rsidR="00D35642" w:rsidRDefault="00D35642" w:rsidP="000A6E29">
                        <w:pPr>
                          <w:spacing w:line="0" w:lineRule="atLeast"/>
                          <w:rPr>
                            <w:sz w:val="18"/>
                          </w:rPr>
                        </w:pPr>
                      </w:p>
                    </w:txbxContent>
                  </v:textbox>
                </v:shape>
                <v:line id="直线 658" o:spid="_x0000_s1120" style="position:absolute;visibility:visible;mso-wrap-style:square" from="6238,5158" to="6238,5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" strokeweight="1.5pt">
                  <v:stroke endarrow="block"/>
                </v:line>
              </v:group>
            </w:pict>
          </mc:Fallback>
        </mc:AlternateContent>
      </w:r>
    </w:p>
    <w:p w14:paraId="414773DD" w14:textId="77777777" w:rsidR="000A6E29" w:rsidRDefault="000A6E29" w:rsidP="000A6E29">
      <w:pPr>
        <w:spacing w:after="0" w:line="200" w:lineRule="exact"/>
        <w:rPr>
          <w:rFonts w:ascii="Times New Roman" w:hAnsi="Times New Roman"/>
          <w:sz w:val="20"/>
          <w:szCs w:val="20"/>
          <w:lang w:eastAsia="zh-CN"/>
        </w:rPr>
      </w:pPr>
    </w:p>
    <w:p w14:paraId="6D34B348" w14:textId="1F683782"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s">
            <w:drawing>
              <wp:anchor distT="0" distB="0" distL="114300" distR="114300" simplePos="0" relativeHeight="251685888" behindDoc="0" locked="0" layoutInCell="1" allowOverlap="1" wp14:anchorId="71E964A8" wp14:editId="56D408F3">
                <wp:simplePos x="0" y="0"/>
                <wp:positionH relativeFrom="column">
                  <wp:posOffset>3669030</wp:posOffset>
                </wp:positionH>
                <wp:positionV relativeFrom="paragraph">
                  <wp:posOffset>19050</wp:posOffset>
                </wp:positionV>
                <wp:extent cx="203835" cy="0"/>
                <wp:effectExtent l="7620" t="59690" r="17145" b="54610"/>
                <wp:wrapNone/>
                <wp:docPr id="404" name="直接连接符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835"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2C8C2975" id="直接连接符 40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1.5pt" to="304.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">
                <v:stroke endarrow="block"/>
              </v:line>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86912" behindDoc="0" locked="0" layoutInCell="1" allowOverlap="1" wp14:anchorId="21C77672" wp14:editId="01C0B2E8">
                <wp:simplePos x="0" y="0"/>
                <wp:positionH relativeFrom="column">
                  <wp:posOffset>4895215</wp:posOffset>
                </wp:positionH>
                <wp:positionV relativeFrom="paragraph">
                  <wp:posOffset>19050</wp:posOffset>
                </wp:positionV>
                <wp:extent cx="120015" cy="0"/>
                <wp:effectExtent l="5080" t="12065" r="8255" b="6985"/>
                <wp:wrapNone/>
                <wp:docPr id="403" name="直接连接符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0BDE2FB5" id="直接连接符 40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45pt,1.5pt" to="394.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"/>
            </w:pict>
          </mc:Fallback>
        </mc:AlternateContent>
      </w:r>
      <w:r>
        <w:rPr>
          <w:rFonts w:ascii="Times New Roman" w:hAnsi="Times New Roman"/>
          <w:noProof/>
          <w:sz w:val="20"/>
          <w:szCs w:val="20"/>
          <w:lang w:eastAsia="zh-CN"/>
        </w:rPr>
        <mc:AlternateContent>
          <mc:Choice Requires="wps">
            <w:drawing>
              <wp:anchor distT="0" distB="0" distL="114300" distR="114300" simplePos="0" relativeHeight="251687936" behindDoc="0" locked="0" layoutInCell="1" allowOverlap="1" wp14:anchorId="7C17BF2A" wp14:editId="20408956">
                <wp:simplePos x="0" y="0"/>
                <wp:positionH relativeFrom="column">
                  <wp:posOffset>5015230</wp:posOffset>
                </wp:positionH>
                <wp:positionV relativeFrom="paragraph">
                  <wp:posOffset>19050</wp:posOffset>
                </wp:positionV>
                <wp:extent cx="0" cy="1287780"/>
                <wp:effectExtent l="10795" t="12065" r="8255" b="5080"/>
                <wp:wrapNone/>
                <wp:docPr id="402" name="直接连接符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778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05CC1211" id="直接连接符 402"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4.9pt,1.5pt" to="394.9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"/>
            </w:pict>
          </mc:Fallback>
        </mc:AlternateContent>
      </w:r>
    </w:p>
    <w:p w14:paraId="19CED4BC" w14:textId="77777777" w:rsidR="000A6E29" w:rsidRDefault="000A6E29" w:rsidP="000A6E29">
      <w:pPr>
        <w:spacing w:after="0" w:line="200" w:lineRule="exact"/>
        <w:rPr>
          <w:rFonts w:ascii="Times New Roman" w:hAnsi="Times New Roman"/>
          <w:sz w:val="20"/>
          <w:szCs w:val="20"/>
          <w:lang w:eastAsia="zh-CN"/>
        </w:rPr>
      </w:pPr>
    </w:p>
    <w:p w14:paraId="2EC3E247" w14:textId="019290A2"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sz w:val="20"/>
          <w:szCs w:val="20"/>
          <w:lang w:eastAsia="zh-CN"/>
        </w:rPr>
        <mc:AlternateContent>
          <mc:Choice Requires="wpg">
            <w:drawing>
              <wp:anchor distT="0" distB="0" distL="114300" distR="114300" simplePos="0" relativeHeight="251697152" behindDoc="0" locked="0" layoutInCell="1" allowOverlap="1" wp14:anchorId="360DA099" wp14:editId="3ACDBB2D">
                <wp:simplePos x="0" y="0"/>
                <wp:positionH relativeFrom="column">
                  <wp:posOffset>500380</wp:posOffset>
                </wp:positionH>
                <wp:positionV relativeFrom="paragraph">
                  <wp:posOffset>120015</wp:posOffset>
                </wp:positionV>
                <wp:extent cx="2800985" cy="1287780"/>
                <wp:effectExtent l="10795" t="5080" r="7620" b="12065"/>
                <wp:wrapNone/>
                <wp:docPr id="381" name="组合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985" cy="1287780"/>
                          <a:chOff x="923" y="1583"/>
                          <a:chExt cx="4411" cy="2028"/>
                        </a:xfrm>
                      </wpg:grpSpPr>
                      <wpg:grpSp>
                        <wpg:cNvPr id="382" name="组合 686"/>
                        <wpg:cNvGrpSpPr>
                          <a:grpSpLocks/>
                        </wpg:cNvGrpSpPr>
                        <wpg:grpSpPr bwMode="auto">
                          <a:xfrm>
                            <a:off x="923" y="1895"/>
                            <a:ext cx="2520" cy="1404"/>
                            <a:chOff x="923" y="1895"/>
                            <a:chExt cx="2520" cy="1404"/>
                          </a:xfrm>
                        </wpg:grpSpPr>
                        <wps:wsp>
                          <wps:cNvPr id="383" name="矩形 664"/>
                          <wps:cNvSpPr>
                            <a:spLocks noChangeArrowheads="1"/>
                          </wps:cNvSpPr>
                          <wps:spPr bwMode="auto">
                            <a:xfrm>
                              <a:off x="923" y="1895"/>
                              <a:ext cx="2520" cy="1404"/>
                            </a:xfrm>
                            <a:prstGeom prst="rect">
                              <a:avLst/>
                            </a:prstGeom>
                            <a:solidFill>
                              <a:srgbClr val="FFFFFF"/>
                            </a:solidFill>
                            <a:ln w="9525">
                              <a:solidFill>
                                <a:srgbClr val="000000"/>
                              </a:solidFill>
                              <a:miter lim="800000"/>
                              <a:headEnd/>
                              <a:tailEnd/>
                            </a:ln>
                          </wps:spPr>
                          <wps:bodyPr rot="0" vert="horz" wrap="square" lIns="91440" tIns="0" rIns="91440" bIns="0" anchor="t" anchorCtr="0" upright="1">
                            <a:noAutofit/>
                          </wps:bodyPr>
                        </wps:wsp>
                        <wps:wsp>
                          <wps:cNvPr id="384" name="文本框 682"/>
                          <wps:cNvSpPr txBox="1">
                            <a:spLocks noChangeArrowheads="1"/>
                          </wps:cNvSpPr>
                          <wps:spPr bwMode="auto">
                            <a:xfrm>
                              <a:off x="1734" y="2038"/>
                              <a:ext cx="1147" cy="312"/>
                            </a:xfrm>
                            <a:prstGeom prst="rect">
                              <a:avLst/>
                            </a:prstGeom>
                            <a:solidFill>
                              <a:srgbClr val="FFFFFF"/>
                            </a:solidFill>
                            <a:ln w="9525">
                              <a:solidFill>
                                <a:srgbClr val="FFFFFF"/>
                              </a:solidFill>
                              <a:miter lim="800000"/>
                              <a:headEnd/>
                              <a:tailEnd/>
                            </a:ln>
                          </wps:spPr>
                          <wps:txbx>
                            <w:txbxContent>
                              <w:p w14:paraId="74613B60" w14:textId="77777777" w:rsidR="00D35642" w:rsidRDefault="00D35642" w:rsidP="000A6E29">
                                <w:pPr>
                                  <w:rPr>
                                    <w:sz w:val="18"/>
                                  </w:rPr>
                                </w:pPr>
                                <w:r>
                                  <w:rPr>
                                    <w:rFonts w:hint="eastAsia"/>
                                    <w:sz w:val="18"/>
                                  </w:rPr>
                                  <w:t>逻辑地址</w:t>
                                </w:r>
                              </w:p>
                            </w:txbxContent>
                          </wps:txbx>
                          <wps:bodyPr rot="0" vert="horz" wrap="square" lIns="91440" tIns="0" rIns="91440" bIns="0" anchor="t" anchorCtr="0" upright="1">
                            <a:noAutofit/>
                          </wps:bodyPr>
                        </wps:wsp>
                      </wpg:grpSp>
                      <wps:wsp>
                        <wps:cNvPr id="385" name="直线 681"/>
                        <wps:cNvCnPr>
                          <a:cxnSpLocks noChangeShapeType="1"/>
                        </wps:cNvCnPr>
                        <wps:spPr bwMode="auto">
                          <a:xfrm rot="-5400000">
                            <a:off x="3894" y="1979"/>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文本框 663"/>
                        <wps:cNvSpPr txBox="1">
                          <a:spLocks noChangeArrowheads="1"/>
                        </wps:cNvSpPr>
                        <wps:spPr bwMode="auto">
                          <a:xfrm>
                            <a:off x="3467" y="2051"/>
                            <a:ext cx="1062" cy="312"/>
                          </a:xfrm>
                          <a:prstGeom prst="rect">
                            <a:avLst/>
                          </a:prstGeom>
                          <a:solidFill>
                            <a:srgbClr val="FFFFFF"/>
                          </a:solidFill>
                          <a:ln w="9525">
                            <a:solidFill>
                              <a:srgbClr val="FFFFFF"/>
                            </a:solidFill>
                            <a:miter lim="800000"/>
                            <a:headEnd/>
                            <a:tailEnd/>
                          </a:ln>
                        </wps:spPr>
                        <wps:txbx>
                          <w:txbxContent>
                            <w:p w14:paraId="3064D491" w14:textId="77777777" w:rsidR="00D35642" w:rsidRDefault="00D35642" w:rsidP="000A6E29">
                              <w:pPr>
                                <w:rPr>
                                  <w:sz w:val="18"/>
                                </w:rPr>
                              </w:pPr>
                              <w:r>
                                <w:rPr>
                                  <w:rFonts w:hint="eastAsia"/>
                                  <w:sz w:val="18"/>
                                </w:rPr>
                                <w:t>物理地址</w:t>
                              </w:r>
                            </w:p>
                          </w:txbxContent>
                        </wps:txbx>
                        <wps:bodyPr rot="0" vert="horz" wrap="square" lIns="91440" tIns="0" rIns="91440" bIns="0" anchor="t" anchorCtr="0" upright="1">
                          <a:noAutofit/>
                        </wps:bodyPr>
                      </wps:wsp>
                      <wps:wsp>
                        <wps:cNvPr id="387" name="文本框 665"/>
                        <wps:cNvSpPr txBox="1">
                          <a:spLocks noChangeArrowheads="1"/>
                        </wps:cNvSpPr>
                        <wps:spPr bwMode="auto">
                          <a:xfrm>
                            <a:off x="1144" y="2416"/>
                            <a:ext cx="770" cy="246"/>
                          </a:xfrm>
                          <a:prstGeom prst="rect">
                            <a:avLst/>
                          </a:prstGeom>
                          <a:solidFill>
                            <a:srgbClr val="FFFFFF"/>
                          </a:solidFill>
                          <a:ln w="9525">
                            <a:solidFill>
                              <a:srgbClr val="000000"/>
                            </a:solidFill>
                            <a:miter lim="800000"/>
                            <a:headEnd/>
                            <a:tailEnd/>
                          </a:ln>
                        </wps:spPr>
                        <wps:txbx>
                          <w:txbxContent>
                            <w:p w14:paraId="318B11D4" w14:textId="77777777" w:rsidR="00D35642" w:rsidRDefault="00D35642" w:rsidP="000A6E29">
                              <w:pPr>
                                <w:pStyle w:val="af7"/>
                              </w:pPr>
                              <w:r>
                                <w:rPr>
                                  <w:rFonts w:hint="eastAsia"/>
                                </w:rPr>
                                <w:t>CPU</w:t>
                              </w:r>
                            </w:p>
                          </w:txbxContent>
                        </wps:txbx>
                        <wps:bodyPr rot="0" vert="horz" wrap="square" lIns="91440" tIns="0" rIns="91440" bIns="0" anchor="t" anchorCtr="0" upright="1">
                          <a:noAutofit/>
                        </wps:bodyPr>
                      </wps:wsp>
                      <wps:wsp>
                        <wps:cNvPr id="388" name="文本框 666"/>
                        <wps:cNvSpPr txBox="1">
                          <a:spLocks noChangeArrowheads="1"/>
                        </wps:cNvSpPr>
                        <wps:spPr bwMode="auto">
                          <a:xfrm>
                            <a:off x="2392" y="2416"/>
                            <a:ext cx="962" cy="246"/>
                          </a:xfrm>
                          <a:prstGeom prst="rect">
                            <a:avLst/>
                          </a:prstGeom>
                          <a:solidFill>
                            <a:srgbClr val="FFFFFF"/>
                          </a:solidFill>
                          <a:ln w="9525">
                            <a:solidFill>
                              <a:srgbClr val="000000"/>
                            </a:solidFill>
                            <a:miter lim="800000"/>
                            <a:headEnd/>
                            <a:tailEnd/>
                          </a:ln>
                        </wps:spPr>
                        <wps:txbx>
                          <w:txbxContent>
                            <w:p w14:paraId="591053B0" w14:textId="77777777" w:rsidR="00D35642" w:rsidRDefault="00D35642" w:rsidP="000A6E29">
                              <w:pPr>
                                <w:pStyle w:val="af7"/>
                              </w:pPr>
                              <w:r>
                                <w:rPr>
                                  <w:rFonts w:hint="eastAsia"/>
                                </w:rPr>
                                <w:t>MMU</w:t>
                              </w:r>
                            </w:p>
                          </w:txbxContent>
                        </wps:txbx>
                        <wps:bodyPr rot="0" vert="horz" wrap="square" lIns="91440" tIns="0" rIns="91440" bIns="0" anchor="t" anchorCtr="0" upright="1">
                          <a:noAutofit/>
                        </wps:bodyPr>
                      </wps:wsp>
                      <wps:wsp>
                        <wps:cNvPr id="389" name="直线 667"/>
                        <wps:cNvCnPr>
                          <a:cxnSpLocks noChangeShapeType="1"/>
                        </wps:cNvCnPr>
                        <wps:spPr bwMode="auto">
                          <a:xfrm rot="-5400000">
                            <a:off x="2157" y="2272"/>
                            <a:ext cx="0" cy="4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90" name="组合 669"/>
                        <wpg:cNvGrpSpPr>
                          <a:grpSpLocks/>
                        </wpg:cNvGrpSpPr>
                        <wpg:grpSpPr bwMode="auto">
                          <a:xfrm>
                            <a:off x="4434" y="1583"/>
                            <a:ext cx="900" cy="2028"/>
                            <a:chOff x="4633" y="11580"/>
                            <a:chExt cx="900" cy="2028"/>
                          </a:xfrm>
                        </wpg:grpSpPr>
                        <wps:wsp>
                          <wps:cNvPr id="391" name="矩形 670"/>
                          <wps:cNvSpPr>
                            <a:spLocks noChangeArrowheads="1"/>
                          </wps:cNvSpPr>
                          <wps:spPr bwMode="auto">
                            <a:xfrm>
                              <a:off x="4633" y="11958"/>
                              <a:ext cx="900" cy="1650"/>
                            </a:xfrm>
                            <a:prstGeom prst="rect">
                              <a:avLst/>
                            </a:prstGeom>
                            <a:solidFill>
                              <a:srgbClr val="FFFFFF"/>
                            </a:solidFill>
                            <a:ln w="9525">
                              <a:solidFill>
                                <a:srgbClr val="000000"/>
                              </a:solidFill>
                              <a:miter lim="800000"/>
                              <a:headEnd/>
                              <a:tailEnd/>
                            </a:ln>
                          </wps:spPr>
                          <wps:bodyPr rot="0" vert="horz" wrap="square" lIns="91440" tIns="0" rIns="91440" bIns="0" anchor="t" anchorCtr="0" upright="1">
                            <a:noAutofit/>
                          </wps:bodyPr>
                        </wps:wsp>
                        <wps:wsp>
                          <wps:cNvPr id="392" name="文本框 671"/>
                          <wps:cNvSpPr txBox="1">
                            <a:spLocks noChangeArrowheads="1"/>
                          </wps:cNvSpPr>
                          <wps:spPr bwMode="auto">
                            <a:xfrm>
                              <a:off x="4654" y="11580"/>
                              <a:ext cx="879" cy="312"/>
                            </a:xfrm>
                            <a:prstGeom prst="rect">
                              <a:avLst/>
                            </a:prstGeom>
                            <a:solidFill>
                              <a:srgbClr val="FFFFFF"/>
                            </a:solidFill>
                            <a:ln w="9525">
                              <a:solidFill>
                                <a:srgbClr val="FFFFFF"/>
                              </a:solidFill>
                              <a:miter lim="800000"/>
                              <a:headEnd/>
                              <a:tailEnd/>
                            </a:ln>
                          </wps:spPr>
                          <wps:txbx>
                            <w:txbxContent>
                              <w:p w14:paraId="35CA0381" w14:textId="77777777" w:rsidR="00D35642" w:rsidRDefault="00D35642" w:rsidP="000A6E29">
                                <w:r>
                                  <w:rPr>
                                    <w:rFonts w:hint="eastAsia"/>
                                    <w:lang w:eastAsia="zh-CN"/>
                                  </w:rPr>
                                  <w:t>内</w:t>
                                </w:r>
                                <w:r>
                                  <w:rPr>
                                    <w:rFonts w:hint="eastAsia"/>
                                  </w:rPr>
                                  <w:t>存</w:t>
                                </w:r>
                              </w:p>
                              <w:p w14:paraId="21F546AE" w14:textId="77777777" w:rsidR="00D35642" w:rsidRDefault="00D35642" w:rsidP="000A6E29">
                                <w:r>
                                  <w:rPr>
                                    <w:rFonts w:hint="eastAsia"/>
                                  </w:rPr>
                                  <w:t>存</w:t>
                                </w:r>
                              </w:p>
                            </w:txbxContent>
                          </wps:txbx>
                          <wps:bodyPr rot="0" vert="horz" wrap="square" lIns="91440" tIns="0" rIns="91440" bIns="0" anchor="t" anchorCtr="0" upright="1">
                            <a:noAutofit/>
                          </wps:bodyPr>
                        </wps:wsp>
                        <wps:wsp>
                          <wps:cNvPr id="393" name="直线 672"/>
                          <wps:cNvCnPr>
                            <a:cxnSpLocks noChangeShapeType="1"/>
                          </wps:cNvCnPr>
                          <wps:spPr bwMode="auto">
                            <a:xfrm>
                              <a:off x="4633" y="1220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4" name="直线 673"/>
                          <wps:cNvCnPr>
                            <a:cxnSpLocks noChangeShapeType="1"/>
                          </wps:cNvCnPr>
                          <wps:spPr bwMode="auto">
                            <a:xfrm>
                              <a:off x="4633" y="123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5" name="直线 674"/>
                          <wps:cNvCnPr>
                            <a:cxnSpLocks noChangeShapeType="1"/>
                          </wps:cNvCnPr>
                          <wps:spPr bwMode="auto">
                            <a:xfrm>
                              <a:off x="4633" y="12516"/>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直线 675"/>
                          <wps:cNvCnPr>
                            <a:cxnSpLocks noChangeShapeType="1"/>
                          </wps:cNvCnPr>
                          <wps:spPr bwMode="auto">
                            <a:xfrm>
                              <a:off x="4633" y="12672"/>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7" name="直线 676"/>
                          <wps:cNvCnPr>
                            <a:cxnSpLocks noChangeShapeType="1"/>
                          </wps:cNvCnPr>
                          <wps:spPr bwMode="auto">
                            <a:xfrm>
                              <a:off x="4633" y="12828"/>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8" name="直线 677"/>
                          <wps:cNvCnPr>
                            <a:cxnSpLocks noChangeShapeType="1"/>
                          </wps:cNvCnPr>
                          <wps:spPr bwMode="auto">
                            <a:xfrm>
                              <a:off x="4633" y="1298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直线 678"/>
                          <wps:cNvCnPr>
                            <a:cxnSpLocks noChangeShapeType="1"/>
                          </wps:cNvCnPr>
                          <wps:spPr bwMode="auto">
                            <a:xfrm>
                              <a:off x="4633" y="1314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直线 679"/>
                          <wps:cNvCnPr>
                            <a:cxnSpLocks noChangeShapeType="1"/>
                          </wps:cNvCnPr>
                          <wps:spPr bwMode="auto">
                            <a:xfrm>
                              <a:off x="4633" y="13296"/>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直线 680"/>
                          <wps:cNvCnPr>
                            <a:cxnSpLocks noChangeShapeType="1"/>
                          </wps:cNvCnPr>
                          <wps:spPr bwMode="auto">
                            <a:xfrm>
                              <a:off x="4633" y="13452"/>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60DA099" id="组合 381" o:spid="_x0000_s1121" style="position:absolute;margin-left:39.4pt;margin-top:9.45pt;width:220.55pt;height:101.4pt;z-index:251697152;mso-position-horizontal-relative:text;mso-position-vertical-relative:text" coordorigin="923,1583" coordsize="4411,2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">
                <v:group id="组合 686" o:spid="_x0000_s1122" style="position:absolute;left:923;top:1895;width:2520;height:1404" coordorigin="923,1895" coordsize="2520,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矩形 664" o:spid="_x0000_s1123" style="position:absolute;left:923;top:1895;width:252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">
                    <v:textbox inset=",0,,0"/>
                  </v:rect>
                  <v:shape id="文本框 682" o:spid="_x0000_s1124" type="#_x0000_t202" style="position:absolute;left:1734;top:2038;width:1147;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" strokecolor="white">
                    <v:textbox inset=",0,,0">
                      <w:txbxContent>
                        <w:p w14:paraId="74613B60" w14:textId="77777777" w:rsidR="00D35642" w:rsidRDefault="00D35642" w:rsidP="000A6E29">
                          <w:pPr>
                            <w:rPr>
                              <w:sz w:val="18"/>
                            </w:rPr>
                          </w:pPr>
                          <w:r>
                            <w:rPr>
                              <w:rFonts w:hint="eastAsia"/>
                              <w:sz w:val="18"/>
                            </w:rPr>
                            <w:t>逻辑地址</w:t>
                          </w:r>
                        </w:p>
                      </w:txbxContent>
                    </v:textbox>
                  </v:shape>
                </v:group>
                <v:line id="直线 681" o:spid="_x0000_s1125" style="position:absolute;rotation:-90;visibility:visible;mso-wrap-style:square" from="3894,1979" to="3894,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">
                  <v:stroke endarrow="block"/>
                </v:line>
                <v:shape id="文本框 663" o:spid="_x0000_s1126" type="#_x0000_t202" style="position:absolute;left:3467;top:2051;width:106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" strokecolor="white">
                  <v:textbox inset=",0,,0">
                    <w:txbxContent>
                      <w:p w14:paraId="3064D491" w14:textId="77777777" w:rsidR="00D35642" w:rsidRDefault="00D35642" w:rsidP="000A6E29">
                        <w:pPr>
                          <w:rPr>
                            <w:sz w:val="18"/>
                          </w:rPr>
                        </w:pPr>
                        <w:r>
                          <w:rPr>
                            <w:rFonts w:hint="eastAsia"/>
                            <w:sz w:val="18"/>
                          </w:rPr>
                          <w:t>物理地址</w:t>
                        </w:r>
                      </w:p>
                    </w:txbxContent>
                  </v:textbox>
                </v:shape>
                <v:shape id="文本框 665" o:spid="_x0000_s1127" type="#_x0000_t202" style="position:absolute;left:1144;top:2416;width:77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">
                  <v:textbox inset=",0,,0">
                    <w:txbxContent>
                      <w:p w14:paraId="318B11D4" w14:textId="77777777" w:rsidR="00D35642" w:rsidRDefault="00D35642" w:rsidP="000A6E29">
                        <w:pPr>
                          <w:pStyle w:val="af7"/>
                        </w:pPr>
                        <w:r>
                          <w:rPr>
                            <w:rFonts w:hint="eastAsia"/>
                          </w:rPr>
                          <w:t>CPU</w:t>
                        </w:r>
                      </w:p>
                    </w:txbxContent>
                  </v:textbox>
                </v:shape>
                <v:shape id="文本框 666" o:spid="_x0000_s1128" type="#_x0000_t202" style="position:absolute;left:2392;top:2416;width:962;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">
                  <v:textbox inset=",0,,0">
                    <w:txbxContent>
                      <w:p w14:paraId="591053B0" w14:textId="77777777" w:rsidR="00D35642" w:rsidRDefault="00D35642" w:rsidP="000A6E29">
                        <w:pPr>
                          <w:pStyle w:val="af7"/>
                        </w:pPr>
                        <w:r>
                          <w:rPr>
                            <w:rFonts w:hint="eastAsia"/>
                          </w:rPr>
                          <w:t>MMU</w:t>
                        </w:r>
                      </w:p>
                    </w:txbxContent>
                  </v:textbox>
                </v:shape>
                <v:line id="直线 667" o:spid="_x0000_s1129" style="position:absolute;rotation:-90;visibility:visible;mso-wrap-style:square" from="2157,2272" to="2157,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">
                  <v:stroke endarrow="block"/>
                </v:line>
                <v:group id="组合 669" o:spid="_x0000_s1130" style="position:absolute;left:4434;top:1583;width:900;height:2028" coordorigin="4633,11580" coordsize="900,2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矩形 670" o:spid="_x0000_s1131" style="position:absolute;left:4633;top:11958;width:900;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">
                    <v:textbox inset=",0,,0"/>
                  </v:rect>
                  <v:shape id="文本框 671" o:spid="_x0000_s1132" type="#_x0000_t202" style="position:absolute;left:4654;top:11580;width:87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" strokecolor="white">
                    <v:textbox inset=",0,,0">
                      <w:txbxContent>
                        <w:p w14:paraId="35CA0381" w14:textId="77777777" w:rsidR="00D35642" w:rsidRDefault="00D35642" w:rsidP="000A6E29">
                          <w:r>
                            <w:rPr>
                              <w:rFonts w:hint="eastAsia"/>
                              <w:lang w:eastAsia="zh-CN"/>
                            </w:rPr>
                            <w:t>内</w:t>
                          </w:r>
                          <w:r>
                            <w:rPr>
                              <w:rFonts w:hint="eastAsia"/>
                            </w:rPr>
                            <w:t>存</w:t>
                          </w:r>
                        </w:p>
                        <w:p w14:paraId="21F546AE" w14:textId="77777777" w:rsidR="00D35642" w:rsidRDefault="00D35642" w:rsidP="000A6E29">
                          <w:r>
                            <w:rPr>
                              <w:rFonts w:hint="eastAsia"/>
                            </w:rPr>
                            <w:t>存</w:t>
                          </w:r>
                        </w:p>
                      </w:txbxContent>
                    </v:textbox>
                  </v:shape>
                  <v:line id="直线 672" o:spid="_x0000_s1133" style="position:absolute;visibility:visible;mso-wrap-style:square" from="4633,12204" to="5533,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"/>
                  <v:line id="直线 673" o:spid="_x0000_s1134" style="position:absolute;visibility:visible;mso-wrap-style:square" from="4633,12360" to="5533,12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"/>
                  <v:line id="直线 674" o:spid="_x0000_s1135" style="position:absolute;visibility:visible;mso-wrap-style:square" from="4633,12516" to="5533,1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"/>
                  <v:line id="直线 675" o:spid="_x0000_s1136" style="position:absolute;visibility:visible;mso-wrap-style:square" from="4633,12672" to="5533,1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"/>
                  <v:line id="直线 676" o:spid="_x0000_s1137" style="position:absolute;visibility:visible;mso-wrap-style:square" from="4633,12828" to="5533,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mPM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8Qv8nYlHQM5+AQAA//8DAFBLAQItABQABgAIAAAAIQDb4fbL7gAAAIUBAAATAAAAAAAA&#10;AAAAAAAAAAAAAABbQ29udGVudF9UeXBlc10ueG1sUEsBAi0AFAAGAAgAAAAhAFr0LFu/AAAAFQEA&#10;AAsAAAAAAAAAAAAAAAAAHwEAAF9yZWxzLy5yZWxzUEsBAi0AFAAGAAgAAAAhAFzeY8zHAAAA3AAA&#10;AA8AAAAAAAAAAAAAAAAABwIAAGRycy9kb3ducmV2LnhtbFBLBQYAAAAAAwADALcAAAD7AgAAAAA=&#10;"/>
                  <v:line id="直线 677" o:spid="_x0000_s1138" style="position:absolute;visibility:visible;mso-wrap-style:square" from="4633,12984" to="5533,12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v:line id="直线 678" o:spid="_x0000_s1139" style="position:absolute;visibility:visible;mso-wrap-style:square" from="4633,13140" to="5533,13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v:line id="直线 679" o:spid="_x0000_s1140" style="position:absolute;visibility:visible;mso-wrap-style:square" from="4633,13296" to="5533,13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6NaxAAAANwAAAAPAAAAZHJzL2Rvd25yZXYueG1sRE/LasJA&#10;FN0X/IfhCu7qxFqC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PuXo1rEAAAA3AAAAA8A&#10;AAAAAAAAAAAAAAAABwIAAGRycy9kb3ducmV2LnhtbFBLBQYAAAAAAwADALcAAAD4AgAAAAA=&#10;"/>
                  <v:line id="直线 680" o:spid="_x0000_s1141" style="position:absolute;visibility:visible;mso-wrap-style:square" from="4633,13452" to="5533,1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v:group>
              </v:group>
            </w:pict>
          </mc:Fallback>
        </mc:AlternateContent>
      </w:r>
    </w:p>
    <w:p w14:paraId="2BCC7731" w14:textId="77777777" w:rsidR="000A6E29" w:rsidRDefault="000A6E29" w:rsidP="000A6E29">
      <w:pPr>
        <w:spacing w:after="0" w:line="200" w:lineRule="exact"/>
        <w:rPr>
          <w:rFonts w:ascii="Times New Roman" w:hAnsi="Times New Roman"/>
          <w:sz w:val="20"/>
          <w:szCs w:val="20"/>
          <w:lang w:eastAsia="zh-CN"/>
        </w:rPr>
      </w:pPr>
    </w:p>
    <w:p w14:paraId="5E054B85" w14:textId="77777777" w:rsidR="000A6E29" w:rsidRDefault="000A6E29" w:rsidP="000A6E29">
      <w:pPr>
        <w:spacing w:after="0" w:line="200" w:lineRule="exact"/>
        <w:rPr>
          <w:rFonts w:ascii="Times New Roman" w:hAnsi="Times New Roman"/>
          <w:sz w:val="20"/>
          <w:szCs w:val="20"/>
          <w:lang w:eastAsia="zh-CN"/>
        </w:rPr>
      </w:pPr>
    </w:p>
    <w:p w14:paraId="0C2F1A6A" w14:textId="77777777" w:rsidR="000A6E29" w:rsidRDefault="000A6E29" w:rsidP="000A6E29">
      <w:pPr>
        <w:spacing w:after="0" w:line="200" w:lineRule="exact"/>
        <w:rPr>
          <w:rFonts w:ascii="Times New Roman" w:hAnsi="Times New Roman"/>
          <w:sz w:val="20"/>
          <w:szCs w:val="20"/>
          <w:lang w:eastAsia="zh-CN"/>
        </w:rPr>
      </w:pPr>
    </w:p>
    <w:p w14:paraId="061519F8" w14:textId="77777777" w:rsidR="000A6E29" w:rsidRDefault="000A6E29" w:rsidP="000A6E29">
      <w:pPr>
        <w:spacing w:before="11" w:after="0" w:line="200" w:lineRule="exact"/>
        <w:rPr>
          <w:rFonts w:ascii="Times New Roman" w:hAnsi="Times New Roman"/>
          <w:sz w:val="20"/>
          <w:szCs w:val="20"/>
          <w:lang w:eastAsia="zh-CN"/>
        </w:rPr>
      </w:pPr>
    </w:p>
    <w:p w14:paraId="7292012E" w14:textId="77777777" w:rsidR="000A6E29" w:rsidRDefault="000A6E29" w:rsidP="000A6E29">
      <w:pPr>
        <w:spacing w:before="7" w:after="0" w:line="150" w:lineRule="exact"/>
        <w:rPr>
          <w:rFonts w:ascii="Times New Roman" w:hAnsi="Times New Roman"/>
          <w:sz w:val="15"/>
          <w:szCs w:val="15"/>
          <w:lang w:eastAsia="zh-CN"/>
        </w:rPr>
      </w:pPr>
    </w:p>
    <w:p w14:paraId="6644237E" w14:textId="77777777" w:rsidR="000A6E29" w:rsidRDefault="000A6E29" w:rsidP="000A6E29">
      <w:pPr>
        <w:spacing w:before="7" w:after="0" w:line="150" w:lineRule="exact"/>
        <w:rPr>
          <w:rFonts w:ascii="Times New Roman" w:hAnsi="Times New Roman"/>
          <w:sz w:val="15"/>
          <w:szCs w:val="15"/>
          <w:lang w:eastAsia="zh-CN"/>
        </w:rPr>
      </w:pPr>
    </w:p>
    <w:p w14:paraId="5F127442" w14:textId="77777777" w:rsidR="000A6E29" w:rsidRDefault="000A6E29" w:rsidP="000A6E29">
      <w:pPr>
        <w:spacing w:before="7" w:after="0" w:line="150" w:lineRule="exact"/>
        <w:rPr>
          <w:rFonts w:ascii="Times New Roman" w:hAnsi="Times New Roman"/>
          <w:sz w:val="15"/>
          <w:szCs w:val="15"/>
          <w:lang w:eastAsia="zh-CN"/>
        </w:rPr>
      </w:pPr>
    </w:p>
    <w:p w14:paraId="6202FFDC" w14:textId="77777777" w:rsidR="000A6E29" w:rsidRDefault="000A6E29" w:rsidP="000A6E29">
      <w:pPr>
        <w:spacing w:before="7" w:after="0" w:line="150" w:lineRule="exact"/>
        <w:rPr>
          <w:rFonts w:ascii="Times New Roman" w:hAnsi="Times New Roman"/>
          <w:sz w:val="15"/>
          <w:szCs w:val="15"/>
          <w:lang w:eastAsia="zh-CN"/>
        </w:rPr>
      </w:pPr>
    </w:p>
    <w:p w14:paraId="281E8CBD" w14:textId="7C716E93" w:rsidR="000A6E29" w:rsidRDefault="000A6E29" w:rsidP="000A6E29">
      <w:pPr>
        <w:spacing w:before="7" w:after="0" w:line="150" w:lineRule="exact"/>
        <w:rPr>
          <w:rFonts w:ascii="Times New Roman" w:hAnsi="Times New Roman"/>
          <w:sz w:val="15"/>
          <w:szCs w:val="15"/>
          <w:lang w:eastAsia="zh-CN"/>
        </w:rPr>
      </w:pPr>
      <w:r>
        <w:rPr>
          <w:rFonts w:ascii="Times New Roman" w:hAnsi="Times New Roman"/>
          <w:noProof/>
          <w:sz w:val="15"/>
          <w:szCs w:val="15"/>
          <w:lang w:eastAsia="zh-CN"/>
        </w:rPr>
        <mc:AlternateContent>
          <mc:Choice Requires="wps">
            <w:drawing>
              <wp:anchor distT="0" distB="0" distL="114300" distR="114300" simplePos="0" relativeHeight="251688960" behindDoc="0" locked="0" layoutInCell="1" allowOverlap="1" wp14:anchorId="43D6EE9D" wp14:editId="33B9DD74">
                <wp:simplePos x="0" y="0"/>
                <wp:positionH relativeFrom="column">
                  <wp:posOffset>3669030</wp:posOffset>
                </wp:positionH>
                <wp:positionV relativeFrom="paragraph">
                  <wp:posOffset>12065</wp:posOffset>
                </wp:positionV>
                <wp:extent cx="1346200" cy="0"/>
                <wp:effectExtent l="7620" t="13970" r="8255" b="5080"/>
                <wp:wrapNone/>
                <wp:docPr id="380" name="直接连接符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62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1D36A326" id="直接连接符 38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95pt" to="394.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"/>
            </w:pict>
          </mc:Fallback>
        </mc:AlternateContent>
      </w:r>
      <w:r>
        <w:rPr>
          <w:rFonts w:ascii="Times New Roman" w:hAnsi="Times New Roman"/>
          <w:noProof/>
          <w:sz w:val="15"/>
          <w:szCs w:val="15"/>
          <w:lang w:eastAsia="zh-CN"/>
        </w:rPr>
        <mc:AlternateContent>
          <mc:Choice Requires="wps">
            <w:drawing>
              <wp:anchor distT="0" distB="0" distL="114300" distR="114300" simplePos="0" relativeHeight="251693056" behindDoc="0" locked="0" layoutInCell="1" allowOverlap="1" wp14:anchorId="278CDF7E" wp14:editId="75477ABE">
                <wp:simplePos x="0" y="0"/>
                <wp:positionH relativeFrom="column">
                  <wp:posOffset>4525010</wp:posOffset>
                </wp:positionH>
                <wp:positionV relativeFrom="paragraph">
                  <wp:posOffset>12065</wp:posOffset>
                </wp:positionV>
                <wp:extent cx="610870" cy="198120"/>
                <wp:effectExtent l="34925" t="13970" r="11430" b="54610"/>
                <wp:wrapNone/>
                <wp:docPr id="379" name="直接连接符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0870" cy="1981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0F7450A6" id="直接连接符 379" o:spid="_x0000_s1026" style="position:absolute;left:0;text-align:lef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pt,.95pt" to="404.4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">
                <v:stroke endarrow="block"/>
              </v:line>
            </w:pict>
          </mc:Fallback>
        </mc:AlternateContent>
      </w:r>
    </w:p>
    <w:p w14:paraId="370A0521" w14:textId="77777777" w:rsidR="000A6E29" w:rsidRDefault="000A6E29" w:rsidP="000A6E29">
      <w:pPr>
        <w:spacing w:before="7" w:after="0" w:line="150" w:lineRule="exact"/>
        <w:rPr>
          <w:rFonts w:ascii="Times New Roman" w:hAnsi="Times New Roman"/>
          <w:sz w:val="15"/>
          <w:szCs w:val="15"/>
          <w:lang w:eastAsia="zh-CN"/>
        </w:rPr>
      </w:pPr>
    </w:p>
    <w:p w14:paraId="16738DFF" w14:textId="6EC2AE65" w:rsidR="000A6E29" w:rsidRDefault="000A6E29" w:rsidP="000A6E29">
      <w:pPr>
        <w:spacing w:before="7" w:after="0" w:line="150" w:lineRule="exact"/>
        <w:rPr>
          <w:rFonts w:ascii="Times New Roman" w:hAnsi="Times New Roman"/>
          <w:sz w:val="15"/>
          <w:szCs w:val="15"/>
          <w:lang w:eastAsia="zh-CN"/>
        </w:rPr>
      </w:pPr>
      <w:r>
        <w:rPr>
          <w:rFonts w:ascii="Times New Roman" w:hAnsi="Times New Roman"/>
          <w:noProof/>
          <w:sz w:val="15"/>
          <w:szCs w:val="15"/>
          <w:lang w:eastAsia="zh-CN"/>
        </w:rPr>
        <mc:AlternateContent>
          <mc:Choice Requires="wps">
            <w:drawing>
              <wp:anchor distT="0" distB="0" distL="114300" distR="114300" simplePos="0" relativeHeight="251683840" behindDoc="0" locked="0" layoutInCell="1" allowOverlap="1" wp14:anchorId="6266B22C" wp14:editId="1CF7F019">
                <wp:simplePos x="0" y="0"/>
                <wp:positionH relativeFrom="column">
                  <wp:posOffset>3791585</wp:posOffset>
                </wp:positionH>
                <wp:positionV relativeFrom="paragraph">
                  <wp:posOffset>10795</wp:posOffset>
                </wp:positionV>
                <wp:extent cx="0" cy="198120"/>
                <wp:effectExtent l="6350" t="12065" r="12700" b="8890"/>
                <wp:wrapNone/>
                <wp:docPr id="378" name="直接连接符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62F2BE5A" id="直接连接符 378"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8.55pt,.85pt" to="298.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"/>
            </w:pict>
          </mc:Fallback>
        </mc:AlternateContent>
      </w:r>
      <w:r>
        <w:rPr>
          <w:rFonts w:ascii="Times New Roman" w:hAnsi="Times New Roman"/>
          <w:noProof/>
          <w:sz w:val="15"/>
          <w:szCs w:val="15"/>
          <w:lang w:eastAsia="zh-CN"/>
        </w:rPr>
        <mc:AlternateContent>
          <mc:Choice Requires="wps">
            <w:drawing>
              <wp:anchor distT="0" distB="0" distL="114300" distR="114300" simplePos="0" relativeHeight="251680768" behindDoc="0" locked="0" layoutInCell="1" allowOverlap="1" wp14:anchorId="18CE342E" wp14:editId="2EAA8F87">
                <wp:simplePos x="0" y="0"/>
                <wp:positionH relativeFrom="column">
                  <wp:posOffset>3424555</wp:posOffset>
                </wp:positionH>
                <wp:positionV relativeFrom="paragraph">
                  <wp:posOffset>10795</wp:posOffset>
                </wp:positionV>
                <wp:extent cx="1711325" cy="198120"/>
                <wp:effectExtent l="10795" t="12065" r="11430" b="8890"/>
                <wp:wrapNone/>
                <wp:docPr id="377" name="文本框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981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BD8BC8" w14:textId="77777777" w:rsidR="00D35642" w:rsidRDefault="00D35642" w:rsidP="000A6E29">
                            <w:pPr>
                              <w:spacing w:line="0" w:lineRule="atLeast"/>
                              <w:ind w:firstLineChars="100" w:firstLine="180"/>
                              <w:rPr>
                                <w:sz w:val="18"/>
                              </w:rPr>
                            </w:pPr>
                            <w:r>
                              <w:rPr>
                                <w:rFonts w:hint="eastAsia"/>
                                <w:sz w:val="18"/>
                              </w:rPr>
                              <w:t>1 1 0</w:t>
                            </w:r>
                            <w:r>
                              <w:rPr>
                                <w:rFonts w:hint="eastAsia"/>
                                <w:sz w:val="18"/>
                                <w:lang w:eastAsia="zh-CN"/>
                              </w:rPr>
                              <w:t xml:space="preserve">  </w:t>
                            </w:r>
                            <w:r>
                              <w:rPr>
                                <w:rFonts w:hint="eastAsia"/>
                                <w:sz w:val="18"/>
                              </w:rPr>
                              <w:t xml:space="preserve"> 0 0 0 0 0 0 0 0 0 0 0 1 0 0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E342E" id="文本框 377" o:spid="_x0000_s1142" type="#_x0000_t202" style="position:absolute;margin-left:269.65pt;margin-top:.85pt;width:134.75pt;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">
                <v:textbox inset="0,0,0,0">
                  <w:txbxContent>
                    <w:p w14:paraId="32BD8BC8" w14:textId="77777777" w:rsidR="00D35642" w:rsidRDefault="00D35642" w:rsidP="000A6E29">
                      <w:pPr>
                        <w:spacing w:line="0" w:lineRule="atLeast"/>
                        <w:ind w:firstLineChars="100" w:firstLine="180"/>
                        <w:rPr>
                          <w:sz w:val="18"/>
                        </w:rPr>
                      </w:pPr>
                      <w:r>
                        <w:rPr>
                          <w:rFonts w:hint="eastAsia"/>
                          <w:sz w:val="18"/>
                        </w:rPr>
                        <w:t>1 1 0</w:t>
                      </w:r>
                      <w:r>
                        <w:rPr>
                          <w:rFonts w:hint="eastAsia"/>
                          <w:sz w:val="18"/>
                          <w:lang w:eastAsia="zh-CN"/>
                        </w:rPr>
                        <w:t xml:space="preserve">  </w:t>
                      </w:r>
                      <w:r>
                        <w:rPr>
                          <w:rFonts w:hint="eastAsia"/>
                          <w:sz w:val="18"/>
                        </w:rPr>
                        <w:t xml:space="preserve"> 0 0 0 0 0 0 0 0 0 0 0 1 0 0</w:t>
                      </w:r>
                    </w:p>
                  </w:txbxContent>
                </v:textbox>
              </v:shape>
            </w:pict>
          </mc:Fallback>
        </mc:AlternateContent>
      </w:r>
    </w:p>
    <w:p w14:paraId="6A1B1C4B" w14:textId="77777777" w:rsidR="000A6E29" w:rsidRDefault="000A6E29" w:rsidP="000A6E29">
      <w:pPr>
        <w:spacing w:before="7" w:after="0" w:line="150" w:lineRule="exact"/>
        <w:rPr>
          <w:rFonts w:ascii="Times New Roman" w:hAnsi="Times New Roman"/>
          <w:sz w:val="15"/>
          <w:szCs w:val="15"/>
          <w:lang w:eastAsia="zh-CN"/>
        </w:rPr>
      </w:pPr>
    </w:p>
    <w:p w14:paraId="2D194CFA" w14:textId="77777777" w:rsidR="000A6E29" w:rsidRDefault="000A6E29" w:rsidP="000A6E29">
      <w:pPr>
        <w:spacing w:before="7" w:after="0" w:line="150" w:lineRule="exact"/>
        <w:rPr>
          <w:rFonts w:ascii="Times New Roman" w:hAnsi="Times New Roman"/>
          <w:sz w:val="15"/>
          <w:szCs w:val="15"/>
          <w:lang w:eastAsia="zh-CN"/>
        </w:rPr>
      </w:pPr>
    </w:p>
    <w:p w14:paraId="3EAAE398" w14:textId="223B97B2" w:rsidR="000A6E29" w:rsidRDefault="000A6E29" w:rsidP="000A6E29">
      <w:pPr>
        <w:spacing w:after="0" w:line="246" w:lineRule="exact"/>
        <w:ind w:right="3405" w:firstLineChars="1650" w:firstLine="2970"/>
        <w:rPr>
          <w:rFonts w:ascii="Times New Roman" w:hAnsi="Times New Roman"/>
          <w:sz w:val="18"/>
          <w:szCs w:val="18"/>
          <w:lang w:eastAsia="zh-CN"/>
        </w:rPr>
      </w:pPr>
      <w:r>
        <w:rPr>
          <w:rFonts w:ascii="Times New Roman" w:hAnsi="Times New Roman"/>
          <w:noProof/>
          <w:sz w:val="18"/>
          <w:szCs w:val="18"/>
          <w:lang w:eastAsia="zh-CN"/>
        </w:rPr>
        <mc:AlternateContent>
          <mc:Choice Requires="wps">
            <w:drawing>
              <wp:anchor distT="0" distB="0" distL="114300" distR="114300" simplePos="0" relativeHeight="251681792" behindDoc="0" locked="0" layoutInCell="1" allowOverlap="1" wp14:anchorId="39B4754B" wp14:editId="08BEFEA4">
                <wp:simplePos x="0" y="0"/>
                <wp:positionH relativeFrom="column">
                  <wp:posOffset>3547110</wp:posOffset>
                </wp:positionH>
                <wp:positionV relativeFrom="paragraph">
                  <wp:posOffset>8890</wp:posOffset>
                </wp:positionV>
                <wp:extent cx="1588770" cy="198120"/>
                <wp:effectExtent l="9525" t="13970" r="11430" b="6985"/>
                <wp:wrapNone/>
                <wp:docPr id="376" name="文本框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8770" cy="198120"/>
                        </a:xfrm>
                        <a:prstGeom prst="rect">
                          <a:avLst/>
                        </a:prstGeom>
                        <a:solidFill>
                          <a:srgbClr val="FFFFFF"/>
                        </a:solidFill>
                        <a:ln w="9525">
                          <a:solidFill>
                            <a:srgbClr val="FFFFFF"/>
                          </a:solidFill>
                          <a:miter lim="800000"/>
                          <a:headEnd/>
                          <a:tailEnd/>
                        </a:ln>
                      </wps:spPr>
                      <wps:txbx>
                        <w:txbxContent>
                          <w:p w14:paraId="4F489273" w14:textId="77777777" w:rsidR="00D35642" w:rsidRDefault="00D35642" w:rsidP="000A6E29">
                            <w:pPr>
                              <w:pStyle w:val="12"/>
                            </w:pPr>
                            <w:r>
                              <w:rPr>
                                <w:rFonts w:hint="eastAsia"/>
                              </w:rPr>
                              <w:t>MMU送出物理地址</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4754B" id="文本框 376" o:spid="_x0000_s1143" type="#_x0000_t202" style="position:absolute;left:0;text-align:left;margin-left:279.3pt;margin-top:.7pt;width:125.1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" strokecolor="white">
                <v:textbox inset=",0,,0">
                  <w:txbxContent>
                    <w:p w14:paraId="4F489273" w14:textId="77777777" w:rsidR="00D35642" w:rsidRDefault="00D35642" w:rsidP="000A6E29">
                      <w:pPr>
                        <w:pStyle w:val="12"/>
                      </w:pPr>
                      <w:r>
                        <w:rPr>
                          <w:rFonts w:hint="eastAsia"/>
                        </w:rPr>
                        <w:t>MMU送出物理地址</w:t>
                      </w:r>
                    </w:p>
                  </w:txbxContent>
                </v:textbox>
              </v:shape>
            </w:pict>
          </mc:Fallback>
        </mc:AlternateContent>
      </w:r>
    </w:p>
    <w:p w14:paraId="3CEA10B7" w14:textId="560C3B4A" w:rsidR="000A6E29" w:rsidRDefault="000A6E29" w:rsidP="000A6E29">
      <w:pPr>
        <w:spacing w:after="0" w:line="246" w:lineRule="exact"/>
        <w:ind w:right="3405" w:firstLineChars="1650" w:firstLine="2475"/>
        <w:rPr>
          <w:rFonts w:ascii="Times New Roman" w:hAnsi="Times New Roman"/>
          <w:sz w:val="18"/>
          <w:szCs w:val="18"/>
          <w:lang w:eastAsia="zh-CN"/>
        </w:rPr>
      </w:pPr>
      <w:r>
        <w:rPr>
          <w:rFonts w:ascii="Times New Roman" w:hAnsi="Times New Roman"/>
          <w:noProof/>
          <w:sz w:val="15"/>
          <w:szCs w:val="15"/>
          <w:lang w:eastAsia="zh-CN"/>
        </w:rPr>
        <mc:AlternateContent>
          <mc:Choice Requires="wps">
            <w:drawing>
              <wp:anchor distT="0" distB="0" distL="114300" distR="114300" simplePos="0" relativeHeight="251696128" behindDoc="0" locked="0" layoutInCell="1" allowOverlap="1" wp14:anchorId="5B049B02" wp14:editId="444995FF">
                <wp:simplePos x="0" y="0"/>
                <wp:positionH relativeFrom="column">
                  <wp:posOffset>1084580</wp:posOffset>
                </wp:positionH>
                <wp:positionV relativeFrom="paragraph">
                  <wp:posOffset>3175</wp:posOffset>
                </wp:positionV>
                <wp:extent cx="1892935" cy="295275"/>
                <wp:effectExtent l="13970" t="12065" r="7620" b="6985"/>
                <wp:wrapNone/>
                <wp:docPr id="375" name="文本框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935" cy="295275"/>
                        </a:xfrm>
                        <a:prstGeom prst="rect">
                          <a:avLst/>
                        </a:prstGeom>
                        <a:solidFill>
                          <a:srgbClr val="FFFFFF"/>
                        </a:solidFill>
                        <a:ln w="9525">
                          <a:solidFill>
                            <a:srgbClr val="FFFFFF"/>
                          </a:solidFill>
                          <a:miter lim="800000"/>
                          <a:headEnd/>
                          <a:tailEnd/>
                        </a:ln>
                      </wps:spPr>
                      <wps:txbx>
                        <w:txbxContent>
                          <w:p w14:paraId="2BFAD8D5" w14:textId="77777777" w:rsidR="00D35642" w:rsidRDefault="00D35642" w:rsidP="000A6E29">
                            <w:pPr>
                              <w:rPr>
                                <w:sz w:val="18"/>
                              </w:rPr>
                            </w:pPr>
                            <w:r>
                              <w:rPr>
                                <w:rFonts w:hint="eastAsia"/>
                              </w:rPr>
                              <w:t>(</w:t>
                            </w:r>
                            <w:r>
                              <w:rPr>
                                <w:rFonts w:hint="eastAsia"/>
                                <w:lang w:eastAsia="zh-CN"/>
                              </w:rPr>
                              <w:t>A</w:t>
                            </w:r>
                            <w:r>
                              <w:rPr>
                                <w:rFonts w:hint="eastAsia"/>
                              </w:rPr>
                              <w:t>) MMU</w:t>
                            </w:r>
                            <w:r>
                              <w:rPr>
                                <w:rFonts w:hint="eastAsia"/>
                              </w:rPr>
                              <w:t>的位置和功</w:t>
                            </w:r>
                            <w:r>
                              <w:rPr>
                                <w:rFonts w:hint="eastAsia"/>
                                <w:sz w:val="18"/>
                              </w:rPr>
                              <w:t>能</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9B02" id="文本框 375" o:spid="_x0000_s1144" type="#_x0000_t202" style="position:absolute;left:0;text-align:left;margin-left:85.4pt;margin-top:.25pt;width:149.05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" strokecolor="white">
                <v:textbox inset=",0,,0">
                  <w:txbxContent>
                    <w:p w14:paraId="2BFAD8D5" w14:textId="77777777" w:rsidR="00D35642" w:rsidRDefault="00D35642" w:rsidP="000A6E29">
                      <w:pPr>
                        <w:rPr>
                          <w:sz w:val="18"/>
                        </w:rPr>
                      </w:pPr>
                      <w:r>
                        <w:rPr>
                          <w:rFonts w:hint="eastAsia"/>
                        </w:rPr>
                        <w:t>(</w:t>
                      </w:r>
                      <w:r>
                        <w:rPr>
                          <w:rFonts w:hint="eastAsia"/>
                          <w:lang w:eastAsia="zh-CN"/>
                        </w:rPr>
                        <w:t>A</w:t>
                      </w:r>
                      <w:r>
                        <w:rPr>
                          <w:rFonts w:hint="eastAsia"/>
                        </w:rPr>
                        <w:t>) MMU</w:t>
                      </w:r>
                      <w:r>
                        <w:rPr>
                          <w:rFonts w:hint="eastAsia"/>
                        </w:rPr>
                        <w:t>的位置和功</w:t>
                      </w:r>
                      <w:r>
                        <w:rPr>
                          <w:rFonts w:hint="eastAsia"/>
                          <w:sz w:val="18"/>
                        </w:rPr>
                        <w:t>能</w:t>
                      </w:r>
                    </w:p>
                  </w:txbxContent>
                </v:textbox>
              </v:shape>
            </w:pict>
          </mc:Fallback>
        </mc:AlternateContent>
      </w:r>
      <w:r>
        <w:rPr>
          <w:rFonts w:ascii="Times New Roman" w:hAnsi="Times New Roman"/>
          <w:noProof/>
          <w:sz w:val="15"/>
          <w:szCs w:val="15"/>
          <w:lang w:eastAsia="zh-CN"/>
        </w:rPr>
        <mc:AlternateContent>
          <mc:Choice Requires="wps">
            <w:drawing>
              <wp:anchor distT="0" distB="0" distL="114300" distR="114300" simplePos="0" relativeHeight="251677696" behindDoc="0" locked="0" layoutInCell="1" allowOverlap="1" wp14:anchorId="5ABB709E" wp14:editId="527B9A50">
                <wp:simplePos x="0" y="0"/>
                <wp:positionH relativeFrom="column">
                  <wp:posOffset>3145155</wp:posOffset>
                </wp:positionH>
                <wp:positionV relativeFrom="paragraph">
                  <wp:posOffset>50800</wp:posOffset>
                </wp:positionV>
                <wp:extent cx="2400300" cy="198120"/>
                <wp:effectExtent l="7620" t="12065" r="11430" b="8890"/>
                <wp:wrapNone/>
                <wp:docPr id="374" name="文本框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98120"/>
                        </a:xfrm>
                        <a:prstGeom prst="rect">
                          <a:avLst/>
                        </a:prstGeom>
                        <a:solidFill>
                          <a:srgbClr val="FFFFFF"/>
                        </a:solidFill>
                        <a:ln w="9525">
                          <a:solidFill>
                            <a:srgbClr val="FFFFFF"/>
                          </a:solidFill>
                          <a:miter lim="800000"/>
                          <a:headEnd/>
                          <a:tailEnd/>
                        </a:ln>
                      </wps:spPr>
                      <wps:txbx>
                        <w:txbxContent>
                          <w:p w14:paraId="00672601" w14:textId="77777777" w:rsidR="00D35642" w:rsidRDefault="00D35642" w:rsidP="000A6E29">
                            <w:pPr>
                              <w:rPr>
                                <w:sz w:val="18"/>
                                <w:lang w:eastAsia="zh-CN"/>
                              </w:rPr>
                            </w:pPr>
                            <w:r>
                              <w:rPr>
                                <w:rFonts w:hint="eastAsia"/>
                                <w:sz w:val="18"/>
                                <w:lang w:eastAsia="zh-CN"/>
                              </w:rPr>
                              <w:t xml:space="preserve"> (B)16</w:t>
                            </w:r>
                            <w:r>
                              <w:rPr>
                                <w:rFonts w:hint="eastAsia"/>
                                <w:sz w:val="18"/>
                                <w:lang w:eastAsia="zh-CN"/>
                              </w:rPr>
                              <w:t>个</w:t>
                            </w:r>
                            <w:r>
                              <w:rPr>
                                <w:rFonts w:hint="eastAsia"/>
                                <w:sz w:val="18"/>
                                <w:lang w:eastAsia="zh-CN"/>
                              </w:rPr>
                              <w:t>4KB</w:t>
                            </w:r>
                            <w:r>
                              <w:rPr>
                                <w:rFonts w:hint="eastAsia"/>
                                <w:sz w:val="18"/>
                                <w:lang w:eastAsia="zh-CN"/>
                              </w:rPr>
                              <w:t>页面情况下</w:t>
                            </w:r>
                            <w:r>
                              <w:rPr>
                                <w:rFonts w:hint="eastAsia"/>
                                <w:sz w:val="18"/>
                                <w:lang w:eastAsia="zh-CN"/>
                              </w:rPr>
                              <w:t>MMU</w:t>
                            </w:r>
                            <w:r>
                              <w:rPr>
                                <w:rFonts w:hint="eastAsia"/>
                                <w:sz w:val="18"/>
                                <w:lang w:eastAsia="zh-CN"/>
                              </w:rPr>
                              <w:t>内部操作</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B709E" id="文本框 374" o:spid="_x0000_s1145" type="#_x0000_t202" style="position:absolute;left:0;text-align:left;margin-left:247.65pt;margin-top:4pt;width:189pt;height:1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" strokecolor="white">
                <v:textbox inset=",0,,0">
                  <w:txbxContent>
                    <w:p w14:paraId="00672601" w14:textId="77777777" w:rsidR="00D35642" w:rsidRDefault="00D35642" w:rsidP="000A6E29">
                      <w:pPr>
                        <w:rPr>
                          <w:sz w:val="18"/>
                          <w:lang w:eastAsia="zh-CN"/>
                        </w:rPr>
                      </w:pPr>
                      <w:r>
                        <w:rPr>
                          <w:rFonts w:hint="eastAsia"/>
                          <w:sz w:val="18"/>
                          <w:lang w:eastAsia="zh-CN"/>
                        </w:rPr>
                        <w:t xml:space="preserve"> (B)16</w:t>
                      </w:r>
                      <w:r>
                        <w:rPr>
                          <w:rFonts w:hint="eastAsia"/>
                          <w:sz w:val="18"/>
                          <w:lang w:eastAsia="zh-CN"/>
                        </w:rPr>
                        <w:t>个</w:t>
                      </w:r>
                      <w:r>
                        <w:rPr>
                          <w:rFonts w:hint="eastAsia"/>
                          <w:sz w:val="18"/>
                          <w:lang w:eastAsia="zh-CN"/>
                        </w:rPr>
                        <w:t>4KB</w:t>
                      </w:r>
                      <w:r>
                        <w:rPr>
                          <w:rFonts w:hint="eastAsia"/>
                          <w:sz w:val="18"/>
                          <w:lang w:eastAsia="zh-CN"/>
                        </w:rPr>
                        <w:t>页面情况下</w:t>
                      </w:r>
                      <w:r>
                        <w:rPr>
                          <w:rFonts w:hint="eastAsia"/>
                          <w:sz w:val="18"/>
                          <w:lang w:eastAsia="zh-CN"/>
                        </w:rPr>
                        <w:t>MMU</w:t>
                      </w:r>
                      <w:r>
                        <w:rPr>
                          <w:rFonts w:hint="eastAsia"/>
                          <w:sz w:val="18"/>
                          <w:lang w:eastAsia="zh-CN"/>
                        </w:rPr>
                        <w:t>内部操作</w:t>
                      </w:r>
                    </w:p>
                  </w:txbxContent>
                </v:textbox>
              </v:shape>
            </w:pict>
          </mc:Fallback>
        </mc:AlternateContent>
      </w:r>
    </w:p>
    <w:p w14:paraId="7A9015CB" w14:textId="77777777" w:rsidR="000A6E29" w:rsidRDefault="000A6E29" w:rsidP="000A6E29">
      <w:pPr>
        <w:spacing w:after="0" w:line="246" w:lineRule="exact"/>
        <w:ind w:right="3405" w:firstLineChars="1650" w:firstLine="2970"/>
        <w:rPr>
          <w:rFonts w:ascii="Times New Roman" w:hAnsi="Times New Roman"/>
          <w:sz w:val="18"/>
          <w:szCs w:val="18"/>
          <w:lang w:eastAsia="zh-CN"/>
        </w:rPr>
      </w:pPr>
    </w:p>
    <w:p w14:paraId="04A0FA5F" w14:textId="77777777" w:rsidR="000A6E29" w:rsidRDefault="000A6E29" w:rsidP="000A6E29">
      <w:pPr>
        <w:spacing w:after="0" w:line="246" w:lineRule="exact"/>
        <w:ind w:right="3405" w:firstLineChars="1650" w:firstLine="2970"/>
        <w:rPr>
          <w:rFonts w:ascii="Times New Roman" w:hAnsi="Times New Roman"/>
          <w:sz w:val="18"/>
          <w:szCs w:val="18"/>
          <w:lang w:eastAsia="zh-CN"/>
        </w:rPr>
      </w:pPr>
    </w:p>
    <w:p w14:paraId="2EB1B819" w14:textId="77777777" w:rsidR="000A6E29" w:rsidRDefault="000A6E29" w:rsidP="000A6E29">
      <w:pPr>
        <w:spacing w:after="0" w:line="246" w:lineRule="exact"/>
        <w:ind w:right="91"/>
        <w:jc w:val="center"/>
        <w:outlineLvl w:val="4"/>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4-13  </w:t>
      </w:r>
      <w:r>
        <w:rPr>
          <w:rFonts w:ascii="Times New Roman" w:hAnsi="Times New Roman"/>
          <w:sz w:val="18"/>
          <w:szCs w:val="18"/>
          <w:lang w:eastAsia="zh-CN"/>
        </w:rPr>
        <w:t>存储管理部件</w:t>
      </w:r>
      <w:r>
        <w:rPr>
          <w:rFonts w:ascii="Times New Roman" w:hAnsi="Times New Roman"/>
          <w:sz w:val="18"/>
          <w:szCs w:val="18"/>
          <w:lang w:eastAsia="zh-CN"/>
        </w:rPr>
        <w:t>MMU</w:t>
      </w:r>
    </w:p>
    <w:p w14:paraId="72F069A6" w14:textId="77777777" w:rsidR="000A6E29" w:rsidRDefault="000A6E29" w:rsidP="000A6E29">
      <w:pPr>
        <w:spacing w:before="7" w:after="0" w:line="150" w:lineRule="exact"/>
        <w:rPr>
          <w:rFonts w:ascii="Times New Roman" w:hAnsi="Times New Roman"/>
          <w:sz w:val="15"/>
          <w:szCs w:val="15"/>
          <w:lang w:eastAsia="zh-CN"/>
        </w:rPr>
      </w:pPr>
    </w:p>
    <w:p w14:paraId="0C120BF4" w14:textId="50CB16E6"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下面考察</w:t>
      </w:r>
      <w:r>
        <w:rPr>
          <w:rFonts w:ascii="Times New Roman" w:hAnsi="Times New Roman"/>
          <w:spacing w:val="10"/>
          <w:sz w:val="21"/>
          <w:szCs w:val="21"/>
          <w:lang w:eastAsia="zh-CN"/>
        </w:rPr>
        <w:t>MMU</w:t>
      </w:r>
      <w:r>
        <w:rPr>
          <w:rFonts w:ascii="Times New Roman" w:hAnsi="Times New Roman"/>
          <w:spacing w:val="10"/>
          <w:sz w:val="21"/>
          <w:szCs w:val="21"/>
          <w:lang w:eastAsia="zh-CN"/>
        </w:rPr>
        <w:t>的工作过程。在图</w:t>
      </w:r>
      <w:r>
        <w:rPr>
          <w:rFonts w:ascii="Times New Roman" w:hAnsi="Times New Roman"/>
          <w:spacing w:val="10"/>
          <w:sz w:val="21"/>
          <w:szCs w:val="21"/>
          <w:lang w:eastAsia="zh-CN"/>
        </w:rPr>
        <w:t>4-12</w:t>
      </w:r>
      <w:r>
        <w:rPr>
          <w:rFonts w:ascii="Times New Roman" w:hAnsi="Times New Roman"/>
          <w:spacing w:val="10"/>
          <w:sz w:val="21"/>
          <w:szCs w:val="21"/>
          <w:lang w:eastAsia="zh-CN"/>
        </w:rPr>
        <w:t>（</w:t>
      </w:r>
      <w:r>
        <w:rPr>
          <w:rFonts w:ascii="Times New Roman" w:hAnsi="Times New Roman"/>
          <w:spacing w:val="10"/>
          <w:sz w:val="21"/>
          <w:szCs w:val="21"/>
          <w:lang w:eastAsia="zh-CN"/>
        </w:rPr>
        <w:t>B</w:t>
      </w:r>
      <w:r>
        <w:rPr>
          <w:rFonts w:ascii="Times New Roman" w:hAnsi="Times New Roman"/>
          <w:spacing w:val="10"/>
          <w:sz w:val="21"/>
          <w:szCs w:val="21"/>
          <w:lang w:eastAsia="zh-CN"/>
        </w:rPr>
        <w:t>）中，给出一个逻辑地址</w:t>
      </w:r>
      <w:r>
        <w:rPr>
          <w:rFonts w:ascii="Times New Roman" w:hAnsi="Times New Roman"/>
          <w:spacing w:val="10"/>
          <w:sz w:val="21"/>
          <w:szCs w:val="21"/>
          <w:lang w:eastAsia="zh-CN"/>
        </w:rPr>
        <w:t>8196</w:t>
      </w:r>
      <w:r>
        <w:rPr>
          <w:rFonts w:ascii="Times New Roman" w:hAnsi="Times New Roman"/>
          <w:spacing w:val="10"/>
          <w:sz w:val="21"/>
          <w:szCs w:val="21"/>
          <w:lang w:eastAsia="zh-CN"/>
        </w:rPr>
        <w:t>（二进制表示为</w:t>
      </w:r>
      <w:r>
        <w:rPr>
          <w:rFonts w:ascii="Times New Roman" w:hAnsi="Times New Roman"/>
          <w:spacing w:val="10"/>
          <w:sz w:val="21"/>
          <w:szCs w:val="21"/>
          <w:lang w:eastAsia="zh-CN"/>
        </w:rPr>
        <w:t>0010000000000100</w:t>
      </w:r>
      <w:r>
        <w:rPr>
          <w:rFonts w:ascii="Times New Roman" w:hAnsi="Times New Roman"/>
          <w:spacing w:val="10"/>
          <w:sz w:val="21"/>
          <w:szCs w:val="21"/>
          <w:lang w:eastAsia="zh-CN"/>
        </w:rPr>
        <w:t>），</w:t>
      </w:r>
      <w:r>
        <w:rPr>
          <w:rFonts w:ascii="Times New Roman" w:hAnsi="Times New Roman"/>
          <w:spacing w:val="10"/>
          <w:sz w:val="21"/>
          <w:szCs w:val="21"/>
          <w:lang w:eastAsia="zh-CN"/>
        </w:rPr>
        <w:t>MMU</w:t>
      </w:r>
      <w:r>
        <w:rPr>
          <w:rFonts w:ascii="Times New Roman" w:hAnsi="Times New Roman"/>
          <w:spacing w:val="10"/>
          <w:sz w:val="21"/>
          <w:szCs w:val="21"/>
          <w:lang w:eastAsia="zh-CN"/>
        </w:rPr>
        <w:t>进行映射，输入的</w:t>
      </w:r>
      <w:r>
        <w:rPr>
          <w:rFonts w:ascii="Times New Roman" w:hAnsi="Times New Roman"/>
          <w:spacing w:val="10"/>
          <w:sz w:val="21"/>
          <w:szCs w:val="21"/>
          <w:lang w:eastAsia="zh-CN"/>
        </w:rPr>
        <w:t>16</w:t>
      </w:r>
      <w:r>
        <w:rPr>
          <w:rFonts w:ascii="Times New Roman" w:hAnsi="Times New Roman"/>
          <w:spacing w:val="10"/>
          <w:sz w:val="21"/>
          <w:szCs w:val="21"/>
          <w:lang w:eastAsia="zh-CN"/>
        </w:rPr>
        <w:t>位逻辑地址被解释为</w:t>
      </w:r>
      <w:r>
        <w:rPr>
          <w:rFonts w:ascii="Times New Roman" w:hAnsi="Times New Roman"/>
          <w:spacing w:val="10"/>
          <w:sz w:val="21"/>
          <w:szCs w:val="21"/>
          <w:lang w:eastAsia="zh-CN"/>
        </w:rPr>
        <w:t>4</w:t>
      </w:r>
      <w:r>
        <w:rPr>
          <w:rFonts w:ascii="Times New Roman" w:hAnsi="Times New Roman"/>
          <w:spacing w:val="10"/>
          <w:sz w:val="21"/>
          <w:szCs w:val="21"/>
          <w:lang w:eastAsia="zh-CN"/>
        </w:rPr>
        <w:t>位页号和</w:t>
      </w:r>
      <w:r>
        <w:rPr>
          <w:rFonts w:ascii="Times New Roman" w:hAnsi="Times New Roman"/>
          <w:spacing w:val="10"/>
          <w:sz w:val="21"/>
          <w:szCs w:val="21"/>
          <w:lang w:eastAsia="zh-CN"/>
        </w:rPr>
        <w:t>12</w:t>
      </w:r>
      <w:r>
        <w:rPr>
          <w:rFonts w:ascii="Times New Roman" w:hAnsi="Times New Roman"/>
          <w:spacing w:val="10"/>
          <w:sz w:val="21"/>
          <w:szCs w:val="21"/>
          <w:lang w:eastAsia="zh-CN"/>
        </w:rPr>
        <w:t>位页内位移。用页号作为索引，找出虚页所对应的页框号，如果</w:t>
      </w:r>
      <w:r>
        <w:rPr>
          <w:rFonts w:ascii="Times New Roman" w:hAnsi="Times New Roman"/>
          <w:spacing w:val="10"/>
          <w:sz w:val="21"/>
          <w:szCs w:val="21"/>
          <w:lang w:eastAsia="zh-CN"/>
        </w:rPr>
        <w:t>“</w:t>
      </w:r>
      <w:r>
        <w:rPr>
          <w:rFonts w:ascii="Times New Roman" w:hAnsi="Times New Roman"/>
          <w:spacing w:val="10"/>
          <w:sz w:val="21"/>
          <w:szCs w:val="21"/>
          <w:lang w:eastAsia="zh-CN"/>
        </w:rPr>
        <w:t>在内存否</w:t>
      </w:r>
      <w:r>
        <w:rPr>
          <w:rFonts w:ascii="Times New Roman" w:hAnsi="Times New Roman"/>
          <w:spacing w:val="10"/>
          <w:sz w:val="21"/>
          <w:szCs w:val="21"/>
          <w:lang w:eastAsia="zh-CN"/>
        </w:rPr>
        <w:t>”</w:t>
      </w:r>
      <w:r>
        <w:rPr>
          <w:rFonts w:ascii="Times New Roman" w:hAnsi="Times New Roman"/>
          <w:spacing w:val="10"/>
          <w:sz w:val="21"/>
          <w:szCs w:val="21"/>
          <w:lang w:eastAsia="zh-CN"/>
        </w:rPr>
        <w:t>位为</w:t>
      </w:r>
      <w:r>
        <w:rPr>
          <w:rFonts w:ascii="Times New Roman" w:hAnsi="Times New Roman"/>
          <w:spacing w:val="10"/>
          <w:sz w:val="21"/>
          <w:szCs w:val="21"/>
          <w:lang w:eastAsia="zh-CN"/>
        </w:rPr>
        <w:t>1</w:t>
      </w:r>
      <w:r>
        <w:rPr>
          <w:rFonts w:ascii="Times New Roman" w:hAnsi="Times New Roman"/>
          <w:spacing w:val="10"/>
          <w:sz w:val="21"/>
          <w:szCs w:val="21"/>
          <w:lang w:eastAsia="zh-CN"/>
        </w:rPr>
        <w:t>，表明此页在内存，把页框号复制到输出寄存器的高</w:t>
      </w:r>
      <w:r>
        <w:rPr>
          <w:rFonts w:ascii="Times New Roman" w:hAnsi="Times New Roman"/>
          <w:spacing w:val="10"/>
          <w:sz w:val="21"/>
          <w:szCs w:val="21"/>
          <w:lang w:eastAsia="zh-CN"/>
        </w:rPr>
        <w:t>3</w:t>
      </w:r>
      <w:r>
        <w:rPr>
          <w:rFonts w:ascii="Times New Roman" w:hAnsi="Times New Roman"/>
          <w:spacing w:val="10"/>
          <w:sz w:val="21"/>
          <w:szCs w:val="21"/>
          <w:lang w:eastAsia="zh-CN"/>
        </w:rPr>
        <w:t>位，再加上逻辑地址中的</w:t>
      </w:r>
      <w:r>
        <w:rPr>
          <w:rFonts w:ascii="Times New Roman" w:hAnsi="Times New Roman"/>
          <w:spacing w:val="10"/>
          <w:sz w:val="21"/>
          <w:szCs w:val="21"/>
          <w:lang w:eastAsia="zh-CN"/>
        </w:rPr>
        <w:t>12</w:t>
      </w:r>
      <w:r>
        <w:rPr>
          <w:rFonts w:ascii="Times New Roman" w:hAnsi="Times New Roman"/>
          <w:spacing w:val="10"/>
          <w:sz w:val="21"/>
          <w:szCs w:val="21"/>
          <w:lang w:eastAsia="zh-CN"/>
        </w:rPr>
        <w:t>位页内位移，生成</w:t>
      </w:r>
      <w:r>
        <w:rPr>
          <w:rFonts w:ascii="Times New Roman" w:hAnsi="Times New Roman"/>
          <w:spacing w:val="10"/>
          <w:sz w:val="21"/>
          <w:szCs w:val="21"/>
          <w:lang w:eastAsia="zh-CN"/>
        </w:rPr>
        <w:t>15</w:t>
      </w:r>
      <w:r>
        <w:rPr>
          <w:rFonts w:ascii="Times New Roman" w:hAnsi="Times New Roman"/>
          <w:spacing w:val="10"/>
          <w:sz w:val="21"/>
          <w:szCs w:val="21"/>
          <w:lang w:eastAsia="zh-CN"/>
        </w:rPr>
        <w:t>位物理地址（二进制表示为</w:t>
      </w:r>
      <w:r>
        <w:rPr>
          <w:rFonts w:ascii="Times New Roman" w:hAnsi="Times New Roman"/>
          <w:spacing w:val="10"/>
          <w:sz w:val="21"/>
          <w:szCs w:val="21"/>
          <w:lang w:eastAsia="zh-CN"/>
        </w:rPr>
        <w:t>110000000000100</w:t>
      </w:r>
      <w:r>
        <w:rPr>
          <w:rFonts w:ascii="Times New Roman" w:hAnsi="Times New Roman"/>
          <w:spacing w:val="10"/>
          <w:sz w:val="21"/>
          <w:szCs w:val="21"/>
          <w:lang w:eastAsia="zh-CN"/>
        </w:rPr>
        <w:t>），并把它送到内存总线；如果</w:t>
      </w:r>
      <w:r>
        <w:rPr>
          <w:rFonts w:ascii="Times New Roman" w:hAnsi="Times New Roman"/>
          <w:spacing w:val="10"/>
          <w:sz w:val="21"/>
          <w:szCs w:val="21"/>
          <w:lang w:eastAsia="zh-CN"/>
        </w:rPr>
        <w:t>“</w:t>
      </w:r>
      <w:r>
        <w:rPr>
          <w:rFonts w:ascii="Times New Roman" w:hAnsi="Times New Roman"/>
          <w:spacing w:val="10"/>
          <w:sz w:val="21"/>
          <w:szCs w:val="21"/>
          <w:lang w:eastAsia="zh-CN"/>
        </w:rPr>
        <w:t>在内存否</w:t>
      </w:r>
      <w:r>
        <w:rPr>
          <w:rFonts w:ascii="Times New Roman" w:hAnsi="Times New Roman"/>
          <w:spacing w:val="10"/>
          <w:sz w:val="21"/>
          <w:szCs w:val="21"/>
          <w:lang w:eastAsia="zh-CN"/>
        </w:rPr>
        <w:t>”</w:t>
      </w:r>
      <w:r>
        <w:rPr>
          <w:rFonts w:ascii="Times New Roman" w:hAnsi="Times New Roman"/>
          <w:spacing w:val="10"/>
          <w:sz w:val="21"/>
          <w:szCs w:val="21"/>
          <w:lang w:eastAsia="zh-CN"/>
        </w:rPr>
        <w:t>位为</w:t>
      </w:r>
      <w:r>
        <w:rPr>
          <w:rFonts w:ascii="Times New Roman" w:hAnsi="Times New Roman"/>
          <w:spacing w:val="10"/>
          <w:sz w:val="21"/>
          <w:szCs w:val="21"/>
          <w:lang w:eastAsia="zh-CN"/>
        </w:rPr>
        <w:t>0</w:t>
      </w:r>
      <w:r>
        <w:rPr>
          <w:rFonts w:ascii="Times New Roman" w:hAnsi="Times New Roman"/>
          <w:spacing w:val="10"/>
          <w:sz w:val="21"/>
          <w:szCs w:val="21"/>
          <w:lang w:eastAsia="zh-CN"/>
        </w:rPr>
        <w:t>，则将触发缺页异常，陷入操作系统进行调页处理。</w:t>
      </w:r>
    </w:p>
    <w:p w14:paraId="28A1019B" w14:textId="77777777" w:rsidR="00EF5290" w:rsidRPr="002D04D2" w:rsidRDefault="00EF5290" w:rsidP="00EF5290">
      <w:pPr>
        <w:widowControl/>
        <w:rPr>
          <w:rFonts w:ascii="宋体" w:hAnsi="宋体" w:cs="宋体"/>
          <w:sz w:val="24"/>
          <w:szCs w:val="24"/>
          <w:lang w:eastAsia="zh-CN"/>
        </w:rPr>
      </w:pPr>
      <w:r w:rsidRPr="002D04D2">
        <w:rPr>
          <w:rFonts w:ascii="宋体" w:hAnsi="宋体" w:cs="宋体"/>
          <w:sz w:val="24"/>
          <w:szCs w:val="24"/>
          <w:lang w:eastAsia="zh-CN"/>
        </w:rPr>
        <w:lastRenderedPageBreak/>
        <w:fldChar w:fldCharType="begin"/>
      </w:r>
      <w:r w:rsidRPr="002D04D2">
        <w:rPr>
          <w:rFonts w:ascii="宋体" w:hAnsi="宋体" w:cs="宋体"/>
          <w:sz w:val="24"/>
          <w:szCs w:val="24"/>
          <w:lang w:eastAsia="zh-CN"/>
        </w:rPr>
        <w:instrText xml:space="preserve"> INCLUDEPICTURE "C:\\Users\\Dell\\Documents\\Tencent Files\\2130975534\\Image\\C2C\\{9ADAF231-7850-A01D-E372-1181215021A6}.jpg" \* MERGEFORMATINET </w:instrText>
      </w:r>
      <w:r w:rsidRPr="002D04D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"/Users/../Tencent Files/2130975534/Image/C2C/{9ADAF231-7850-A01D-E372-1181215021A6}.jpg"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"/Users/../Tencent Files/2130975534/Image/C2C/{9ADAF231-7850-A01D-E372-1181215021A6}.jpg"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"C:\\Users\\Tencent Files\\2130975534\\Image\\C2C\\{9ADAF231-7850-A01D-E372-1181215021A6}.jpg" \* MERGEFORMATINET </w:instrText>
      </w:r>
      <w:r w:rsidR="00D35642">
        <w:rPr>
          <w:rFonts w:ascii="宋体" w:hAnsi="宋体" w:cs="宋体"/>
          <w:sz w:val="24"/>
          <w:szCs w:val="24"/>
          <w:lang w:eastAsia="zh-CN"/>
        </w:rPr>
        <w:fldChar w:fldCharType="separate"/>
      </w:r>
      <w:r w:rsidR="00D35642">
        <w:rPr>
          <w:rFonts w:ascii="宋体" w:hAnsi="宋体" w:cs="宋体"/>
          <w:sz w:val="24"/>
          <w:szCs w:val="24"/>
          <w:lang w:eastAsia="zh-CN"/>
        </w:rPr>
        <w:pict w14:anchorId="4AF61C80">
          <v:shape id="_x0000_i1029" type="#_x0000_t75" alt="" style="width:414.75pt;height:297.75pt">
            <v:imagedata r:id="rId53" r:href="rId54"/>
          </v:shape>
        </w:pict>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Pr="002D04D2">
        <w:rPr>
          <w:rFonts w:ascii="宋体" w:hAnsi="宋体" w:cs="宋体"/>
          <w:sz w:val="24"/>
          <w:szCs w:val="24"/>
          <w:lang w:eastAsia="zh-CN"/>
        </w:rPr>
        <w:fldChar w:fldCharType="end"/>
      </w:r>
    </w:p>
    <w:p w14:paraId="43C76E27" w14:textId="77777777" w:rsidR="00EF5290" w:rsidRPr="002D04D2" w:rsidRDefault="00EF5290" w:rsidP="00EF5290">
      <w:pPr>
        <w:widowControl/>
        <w:spacing w:after="0" w:line="240" w:lineRule="auto"/>
        <w:rPr>
          <w:rFonts w:ascii="宋体" w:hAnsi="宋体" w:cs="宋体"/>
          <w:sz w:val="24"/>
          <w:szCs w:val="24"/>
          <w:lang w:eastAsia="zh-CN"/>
        </w:rPr>
      </w:pPr>
      <w:r w:rsidRPr="002D04D2">
        <w:rPr>
          <w:rFonts w:ascii="宋体" w:hAnsi="宋体" w:cs="宋体"/>
          <w:sz w:val="24"/>
          <w:szCs w:val="24"/>
          <w:lang w:eastAsia="zh-CN"/>
        </w:rPr>
        <w:fldChar w:fldCharType="begin"/>
      </w:r>
      <w:r w:rsidRPr="002D04D2">
        <w:rPr>
          <w:rFonts w:ascii="宋体" w:hAnsi="宋体" w:cs="宋体"/>
          <w:sz w:val="24"/>
          <w:szCs w:val="24"/>
          <w:lang w:eastAsia="zh-CN"/>
        </w:rPr>
        <w:instrText xml:space="preserve"> INCLUDEPICTURE "C:\\Users\\Dell\\Documents\\Tencent Files\\2130975534\\Image\\C2C\\{99088C08-C53B-E908-3274-C059BE793574}.jpg" \* MERGEFORMATINET </w:instrText>
      </w:r>
      <w:r w:rsidRPr="002D04D2">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"/Users/../Tencent Files/2130975534/Image/C2C/{99088C08-C53B-E908-3274-C059BE793574}.jpg"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"/Users/../Tencent Files/2130975534/Image/C2C/{99088C08-C53B-E908-3274-C059BE793574}.jpg"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"C:\\Users\\Tencent Files\\2130975534\\Image\\C2C\\{99088C08-C53B-E908-3274-C059BE793574}.jpg" \* MERGEFORMATINET </w:instrText>
      </w:r>
      <w:r w:rsidR="00D35642">
        <w:rPr>
          <w:rFonts w:ascii="宋体" w:hAnsi="宋体" w:cs="宋体"/>
          <w:sz w:val="24"/>
          <w:szCs w:val="24"/>
          <w:lang w:eastAsia="zh-CN"/>
        </w:rPr>
        <w:fldChar w:fldCharType="separate"/>
      </w:r>
      <w:r w:rsidR="00D35642">
        <w:rPr>
          <w:rFonts w:ascii="宋体" w:hAnsi="宋体" w:cs="宋体"/>
          <w:sz w:val="24"/>
          <w:szCs w:val="24"/>
          <w:lang w:eastAsia="zh-CN"/>
        </w:rPr>
        <w:pict w14:anchorId="5EB032FD">
          <v:shape id="_x0000_i1030" type="#_x0000_t75" alt="" style="width:400.5pt;height:277.5pt">
            <v:imagedata r:id="rId55" r:href="rId56"/>
          </v:shape>
        </w:pict>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Pr="002D04D2">
        <w:rPr>
          <w:rFonts w:ascii="宋体" w:hAnsi="宋体" w:cs="宋体"/>
          <w:sz w:val="24"/>
          <w:szCs w:val="24"/>
          <w:lang w:eastAsia="zh-CN"/>
        </w:rPr>
        <w:fldChar w:fldCharType="end"/>
      </w:r>
    </w:p>
    <w:p w14:paraId="2B6152DA" w14:textId="55877F3F" w:rsidR="000A6E29" w:rsidRPr="0086366A" w:rsidRDefault="000A6E29" w:rsidP="000A6E29">
      <w:pPr>
        <w:spacing w:before="15"/>
        <w:jc w:val="both"/>
        <w:rPr>
          <w:rFonts w:ascii="Times New Roman" w:hAnsi="Times New Roman"/>
          <w:b/>
          <w:color w:val="FF0000"/>
          <w:spacing w:val="10"/>
          <w:sz w:val="24"/>
          <w:szCs w:val="18"/>
          <w:lang w:eastAsia="zh-CN"/>
        </w:rPr>
      </w:pPr>
    </w:p>
    <w:p w14:paraId="4FB44C69" w14:textId="77777777" w:rsidR="000A6E29" w:rsidRPr="0086366A" w:rsidRDefault="000A6E29" w:rsidP="000A6E29">
      <w:pPr>
        <w:spacing w:before="15"/>
        <w:jc w:val="both"/>
        <w:rPr>
          <w:rFonts w:ascii="Times New Roman" w:hAnsi="Times New Roman"/>
          <w:b/>
          <w:color w:val="FF0000"/>
          <w:spacing w:val="10"/>
          <w:sz w:val="24"/>
          <w:szCs w:val="18"/>
          <w:lang w:eastAsia="zh-CN"/>
        </w:rPr>
      </w:pPr>
      <w:r w:rsidRPr="0086366A">
        <w:rPr>
          <w:rFonts w:ascii="Times New Roman" w:hAnsi="Times New Roman" w:hint="eastAsia"/>
          <w:b/>
          <w:color w:val="FF0000"/>
          <w:spacing w:val="10"/>
          <w:sz w:val="24"/>
          <w:szCs w:val="18"/>
          <w:lang w:eastAsia="zh-CN"/>
        </w:rPr>
        <w:t>/</w:t>
      </w:r>
      <w:r w:rsidRPr="0086366A">
        <w:rPr>
          <w:rFonts w:ascii="Times New Roman" w:hAnsi="Times New Roman"/>
          <w:b/>
          <w:color w:val="FF0000"/>
          <w:spacing w:val="10"/>
          <w:sz w:val="24"/>
          <w:szCs w:val="18"/>
          <w:lang w:eastAsia="zh-CN"/>
        </w:rPr>
        <w:t>/arm</w:t>
      </w:r>
      <w:r w:rsidRPr="0086366A">
        <w:rPr>
          <w:rFonts w:ascii="Times New Roman" w:hAnsi="Times New Roman" w:hint="eastAsia"/>
          <w:b/>
          <w:color w:val="FF0000"/>
          <w:spacing w:val="10"/>
          <w:sz w:val="24"/>
          <w:szCs w:val="18"/>
          <w:lang w:eastAsia="zh-CN"/>
        </w:rPr>
        <w:t>架构下的</w:t>
      </w:r>
      <w:r w:rsidRPr="0086366A">
        <w:rPr>
          <w:rFonts w:ascii="Times New Roman" w:hAnsi="Times New Roman" w:hint="eastAsia"/>
          <w:b/>
          <w:color w:val="FF0000"/>
          <w:spacing w:val="10"/>
          <w:sz w:val="24"/>
          <w:szCs w:val="18"/>
          <w:lang w:eastAsia="zh-CN"/>
        </w:rPr>
        <w:t>mmu</w:t>
      </w:r>
      <w:r w:rsidRPr="0086366A">
        <w:rPr>
          <w:rFonts w:ascii="Times New Roman" w:hAnsi="Times New Roman" w:hint="eastAsia"/>
          <w:b/>
          <w:color w:val="FF0000"/>
          <w:spacing w:val="10"/>
          <w:sz w:val="24"/>
          <w:szCs w:val="18"/>
          <w:lang w:eastAsia="zh-CN"/>
        </w:rPr>
        <w:t>存储系统的概要，并且</w:t>
      </w:r>
      <w:r w:rsidRPr="0086366A">
        <w:rPr>
          <w:rFonts w:ascii="Times New Roman" w:hAnsi="Times New Roman" w:hint="eastAsia"/>
          <w:b/>
          <w:color w:val="FF0000"/>
          <w:spacing w:val="10"/>
          <w:sz w:val="24"/>
          <w:szCs w:val="18"/>
          <w:lang w:eastAsia="zh-CN"/>
        </w:rPr>
        <w:t>arm</w:t>
      </w:r>
      <w:r w:rsidRPr="0086366A">
        <w:rPr>
          <w:rFonts w:ascii="Times New Roman" w:hAnsi="Times New Roman" w:hint="eastAsia"/>
          <w:b/>
          <w:color w:val="FF0000"/>
          <w:spacing w:val="10"/>
          <w:sz w:val="24"/>
          <w:szCs w:val="18"/>
          <w:lang w:eastAsia="zh-CN"/>
        </w:rPr>
        <w:t>架构中有两种处理虚拟地址的方式，一种是</w:t>
      </w:r>
      <w:r w:rsidRPr="0086366A">
        <w:rPr>
          <w:rFonts w:ascii="Times New Roman" w:hAnsi="Times New Roman" w:hint="eastAsia"/>
          <w:b/>
          <w:color w:val="FF0000"/>
          <w:spacing w:val="10"/>
          <w:sz w:val="24"/>
          <w:szCs w:val="18"/>
          <w:lang w:eastAsia="zh-CN"/>
        </w:rPr>
        <w:t>section</w:t>
      </w:r>
      <w:r w:rsidRPr="0086366A">
        <w:rPr>
          <w:rFonts w:ascii="Times New Roman" w:hAnsi="Times New Roman" w:hint="eastAsia"/>
          <w:b/>
          <w:color w:val="FF0000"/>
          <w:spacing w:val="10"/>
          <w:sz w:val="24"/>
          <w:szCs w:val="18"/>
          <w:lang w:eastAsia="zh-CN"/>
        </w:rPr>
        <w:t>类型，一种是</w:t>
      </w:r>
      <w:r w:rsidRPr="0086366A">
        <w:rPr>
          <w:rFonts w:ascii="Times New Roman" w:hAnsi="Times New Roman" w:hint="eastAsia"/>
          <w:b/>
          <w:color w:val="FF0000"/>
          <w:spacing w:val="10"/>
          <w:sz w:val="24"/>
          <w:szCs w:val="18"/>
          <w:lang w:eastAsia="zh-CN"/>
        </w:rPr>
        <w:t>paging</w:t>
      </w:r>
      <w:r w:rsidRPr="0086366A">
        <w:rPr>
          <w:rFonts w:ascii="Times New Roman" w:hAnsi="Times New Roman" w:hint="eastAsia"/>
          <w:b/>
          <w:color w:val="FF0000"/>
          <w:spacing w:val="10"/>
          <w:sz w:val="24"/>
          <w:szCs w:val="18"/>
          <w:lang w:eastAsia="zh-CN"/>
        </w:rPr>
        <w:t>类型，两种的处理方式分别如下</w:t>
      </w:r>
    </w:p>
    <w:p w14:paraId="52E44278" w14:textId="10ED9907" w:rsidR="000A6E29" w:rsidRPr="0086366A"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0779DCEF" wp14:editId="0972B745">
            <wp:extent cx="6122670" cy="43376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2670" cy="4337685"/>
                    </a:xfrm>
                    <a:prstGeom prst="rect">
                      <a:avLst/>
                    </a:prstGeom>
                    <a:noFill/>
                    <a:ln>
                      <a:noFill/>
                    </a:ln>
                  </pic:spPr>
                </pic:pic>
              </a:graphicData>
            </a:graphic>
          </wp:inline>
        </w:drawing>
      </w:r>
      <w:r w:rsidRPr="0086366A">
        <w:rPr>
          <w:rFonts w:ascii="Times New Roman" w:hAnsi="Times New Roman"/>
          <w:b/>
          <w:color w:val="FF0000"/>
          <w:spacing w:val="10"/>
          <w:sz w:val="24"/>
          <w:szCs w:val="18"/>
          <w:lang w:eastAsia="zh-CN"/>
        </w:rPr>
        <w:fldChar w:fldCharType="begin"/>
      </w:r>
      <w:r w:rsidRPr="0086366A">
        <w:rPr>
          <w:rFonts w:ascii="Times New Roman" w:hAnsi="Times New Roman"/>
          <w:b/>
          <w:color w:val="FF0000"/>
          <w:spacing w:val="10"/>
          <w:sz w:val="24"/>
          <w:szCs w:val="18"/>
          <w:lang w:eastAsia="zh-CN"/>
        </w:rPr>
        <w:instrText xml:space="preserve"> INCLUDEPICTURE "http://img.blog.csdn.net/20160405144140925" \* MERGEFORMATINET </w:instrText>
      </w:r>
      <w:r w:rsidRPr="0086366A">
        <w:rPr>
          <w:rFonts w:ascii="Times New Roman" w:hAnsi="Times New Roman"/>
          <w:b/>
          <w:color w:val="FF0000"/>
          <w:spacing w:val="10"/>
          <w:sz w:val="24"/>
          <w:szCs w:val="18"/>
          <w:lang w:eastAsia="zh-CN"/>
        </w:rPr>
        <w:fldChar w:fldCharType="separate"/>
      </w:r>
      <w:r w:rsidR="003104DA">
        <w:rPr>
          <w:rFonts w:ascii="Times New Roman" w:hAnsi="Times New Roman"/>
          <w:b/>
          <w:color w:val="FF0000"/>
          <w:spacing w:val="10"/>
          <w:sz w:val="24"/>
          <w:szCs w:val="18"/>
          <w:lang w:eastAsia="zh-CN"/>
        </w:rPr>
        <w:fldChar w:fldCharType="begin"/>
      </w:r>
      <w:r w:rsidR="003104DA">
        <w:rPr>
          <w:rFonts w:ascii="Times New Roman" w:hAnsi="Times New Roman"/>
          <w:b/>
          <w:color w:val="FF0000"/>
          <w:spacing w:val="10"/>
          <w:sz w:val="24"/>
          <w:szCs w:val="18"/>
          <w:lang w:eastAsia="zh-CN"/>
        </w:rPr>
        <w:instrText xml:space="preserve"> INCLUDEPICTURE  "http://img.blog.csdn.net/20160405144140925" \* MERGEFORMATINET </w:instrText>
      </w:r>
      <w:r w:rsidR="003104DA">
        <w:rPr>
          <w:rFonts w:ascii="Times New Roman" w:hAnsi="Times New Roman"/>
          <w:b/>
          <w:color w:val="FF0000"/>
          <w:spacing w:val="10"/>
          <w:sz w:val="24"/>
          <w:szCs w:val="18"/>
          <w:lang w:eastAsia="zh-CN"/>
        </w:rPr>
        <w:fldChar w:fldCharType="separate"/>
      </w:r>
      <w:r w:rsidR="007752E6">
        <w:rPr>
          <w:rFonts w:ascii="Times New Roman" w:hAnsi="Times New Roman"/>
          <w:b/>
          <w:color w:val="FF0000"/>
          <w:spacing w:val="10"/>
          <w:sz w:val="24"/>
          <w:szCs w:val="18"/>
          <w:lang w:eastAsia="zh-CN"/>
        </w:rPr>
        <w:fldChar w:fldCharType="begin"/>
      </w:r>
      <w:r w:rsidR="007752E6">
        <w:rPr>
          <w:rFonts w:ascii="Times New Roman" w:hAnsi="Times New Roman"/>
          <w:b/>
          <w:color w:val="FF0000"/>
          <w:spacing w:val="10"/>
          <w:sz w:val="24"/>
          <w:szCs w:val="18"/>
          <w:lang w:eastAsia="zh-CN"/>
        </w:rPr>
        <w:instrText xml:space="preserve"> INCLUDEPICTURE  "http://img.blog.csdn.net/20160405144140925" \* MERGEFORMATINET </w:instrText>
      </w:r>
      <w:r w:rsidR="007752E6">
        <w:rPr>
          <w:rFonts w:ascii="Times New Roman" w:hAnsi="Times New Roman"/>
          <w:b/>
          <w:color w:val="FF0000"/>
          <w:spacing w:val="10"/>
          <w:sz w:val="24"/>
          <w:szCs w:val="18"/>
          <w:lang w:eastAsia="zh-CN"/>
        </w:rPr>
        <w:fldChar w:fldCharType="separate"/>
      </w:r>
      <w:r w:rsidR="00D35642">
        <w:rPr>
          <w:rFonts w:ascii="Times New Roman" w:hAnsi="Times New Roman"/>
          <w:b/>
          <w:color w:val="FF0000"/>
          <w:spacing w:val="10"/>
          <w:sz w:val="24"/>
          <w:szCs w:val="18"/>
          <w:lang w:eastAsia="zh-CN"/>
        </w:rPr>
        <w:fldChar w:fldCharType="begin"/>
      </w:r>
      <w:r w:rsidR="00D35642">
        <w:rPr>
          <w:rFonts w:ascii="Times New Roman" w:hAnsi="Times New Roman"/>
          <w:b/>
          <w:color w:val="FF0000"/>
          <w:spacing w:val="10"/>
          <w:sz w:val="24"/>
          <w:szCs w:val="18"/>
          <w:lang w:eastAsia="zh-CN"/>
        </w:rPr>
        <w:instrText xml:space="preserve"> INCLUDEPICTURE  "http://img.blog.csdn.net/20160405144140925" \* MERGEFORMATINET </w:instrText>
      </w:r>
      <w:r w:rsidR="00D35642">
        <w:rPr>
          <w:rFonts w:ascii="Times New Roman" w:hAnsi="Times New Roman"/>
          <w:b/>
          <w:color w:val="FF0000"/>
          <w:spacing w:val="10"/>
          <w:sz w:val="24"/>
          <w:szCs w:val="18"/>
          <w:lang w:eastAsia="zh-CN"/>
        </w:rPr>
        <w:fldChar w:fldCharType="separate"/>
      </w:r>
      <w:r w:rsidR="00D35642">
        <w:rPr>
          <w:rFonts w:ascii="Times New Roman" w:hAnsi="Times New Roman"/>
          <w:b/>
          <w:color w:val="FF0000"/>
          <w:spacing w:val="10"/>
          <w:sz w:val="24"/>
          <w:szCs w:val="18"/>
          <w:lang w:eastAsia="zh-CN"/>
        </w:rPr>
        <w:pict w14:anchorId="691D6608">
          <v:shape id="_x0000_i1031" type="#_x0000_t75" alt="这里写图片描述" style="width:464.25pt;height:344.25pt">
            <v:imagedata r:id="rId58" r:href="rId59"/>
          </v:shape>
        </w:pict>
      </w:r>
      <w:r w:rsidR="00D35642">
        <w:rPr>
          <w:rFonts w:ascii="Times New Roman" w:hAnsi="Times New Roman"/>
          <w:b/>
          <w:color w:val="FF0000"/>
          <w:spacing w:val="10"/>
          <w:sz w:val="24"/>
          <w:szCs w:val="18"/>
          <w:lang w:eastAsia="zh-CN"/>
        </w:rPr>
        <w:fldChar w:fldCharType="end"/>
      </w:r>
      <w:r w:rsidR="007752E6">
        <w:rPr>
          <w:rFonts w:ascii="Times New Roman" w:hAnsi="Times New Roman"/>
          <w:b/>
          <w:color w:val="FF0000"/>
          <w:spacing w:val="10"/>
          <w:sz w:val="24"/>
          <w:szCs w:val="18"/>
          <w:lang w:eastAsia="zh-CN"/>
        </w:rPr>
        <w:fldChar w:fldCharType="end"/>
      </w:r>
      <w:r w:rsidR="003104DA">
        <w:rPr>
          <w:rFonts w:ascii="Times New Roman" w:hAnsi="Times New Roman"/>
          <w:b/>
          <w:color w:val="FF0000"/>
          <w:spacing w:val="10"/>
          <w:sz w:val="24"/>
          <w:szCs w:val="18"/>
          <w:lang w:eastAsia="zh-CN"/>
        </w:rPr>
        <w:fldChar w:fldCharType="end"/>
      </w:r>
      <w:r w:rsidRPr="0086366A">
        <w:rPr>
          <w:rFonts w:ascii="Times New Roman" w:hAnsi="Times New Roman"/>
          <w:b/>
          <w:color w:val="FF0000"/>
          <w:spacing w:val="10"/>
          <w:sz w:val="24"/>
          <w:szCs w:val="18"/>
          <w:lang w:eastAsia="zh-CN"/>
        </w:rPr>
        <w:fldChar w:fldCharType="end"/>
      </w:r>
    </w:p>
    <w:p w14:paraId="19D6C5C5" w14:textId="23FC46D2" w:rsidR="000A6E29" w:rsidRPr="0086366A"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27E03D5D" wp14:editId="1632553A">
            <wp:extent cx="6122670" cy="17043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2670" cy="1704340"/>
                    </a:xfrm>
                    <a:prstGeom prst="rect">
                      <a:avLst/>
                    </a:prstGeom>
                    <a:noFill/>
                    <a:ln>
                      <a:noFill/>
                    </a:ln>
                  </pic:spPr>
                </pic:pic>
              </a:graphicData>
            </a:graphic>
          </wp:inline>
        </w:drawing>
      </w:r>
    </w:p>
    <w:p w14:paraId="5F6DD7AD" w14:textId="77777777" w:rsidR="000A6E29" w:rsidRPr="0086366A"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commentRangeStart w:id="21"/>
      <w:r w:rsidRPr="0086366A">
        <w:rPr>
          <w:rFonts w:ascii="Times New Roman" w:hAnsi="Times New Roman"/>
          <w:b/>
          <w:color w:val="FF0000"/>
          <w:spacing w:val="10"/>
          <w:sz w:val="24"/>
          <w:szCs w:val="18"/>
          <w:lang w:eastAsia="zh-CN"/>
        </w:rPr>
        <w:t>来自博客</w:t>
      </w:r>
      <w:r w:rsidRPr="0086366A">
        <w:rPr>
          <w:rFonts w:ascii="Times New Roman" w:hAnsi="Times New Roman"/>
          <w:b/>
          <w:color w:val="FF0000"/>
          <w:spacing w:val="10"/>
          <w:sz w:val="24"/>
          <w:szCs w:val="18"/>
          <w:lang w:eastAsia="zh-CN"/>
        </w:rPr>
        <w:t>http://blog.csdn.net/skyflying2012/article/details/51044705###;</w:t>
      </w:r>
      <w:commentRangeEnd w:id="21"/>
      <w:r w:rsidRPr="008755B7">
        <w:rPr>
          <w:rFonts w:ascii="Times New Roman" w:hAnsi="Times New Roman"/>
          <w:b/>
          <w:color w:val="FF0000"/>
          <w:spacing w:val="10"/>
          <w:sz w:val="24"/>
          <w:szCs w:val="18"/>
          <w:lang w:eastAsia="zh-CN"/>
        </w:rPr>
        <w:commentReference w:id="21"/>
      </w:r>
    </w:p>
    <w:p w14:paraId="13F80222" w14:textId="77777777" w:rsidR="000A6E29"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r w:rsidRPr="008755B7">
        <w:rPr>
          <w:rFonts w:ascii="Times New Roman" w:hAnsi="Times New Roman" w:hint="eastAsia"/>
          <w:b/>
          <w:color w:val="FF0000"/>
          <w:spacing w:val="10"/>
          <w:sz w:val="24"/>
          <w:szCs w:val="18"/>
          <w:lang w:eastAsia="zh-CN"/>
        </w:rPr>
        <w:t>mmu</w:t>
      </w:r>
      <w:r w:rsidRPr="008755B7">
        <w:rPr>
          <w:rFonts w:ascii="Times New Roman" w:hAnsi="Times New Roman" w:hint="eastAsia"/>
          <w:b/>
          <w:color w:val="FF0000"/>
          <w:spacing w:val="10"/>
          <w:sz w:val="24"/>
          <w:szCs w:val="18"/>
          <w:lang w:eastAsia="zh-CN"/>
        </w:rPr>
        <w:t>的工作过程的介绍</w:t>
      </w:r>
    </w:p>
    <w:p w14:paraId="2C76969D" w14:textId="0687F4AF" w:rsidR="000A6E29" w:rsidRPr="00EA2B90" w:rsidRDefault="000A6E29" w:rsidP="000A6E29">
      <w:pPr>
        <w:widowControl/>
        <w:shd w:val="clear" w:color="auto" w:fill="FFFFFF"/>
        <w:spacing w:after="0" w:line="240" w:lineRule="auto"/>
        <w:ind w:leftChars="82" w:left="180"/>
        <w:jc w:val="both"/>
        <w:textAlignment w:val="baseline"/>
        <w:rPr>
          <w:rFonts w:ascii="Helvetica" w:eastAsia="等线" w:hAnsi="Helvetica"/>
          <w:color w:val="000000"/>
          <w:sz w:val="24"/>
          <w:szCs w:val="24"/>
          <w:lang w:eastAsia="zh-CN"/>
        </w:rPr>
      </w:pPr>
      <w:r w:rsidRPr="00CB1148">
        <w:rPr>
          <w:rFonts w:ascii="Helvetica" w:eastAsia="等线" w:hAnsi="Helvetica"/>
          <w:noProof/>
          <w:color w:val="000000"/>
          <w:sz w:val="24"/>
          <w:szCs w:val="24"/>
          <w:lang w:eastAsia="zh-CN"/>
        </w:rPr>
        <w:drawing>
          <wp:inline distT="0" distB="0" distL="0" distR="0" wp14:anchorId="609EE74F" wp14:editId="48CD4975">
            <wp:extent cx="4235450" cy="34747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5450" cy="3474720"/>
                    </a:xfrm>
                    <a:prstGeom prst="rect">
                      <a:avLst/>
                    </a:prstGeom>
                    <a:noFill/>
                    <a:ln>
                      <a:noFill/>
                    </a:ln>
                  </pic:spPr>
                </pic:pic>
              </a:graphicData>
            </a:graphic>
          </wp:inline>
        </w:drawing>
      </w:r>
    </w:p>
    <w:p w14:paraId="5C7CCAB8" w14:textId="77777777" w:rsidR="000A6E29" w:rsidRDefault="000A6E29" w:rsidP="000A6E29">
      <w:pPr>
        <w:spacing w:after="0" w:line="360" w:lineRule="auto"/>
        <w:ind w:leftChars="82" w:left="180" w:rightChars="40" w:right="88"/>
        <w:jc w:val="both"/>
        <w:rPr>
          <w:rFonts w:ascii="Times New Roman" w:hAnsi="Times New Roman"/>
          <w:spacing w:val="10"/>
          <w:sz w:val="21"/>
          <w:szCs w:val="21"/>
          <w:lang w:eastAsia="zh-CN"/>
        </w:rPr>
      </w:pPr>
      <w:r>
        <w:rPr>
          <w:rFonts w:ascii="Times New Roman" w:hAnsi="Times New Roman" w:hint="eastAsia"/>
          <w:spacing w:val="10"/>
          <w:sz w:val="21"/>
          <w:szCs w:val="21"/>
          <w:lang w:eastAsia="zh-CN"/>
        </w:rPr>
        <w:t>在实际的硬件操作中</w:t>
      </w:r>
    </w:p>
    <w:p w14:paraId="3A79CBD6"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p>
    <w:p w14:paraId="6D8DA628"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请求分页虚存管理的基本原理</w:t>
      </w:r>
    </w:p>
    <w:p w14:paraId="6E2C4F6E" w14:textId="7532C483"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是将进程信息副本存放在外存中，当它被调度投入运行时，程序和数据没有全部装进内存，仅装入当前使用页面，进程执行过程中访问到不在内存的页面时，再由系统自动调入。用得较多的分页虚存管理是请求分页（</w:t>
      </w:r>
      <w:r>
        <w:rPr>
          <w:rFonts w:ascii="Times New Roman" w:hAnsi="Times New Roman"/>
          <w:spacing w:val="10"/>
          <w:sz w:val="21"/>
          <w:szCs w:val="21"/>
          <w:lang w:eastAsia="zh-CN"/>
        </w:rPr>
        <w:t>demand paging</w:t>
      </w:r>
      <w:r>
        <w:rPr>
          <w:rFonts w:ascii="Times New Roman" w:hAnsi="Times New Roman"/>
          <w:spacing w:val="10"/>
          <w:sz w:val="21"/>
          <w:szCs w:val="21"/>
          <w:lang w:eastAsia="zh-CN"/>
        </w:rPr>
        <w:t>），当需要执行某条指令或使用某个数据而发现它们不在内存时，产生缺页异常（</w:t>
      </w:r>
      <w:r>
        <w:rPr>
          <w:rFonts w:ascii="Times New Roman" w:hAnsi="Times New Roman"/>
          <w:spacing w:val="10"/>
          <w:sz w:val="21"/>
          <w:szCs w:val="21"/>
          <w:lang w:eastAsia="zh-CN"/>
        </w:rPr>
        <w:t>page fault</w:t>
      </w:r>
      <w:r>
        <w:rPr>
          <w:rFonts w:ascii="Times New Roman" w:hAnsi="Times New Roman"/>
          <w:spacing w:val="10"/>
          <w:sz w:val="21"/>
          <w:szCs w:val="21"/>
          <w:lang w:eastAsia="zh-CN"/>
        </w:rPr>
        <w:t>），系统从磁盘中把此指令或数据所在的页面装入，这样做能够保</w:t>
      </w:r>
      <w:r>
        <w:rPr>
          <w:rFonts w:ascii="Times New Roman" w:hAnsi="Times New Roman"/>
          <w:spacing w:val="10"/>
          <w:sz w:val="21"/>
          <w:szCs w:val="21"/>
          <w:lang w:eastAsia="zh-CN"/>
        </w:rPr>
        <w:lastRenderedPageBreak/>
        <w:t>证用不到的面页不会被装入内存。</w:t>
      </w:r>
    </w:p>
    <w:p w14:paraId="37A9DC2A" w14:textId="22805A74" w:rsidR="0044560F" w:rsidRPr="0044560F" w:rsidRDefault="0044560F" w:rsidP="000A6E29">
      <w:pPr>
        <w:spacing w:after="0" w:line="360" w:lineRule="auto"/>
        <w:ind w:right="88" w:firstLine="415"/>
        <w:jc w:val="both"/>
        <w:rPr>
          <w:rFonts w:ascii="Times New Roman" w:hAnsi="Times New Roman"/>
          <w:color w:val="70AD47" w:themeColor="accent6"/>
          <w:spacing w:val="10"/>
          <w:sz w:val="21"/>
          <w:szCs w:val="21"/>
          <w:lang w:eastAsia="zh-CN"/>
        </w:rPr>
      </w:pPr>
      <w:r>
        <w:rPr>
          <w:rFonts w:ascii="Times New Roman" w:hAnsi="Times New Roman" w:hint="eastAsia"/>
          <w:color w:val="70AD47" w:themeColor="accent6"/>
          <w:spacing w:val="10"/>
          <w:sz w:val="21"/>
          <w:szCs w:val="21"/>
          <w:lang w:eastAsia="zh-CN"/>
        </w:rPr>
        <w:t>这个部分再具体提页表项的内容是否在结构上有些分散</w:t>
      </w:r>
    </w:p>
    <w:p w14:paraId="34F01564" w14:textId="77777777" w:rsidR="000A6E29" w:rsidRPr="0044560F" w:rsidRDefault="000A6E29"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color w:val="BF8F00" w:themeColor="accent4" w:themeShade="BF"/>
          <w:spacing w:val="10"/>
          <w:sz w:val="21"/>
          <w:szCs w:val="21"/>
          <w:lang w:eastAsia="zh-CN"/>
        </w:rPr>
        <w:t>那么，如何发现页面不在内存中呢？页面不在内存中该如何处理？采用的办法是：扩充页表项内容，增加驻留标志位，以及用来跟踪页面使用情况和对页面实施保护及淘汰等所需的各种控制位，通常，页表项至少包含以下信息。</w:t>
      </w:r>
    </w:p>
    <w:p w14:paraId="79715C7D" w14:textId="3F96EC0B"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0CF62C56" w14:textId="1BEA28CE" w:rsidR="000A6E29" w:rsidRPr="0044560F" w:rsidRDefault="0044560F"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noProof/>
          <w:color w:val="BF8F00" w:themeColor="accent4" w:themeShade="BF"/>
          <w:spacing w:val="10"/>
          <w:sz w:val="21"/>
          <w:szCs w:val="21"/>
          <w:lang w:eastAsia="zh-CN"/>
        </w:rPr>
        <mc:AlternateContent>
          <mc:Choice Requires="wps">
            <w:drawing>
              <wp:anchor distT="0" distB="0" distL="114300" distR="114300" simplePos="0" relativeHeight="251699200" behindDoc="0" locked="0" layoutInCell="1" allowOverlap="1" wp14:anchorId="63DC55E2" wp14:editId="73F7D81D">
                <wp:simplePos x="0" y="0"/>
                <wp:positionH relativeFrom="column">
                  <wp:posOffset>1459865</wp:posOffset>
                </wp:positionH>
                <wp:positionV relativeFrom="paragraph">
                  <wp:posOffset>48895</wp:posOffset>
                </wp:positionV>
                <wp:extent cx="0" cy="643890"/>
                <wp:effectExtent l="84455" t="11430" r="10795" b="87630"/>
                <wp:wrapNone/>
                <wp:docPr id="373" name="直接箭头连接符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389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353B15D5" id="_x0000_t32" coordsize="21600,21600" o:spt="32" o:oned="t" path="m,l21600,21600e" filled="f">
                <v:path arrowok="t" fillok="f" o:connecttype="none"/>
                <o:lock v:ext="edit" shapetype="t"/>
              </v:shapetype>
              <v:shape id="直接箭头连接符 373" o:spid="_x0000_s1026" type="#_x0000_t32" style="position:absolute;left:0;text-align:left;margin-left:114.95pt;margin-top:3.85pt;width:0;height:50.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">
                <v:shadow on="t" opacity=".5" offset="-6pt,6pt"/>
              </v:shape>
            </w:pict>
          </mc:Fallback>
        </mc:AlternateContent>
      </w:r>
      <w:r w:rsidR="000A6E29" w:rsidRPr="0044560F">
        <w:rPr>
          <w:rFonts w:ascii="Times New Roman" w:hAnsi="Times New Roman"/>
          <w:strike/>
          <w:noProof/>
          <w:color w:val="BF8F00" w:themeColor="accent4" w:themeShade="BF"/>
          <w:spacing w:val="10"/>
          <w:sz w:val="21"/>
          <w:szCs w:val="21"/>
          <w:lang w:eastAsia="zh-CN"/>
        </w:rPr>
        <mc:AlternateContent>
          <mc:Choice Requires="wpg">
            <w:drawing>
              <wp:anchor distT="0" distB="0" distL="114300" distR="114300" simplePos="0" relativeHeight="251700224" behindDoc="0" locked="0" layoutInCell="1" allowOverlap="1" wp14:anchorId="16D79BF1" wp14:editId="2F4F85C2">
                <wp:simplePos x="0" y="0"/>
                <wp:positionH relativeFrom="column">
                  <wp:posOffset>788035</wp:posOffset>
                </wp:positionH>
                <wp:positionV relativeFrom="paragraph">
                  <wp:posOffset>10795</wp:posOffset>
                </wp:positionV>
                <wp:extent cx="3856990" cy="643890"/>
                <wp:effectExtent l="12700" t="11430" r="6985" b="87630"/>
                <wp:wrapNone/>
                <wp:docPr id="365" name="组合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6990" cy="643890"/>
                          <a:chOff x="1911" y="3980"/>
                          <a:chExt cx="6074" cy="1014"/>
                        </a:xfrm>
                      </wpg:grpSpPr>
                      <wps:wsp>
                        <wps:cNvPr id="366" name="文本框 438"/>
                        <wps:cNvSpPr txBox="1">
                          <a:spLocks noChangeArrowheads="1"/>
                        </wps:cNvSpPr>
                        <wps:spPr bwMode="auto">
                          <a:xfrm>
                            <a:off x="1911" y="3980"/>
                            <a:ext cx="6074" cy="101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E242BF" w14:textId="77777777" w:rsidR="00D35642" w:rsidRDefault="00D35642" w:rsidP="000A6E29">
                              <w:pPr>
                                <w:adjustRightInd w:val="0"/>
                                <w:snapToGrid w:val="0"/>
                                <w:spacing w:after="0" w:line="0" w:lineRule="atLeast"/>
                                <w:rPr>
                                  <w:sz w:val="18"/>
                                  <w:lang w:eastAsia="zh-CN"/>
                                </w:rPr>
                              </w:pPr>
                            </w:p>
                            <w:p w14:paraId="2E2771DC" w14:textId="77777777" w:rsidR="00D35642" w:rsidRDefault="00D35642" w:rsidP="000A6E29">
                              <w:pPr>
                                <w:adjustRightInd w:val="0"/>
                                <w:snapToGrid w:val="0"/>
                                <w:spacing w:after="0" w:line="0" w:lineRule="atLeast"/>
                                <w:rPr>
                                  <w:sz w:val="18"/>
                                  <w:lang w:eastAsia="zh-CN"/>
                                </w:rPr>
                              </w:pPr>
                              <w:r>
                                <w:rPr>
                                  <w:rFonts w:hint="eastAsia"/>
                                  <w:sz w:val="18"/>
                                  <w:lang w:eastAsia="zh-CN"/>
                                </w:rPr>
                                <w:t>页号</w:t>
                              </w:r>
                              <w:r>
                                <w:rPr>
                                  <w:rFonts w:hint="eastAsia"/>
                                  <w:lang w:eastAsia="zh-CN"/>
                                </w:rPr>
                                <w:t xml:space="preserve">         </w:t>
                              </w:r>
                              <w:r>
                                <w:rPr>
                                  <w:lang w:eastAsia="zh-CN"/>
                                </w:rPr>
                                <w:t>……</w:t>
                              </w:r>
                              <w:r>
                                <w:rPr>
                                  <w:rFonts w:hint="eastAsia"/>
                                  <w:lang w:eastAsia="zh-CN"/>
                                </w:rPr>
                                <w:t xml:space="preserve">            </w:t>
                              </w:r>
                              <w:r>
                                <w:rPr>
                                  <w:rFonts w:hint="eastAsia"/>
                                  <w:sz w:val="18"/>
                                  <w:lang w:eastAsia="zh-CN"/>
                                </w:rPr>
                                <w:t>驻留</w:t>
                              </w:r>
                              <w:r>
                                <w:rPr>
                                  <w:rFonts w:hint="eastAsia"/>
                                  <w:lang w:eastAsia="zh-CN"/>
                                </w:rPr>
                                <w:t xml:space="preserve"> </w:t>
                              </w:r>
                              <w:r>
                                <w:rPr>
                                  <w:rFonts w:hint="eastAsia"/>
                                  <w:sz w:val="18"/>
                                  <w:lang w:eastAsia="zh-CN"/>
                                </w:rPr>
                                <w:t>标志位</w:t>
                              </w:r>
                              <w:r>
                                <w:rPr>
                                  <w:rFonts w:hint="eastAsia"/>
                                  <w:sz w:val="18"/>
                                  <w:lang w:eastAsia="zh-CN"/>
                                </w:rPr>
                                <w:t xml:space="preserve">  </w:t>
                              </w:r>
                              <w:r>
                                <w:rPr>
                                  <w:rFonts w:hint="eastAsia"/>
                                  <w:sz w:val="18"/>
                                  <w:lang w:eastAsia="zh-CN"/>
                                </w:rPr>
                                <w:t>引用位</w:t>
                              </w:r>
                              <w:r>
                                <w:rPr>
                                  <w:rFonts w:hint="eastAsia"/>
                                  <w:lang w:eastAsia="zh-CN"/>
                                </w:rPr>
                                <w:t xml:space="preserve">   </w:t>
                              </w:r>
                              <w:r>
                                <w:rPr>
                                  <w:rFonts w:hint="eastAsia"/>
                                  <w:sz w:val="18"/>
                                  <w:lang w:eastAsia="zh-CN"/>
                                </w:rPr>
                                <w:t>修改位</w:t>
                              </w:r>
                              <w:r>
                                <w:rPr>
                                  <w:rFonts w:hint="eastAsia"/>
                                  <w:sz w:val="18"/>
                                  <w:lang w:eastAsia="zh-CN"/>
                                </w:rPr>
                                <w:t xml:space="preserve">       </w:t>
                              </w:r>
                              <w:r>
                                <w:rPr>
                                  <w:rFonts w:hint="eastAsia"/>
                                  <w:sz w:val="18"/>
                                  <w:lang w:eastAsia="zh-CN"/>
                                </w:rPr>
                                <w:t>保护位</w:t>
                              </w:r>
                              <w:r>
                                <w:rPr>
                                  <w:rFonts w:hint="eastAsia"/>
                                  <w:sz w:val="18"/>
                                  <w:lang w:eastAsia="zh-CN"/>
                                </w:rPr>
                                <w:t xml:space="preserve">      </w:t>
                              </w:r>
                              <w:r>
                                <w:rPr>
                                  <w:rFonts w:hint="eastAsia"/>
                                  <w:sz w:val="18"/>
                                  <w:lang w:eastAsia="zh-CN"/>
                                </w:rPr>
                                <w:t>内存块号</w:t>
                              </w:r>
                            </w:p>
                          </w:txbxContent>
                        </wps:txbx>
                        <wps:bodyPr rot="0" vert="horz" wrap="square" lIns="91440" tIns="45720" rIns="91440" bIns="45720" anchor="t" anchorCtr="0" upright="1">
                          <a:noAutofit/>
                        </wps:bodyPr>
                      </wps:wsp>
                      <wps:wsp>
                        <wps:cNvPr id="367" name="自选图形 439"/>
                        <wps:cNvCnPr>
                          <a:cxnSpLocks noChangeShapeType="1"/>
                        </wps:cNvCnPr>
                        <wps:spPr bwMode="auto">
                          <a:xfrm>
                            <a:off x="6958"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68" name="自选图形 442"/>
                        <wps:cNvCnPr>
                          <a:cxnSpLocks noChangeShapeType="1"/>
                        </wps:cNvCnPr>
                        <wps:spPr bwMode="auto">
                          <a:xfrm>
                            <a:off x="5424"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69" name="自选图形 443"/>
                        <wps:cNvCnPr>
                          <a:cxnSpLocks noChangeShapeType="1"/>
                        </wps:cNvCnPr>
                        <wps:spPr bwMode="auto">
                          <a:xfrm>
                            <a:off x="6176"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70" name="自选图形 444"/>
                        <wps:cNvCnPr>
                          <a:cxnSpLocks noChangeShapeType="1"/>
                        </wps:cNvCnPr>
                        <wps:spPr bwMode="auto">
                          <a:xfrm>
                            <a:off x="4757"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71" name="自选图形 445"/>
                        <wps:cNvCnPr>
                          <a:cxnSpLocks noChangeShapeType="1"/>
                        </wps:cNvCnPr>
                        <wps:spPr bwMode="auto">
                          <a:xfrm>
                            <a:off x="3733"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372" name="自选图形 711"/>
                        <wps:cNvCnPr>
                          <a:cxnSpLocks noChangeShapeType="1"/>
                        </wps:cNvCnPr>
                        <wps:spPr bwMode="auto">
                          <a:xfrm>
                            <a:off x="2549" y="3980"/>
                            <a:ext cx="0" cy="1014"/>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D79BF1" id="组合 365" o:spid="_x0000_s1146" style="position:absolute;left:0;text-align:left;margin-left:62.05pt;margin-top:.85pt;width:303.7pt;height:50.7pt;z-index:251700224;mso-position-horizontal-relative:text;mso-position-vertical-relative:text" coordorigin="1911,3980" coordsize="6074,1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">
                <v:shape id="文本框 438" o:spid="_x0000_s1147" type="#_x0000_t202" style="position:absolute;left:1911;top:3980;width:607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">
                  <v:textbox>
                    <w:txbxContent>
                      <w:p w14:paraId="27E242BF" w14:textId="77777777" w:rsidR="00D35642" w:rsidRDefault="00D35642" w:rsidP="000A6E29">
                        <w:pPr>
                          <w:adjustRightInd w:val="0"/>
                          <w:snapToGrid w:val="0"/>
                          <w:spacing w:after="0" w:line="0" w:lineRule="atLeast"/>
                          <w:rPr>
                            <w:sz w:val="18"/>
                            <w:lang w:eastAsia="zh-CN"/>
                          </w:rPr>
                        </w:pPr>
                      </w:p>
                      <w:p w14:paraId="2E2771DC" w14:textId="77777777" w:rsidR="00D35642" w:rsidRDefault="00D35642" w:rsidP="000A6E29">
                        <w:pPr>
                          <w:adjustRightInd w:val="0"/>
                          <w:snapToGrid w:val="0"/>
                          <w:spacing w:after="0" w:line="0" w:lineRule="atLeast"/>
                          <w:rPr>
                            <w:sz w:val="18"/>
                            <w:lang w:eastAsia="zh-CN"/>
                          </w:rPr>
                        </w:pPr>
                        <w:r>
                          <w:rPr>
                            <w:rFonts w:hint="eastAsia"/>
                            <w:sz w:val="18"/>
                            <w:lang w:eastAsia="zh-CN"/>
                          </w:rPr>
                          <w:t>页号</w:t>
                        </w:r>
                        <w:r>
                          <w:rPr>
                            <w:rFonts w:hint="eastAsia"/>
                            <w:lang w:eastAsia="zh-CN"/>
                          </w:rPr>
                          <w:t xml:space="preserve">         </w:t>
                        </w:r>
                        <w:r>
                          <w:rPr>
                            <w:lang w:eastAsia="zh-CN"/>
                          </w:rPr>
                          <w:t>……</w:t>
                        </w:r>
                        <w:r>
                          <w:rPr>
                            <w:rFonts w:hint="eastAsia"/>
                            <w:lang w:eastAsia="zh-CN"/>
                          </w:rPr>
                          <w:t xml:space="preserve">            </w:t>
                        </w:r>
                        <w:r>
                          <w:rPr>
                            <w:rFonts w:hint="eastAsia"/>
                            <w:sz w:val="18"/>
                            <w:lang w:eastAsia="zh-CN"/>
                          </w:rPr>
                          <w:t>驻留</w:t>
                        </w:r>
                        <w:r>
                          <w:rPr>
                            <w:rFonts w:hint="eastAsia"/>
                            <w:lang w:eastAsia="zh-CN"/>
                          </w:rPr>
                          <w:t xml:space="preserve"> </w:t>
                        </w:r>
                        <w:r>
                          <w:rPr>
                            <w:rFonts w:hint="eastAsia"/>
                            <w:sz w:val="18"/>
                            <w:lang w:eastAsia="zh-CN"/>
                          </w:rPr>
                          <w:t>标志位</w:t>
                        </w:r>
                        <w:r>
                          <w:rPr>
                            <w:rFonts w:hint="eastAsia"/>
                            <w:sz w:val="18"/>
                            <w:lang w:eastAsia="zh-CN"/>
                          </w:rPr>
                          <w:t xml:space="preserve">  </w:t>
                        </w:r>
                        <w:r>
                          <w:rPr>
                            <w:rFonts w:hint="eastAsia"/>
                            <w:sz w:val="18"/>
                            <w:lang w:eastAsia="zh-CN"/>
                          </w:rPr>
                          <w:t>引用位</w:t>
                        </w:r>
                        <w:r>
                          <w:rPr>
                            <w:rFonts w:hint="eastAsia"/>
                            <w:lang w:eastAsia="zh-CN"/>
                          </w:rPr>
                          <w:t xml:space="preserve">   </w:t>
                        </w:r>
                        <w:r>
                          <w:rPr>
                            <w:rFonts w:hint="eastAsia"/>
                            <w:sz w:val="18"/>
                            <w:lang w:eastAsia="zh-CN"/>
                          </w:rPr>
                          <w:t>修改位</w:t>
                        </w:r>
                        <w:r>
                          <w:rPr>
                            <w:rFonts w:hint="eastAsia"/>
                            <w:sz w:val="18"/>
                            <w:lang w:eastAsia="zh-CN"/>
                          </w:rPr>
                          <w:t xml:space="preserve">       </w:t>
                        </w:r>
                        <w:r>
                          <w:rPr>
                            <w:rFonts w:hint="eastAsia"/>
                            <w:sz w:val="18"/>
                            <w:lang w:eastAsia="zh-CN"/>
                          </w:rPr>
                          <w:t>保护位</w:t>
                        </w:r>
                        <w:r>
                          <w:rPr>
                            <w:rFonts w:hint="eastAsia"/>
                            <w:sz w:val="18"/>
                            <w:lang w:eastAsia="zh-CN"/>
                          </w:rPr>
                          <w:t xml:space="preserve">      </w:t>
                        </w:r>
                        <w:r>
                          <w:rPr>
                            <w:rFonts w:hint="eastAsia"/>
                            <w:sz w:val="18"/>
                            <w:lang w:eastAsia="zh-CN"/>
                          </w:rPr>
                          <w:t>内存块号</w:t>
                        </w:r>
                      </w:p>
                    </w:txbxContent>
                  </v:textbox>
                </v:shape>
                <v:shapetype id="_x0000_t32" coordsize="21600,21600" o:spt="32" o:oned="t" path="m,l21600,21600e" filled="f">
                  <v:path arrowok="t" fillok="f" o:connecttype="none"/>
                  <o:lock v:ext="edit" shapetype="t"/>
                </v:shapetype>
                <v:shape id="自选图形 439" o:spid="_x0000_s1148" type="#_x0000_t32" style="position:absolute;left:6958;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">
                  <v:shadow on="t" opacity=".5" offset="-6pt,6pt"/>
                </v:shape>
                <v:shape id="自选图形 442" o:spid="_x0000_s1149" type="#_x0000_t32" style="position:absolute;left:5424;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">
                  <v:shadow on="t" opacity=".5" offset="-6pt,6pt"/>
                </v:shape>
                <v:shape id="自选图形 443" o:spid="_x0000_s1150" type="#_x0000_t32" style="position:absolute;left:6176;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">
                  <v:shadow on="t" opacity=".5" offset="-6pt,6pt"/>
                </v:shape>
                <v:shape id="自选图形 444" o:spid="_x0000_s1151" type="#_x0000_t32" style="position:absolute;left:4757;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">
                  <v:shadow on="t" opacity=".5" offset="-6pt,6pt"/>
                </v:shape>
                <v:shape id="自选图形 445" o:spid="_x0000_s1152" type="#_x0000_t32" style="position:absolute;left:3733;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">
                  <v:shadow on="t" opacity=".5" offset="-6pt,6pt"/>
                </v:shape>
                <v:shape id="自选图形 711" o:spid="_x0000_s1153" type="#_x0000_t32" style="position:absolute;left:2549;top:3980;width:0;height:1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">
                  <v:shadow on="t" opacity=".5" offset="-6pt,6pt"/>
                </v:shape>
              </v:group>
            </w:pict>
          </mc:Fallback>
        </mc:AlternateContent>
      </w:r>
    </w:p>
    <w:p w14:paraId="5B0F9BB5"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00D55F00"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14AA3A3A"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61887186"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4A781EB2" w14:textId="77777777" w:rsidR="000A6E29" w:rsidRPr="0044560F" w:rsidRDefault="000A6E29" w:rsidP="000A6E29">
      <w:pPr>
        <w:spacing w:after="0" w:line="217" w:lineRule="auto"/>
        <w:ind w:left="106" w:right="48" w:firstLine="415"/>
        <w:jc w:val="both"/>
        <w:rPr>
          <w:rFonts w:ascii="Times New Roman" w:hAnsi="Times New Roman"/>
          <w:strike/>
          <w:color w:val="BF8F00" w:themeColor="accent4" w:themeShade="BF"/>
          <w:spacing w:val="10"/>
          <w:sz w:val="21"/>
          <w:szCs w:val="21"/>
          <w:lang w:eastAsia="zh-CN"/>
        </w:rPr>
      </w:pPr>
    </w:p>
    <w:p w14:paraId="7D3E824E" w14:textId="77777777" w:rsidR="000A6E29" w:rsidRPr="0044560F" w:rsidRDefault="000A6E29"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highlight w:val="yellow"/>
          <w:lang w:eastAsia="zh-CN"/>
        </w:rPr>
        <w:t>引用位</w:t>
      </w: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lang w:eastAsia="zh-CN"/>
        </w:rPr>
        <w:t>是在页面被引用即无论是读或写时设置，其值帮助系统进行页面淘汰；</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修改位</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是当页面被修改后，硬件自动置位，一旦修改位被设置，此页被调出内存时必须先被写回磁盘；</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保护位</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则限定页面允许的访问权限</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（如读</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、写</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、执行等）；</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内存块号</w:t>
      </w:r>
      <w:r w:rsidRPr="0044560F">
        <w:rPr>
          <w:rFonts w:ascii="Times New Roman" w:hAnsi="Times New Roman"/>
          <w:strike/>
          <w:color w:val="BF8F00" w:themeColor="accent4" w:themeShade="BF"/>
          <w:spacing w:val="10"/>
          <w:sz w:val="21"/>
          <w:szCs w:val="21"/>
          <w:lang w:eastAsia="zh-CN"/>
        </w:rPr>
        <w:t>”</w:t>
      </w:r>
      <w:r w:rsidRPr="0044560F">
        <w:rPr>
          <w:rFonts w:ascii="Times New Roman" w:hAnsi="Times New Roman"/>
          <w:strike/>
          <w:color w:val="BF8F00" w:themeColor="accent4" w:themeShade="BF"/>
          <w:spacing w:val="10"/>
          <w:sz w:val="21"/>
          <w:szCs w:val="21"/>
          <w:lang w:eastAsia="zh-CN"/>
        </w:rPr>
        <w:t>是页面对应的页框号，用于地址转换。</w:t>
      </w:r>
    </w:p>
    <w:p w14:paraId="6219DCE6" w14:textId="5856DBBF" w:rsidR="000A6E29" w:rsidRDefault="000A6E29"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highlight w:val="yellow"/>
          <w:lang w:eastAsia="zh-CN"/>
        </w:rPr>
        <w:t>驻留标志位</w:t>
      </w:r>
      <w:r w:rsidRPr="0044560F">
        <w:rPr>
          <w:rFonts w:ascii="Times New Roman" w:hAnsi="Times New Roman"/>
          <w:strike/>
          <w:color w:val="BF8F00" w:themeColor="accent4" w:themeShade="BF"/>
          <w:spacing w:val="10"/>
          <w:sz w:val="21"/>
          <w:szCs w:val="21"/>
          <w:highlight w:val="yellow"/>
          <w:lang w:eastAsia="zh-CN"/>
        </w:rPr>
        <w:t>”</w:t>
      </w:r>
      <w:r w:rsidRPr="0044560F">
        <w:rPr>
          <w:rFonts w:ascii="Times New Roman" w:hAnsi="Times New Roman"/>
          <w:strike/>
          <w:color w:val="BF8F00" w:themeColor="accent4" w:themeShade="BF"/>
          <w:spacing w:val="10"/>
          <w:sz w:val="21"/>
          <w:szCs w:val="21"/>
          <w:lang w:eastAsia="zh-CN"/>
        </w:rPr>
        <w:t>用来指出页面是否已装入内存。当访问一个页面时，如果某页的驻留标志位为</w:t>
      </w:r>
      <w:r w:rsidRPr="0044560F">
        <w:rPr>
          <w:rFonts w:ascii="Times New Roman" w:hAnsi="Times New Roman"/>
          <w:strike/>
          <w:color w:val="BF8F00" w:themeColor="accent4" w:themeShade="BF"/>
          <w:spacing w:val="10"/>
          <w:sz w:val="21"/>
          <w:szCs w:val="21"/>
          <w:lang w:eastAsia="zh-CN"/>
        </w:rPr>
        <w:t>1</w:t>
      </w:r>
      <w:r w:rsidRPr="0044560F">
        <w:rPr>
          <w:rFonts w:ascii="Times New Roman" w:hAnsi="Times New Roman"/>
          <w:strike/>
          <w:color w:val="BF8F00" w:themeColor="accent4" w:themeShade="BF"/>
          <w:spacing w:val="10"/>
          <w:sz w:val="21"/>
          <w:szCs w:val="21"/>
          <w:lang w:eastAsia="zh-CN"/>
        </w:rPr>
        <w:t>，表示此页已在内存，可被正常访问；如果某页的驻留标志位为</w:t>
      </w:r>
      <w:r w:rsidRPr="0044560F">
        <w:rPr>
          <w:rFonts w:ascii="Times New Roman" w:hAnsi="Times New Roman"/>
          <w:strike/>
          <w:color w:val="BF8F00" w:themeColor="accent4" w:themeShade="BF"/>
          <w:spacing w:val="10"/>
          <w:sz w:val="21"/>
          <w:szCs w:val="21"/>
          <w:lang w:eastAsia="zh-CN"/>
        </w:rPr>
        <w:t>0</w:t>
      </w:r>
      <w:r w:rsidRPr="0044560F">
        <w:rPr>
          <w:rFonts w:ascii="Times New Roman" w:hAnsi="Times New Roman"/>
          <w:strike/>
          <w:color w:val="BF8F00" w:themeColor="accent4" w:themeShade="BF"/>
          <w:spacing w:val="10"/>
          <w:sz w:val="21"/>
          <w:szCs w:val="21"/>
          <w:lang w:eastAsia="zh-CN"/>
        </w:rPr>
        <w:t>，不能立即访问，产生缺页异常，存储管理根据磁盘地址将这个页面调入内存，然后，重新启动相应指令。那么，如何查找页面对应的磁盘地址呢？</w:t>
      </w:r>
      <w:r w:rsidRPr="0044560F">
        <w:rPr>
          <w:rFonts w:ascii="Times New Roman" w:hAnsi="Times New Roman"/>
          <w:strike/>
          <w:color w:val="BF8F00" w:themeColor="accent4" w:themeShade="BF"/>
          <w:spacing w:val="10"/>
          <w:sz w:val="21"/>
          <w:szCs w:val="21"/>
          <w:lang w:eastAsia="zh-CN"/>
        </w:rPr>
        <w:t xml:space="preserve"> </w:t>
      </w:r>
      <w:r w:rsidRPr="0044560F">
        <w:rPr>
          <w:rFonts w:ascii="Times New Roman" w:hAnsi="Times New Roman"/>
          <w:strike/>
          <w:color w:val="BF8F00" w:themeColor="accent4" w:themeShade="BF"/>
          <w:spacing w:val="10"/>
          <w:sz w:val="21"/>
          <w:szCs w:val="21"/>
          <w:lang w:eastAsia="zh-CN"/>
        </w:rPr>
        <w:t>磁盘的物理地址由磁盘机号、柱面号、磁头号和扇区号所组成，通常规定扇区长度等于页面长度，页面与磁盘物理地址的对应表称外页表，由操作系统管理。进程启动运行前系统为其建立外页表，并把进程页面装入外存，外页表也按进程页号顺序排列，所以，查找外页表就找到页面对应的磁盘存放地址。为了节省内存空间，外页表可存放在磁盘中，当发生缺页异常需要查用时才被调入。</w:t>
      </w:r>
    </w:p>
    <w:p w14:paraId="17391F4E" w14:textId="77777777" w:rsidR="0044560F" w:rsidRPr="0044560F" w:rsidRDefault="0044560F" w:rsidP="000A6E29">
      <w:pPr>
        <w:spacing w:after="0" w:line="360" w:lineRule="auto"/>
        <w:ind w:right="88" w:firstLine="415"/>
        <w:jc w:val="both"/>
        <w:rPr>
          <w:rFonts w:ascii="Times New Roman" w:hAnsi="Times New Roman"/>
          <w:strike/>
          <w:color w:val="BF8F00" w:themeColor="accent4" w:themeShade="BF"/>
          <w:spacing w:val="10"/>
          <w:sz w:val="21"/>
          <w:szCs w:val="21"/>
          <w:lang w:eastAsia="zh-CN"/>
        </w:rPr>
      </w:pPr>
    </w:p>
    <w:p w14:paraId="153C596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缺页异常是由于发现当前访问页面不在内存时由硬件所产生的一种特殊中断信号，是在指令执行期间产生并由系统处理的。而且，一条指令可能涉及多个页面，例如，指令本身跨页、指令处理的数据跨页，完全有可能在执行一条指令的过程中发生多次缺页异常。</w:t>
      </w:r>
    </w:p>
    <w:p w14:paraId="473F2CFF" w14:textId="1D5D7D38" w:rsidR="000A6E29" w:rsidRDefault="000A6E29" w:rsidP="000A6E29">
      <w:pPr>
        <w:spacing w:after="0" w:line="360" w:lineRule="auto"/>
        <w:ind w:right="88" w:firstLine="415"/>
        <w:jc w:val="both"/>
        <w:rPr>
          <w:rFonts w:ascii="Times New Roman" w:hAnsi="Times New Roman"/>
          <w:spacing w:val="10"/>
          <w:sz w:val="21"/>
          <w:szCs w:val="21"/>
          <w:lang w:eastAsia="zh-CN"/>
        </w:rPr>
      </w:pPr>
      <w:del w:id="22" w:author="simeng zhao" w:date="2018-01-21T21:52:00Z">
        <w:r w:rsidDel="00F80AA8">
          <w:rPr>
            <w:rFonts w:ascii="Times New Roman" w:hAnsi="Times New Roman" w:hint="eastAsia"/>
            <w:spacing w:val="10"/>
            <w:sz w:val="21"/>
            <w:szCs w:val="21"/>
            <w:lang w:eastAsia="zh-CN"/>
          </w:rPr>
          <w:delText>可见</w:delText>
        </w:r>
      </w:del>
      <w:ins w:id="23" w:author="simeng zhao" w:date="2018-01-21T21:52:00Z">
        <w:r w:rsidR="00F80AA8">
          <w:rPr>
            <w:rFonts w:ascii="Times New Roman" w:hAnsi="Times New Roman" w:hint="eastAsia"/>
            <w:spacing w:val="10"/>
            <w:sz w:val="21"/>
            <w:szCs w:val="21"/>
            <w:lang w:eastAsia="zh-CN"/>
          </w:rPr>
          <w:t>由上可以总结出</w:t>
        </w:r>
      </w:ins>
      <w:r>
        <w:rPr>
          <w:rFonts w:ascii="Times New Roman" w:hAnsi="Times New Roman"/>
          <w:spacing w:val="10"/>
          <w:sz w:val="21"/>
          <w:szCs w:val="21"/>
          <w:lang w:eastAsia="zh-CN"/>
        </w:rPr>
        <w:t>，在请求分页虚存管理中，页表中存放的是把逻辑地址转换成物理地址时硬件需要的信息，其</w:t>
      </w:r>
      <w:r w:rsidR="00F80AA8" w:rsidRPr="00F80AA8">
        <w:rPr>
          <w:rFonts w:ascii="Times New Roman" w:hAnsi="Times New Roman" w:hint="eastAsia"/>
          <w:b/>
          <w:color w:val="2E74B5" w:themeColor="accent5" w:themeShade="BF"/>
          <w:spacing w:val="10"/>
          <w:sz w:val="21"/>
          <w:szCs w:val="21"/>
          <w:lang w:eastAsia="zh-CN"/>
        </w:rPr>
        <w:t>组成以及具体的</w:t>
      </w:r>
      <w:r>
        <w:rPr>
          <w:rFonts w:ascii="Times New Roman" w:hAnsi="Times New Roman"/>
          <w:spacing w:val="10"/>
          <w:sz w:val="21"/>
          <w:szCs w:val="21"/>
          <w:lang w:eastAsia="zh-CN"/>
        </w:rPr>
        <w:t>作用有：（</w:t>
      </w:r>
      <w:r>
        <w:rPr>
          <w:rFonts w:ascii="Times New Roman" w:hAnsi="Times New Roman"/>
          <w:spacing w:val="10"/>
          <w:sz w:val="21"/>
          <w:szCs w:val="21"/>
          <w:lang w:eastAsia="zh-CN"/>
        </w:rPr>
        <w:t>1</w:t>
      </w:r>
      <w:r>
        <w:rPr>
          <w:rFonts w:ascii="Times New Roman" w:hAnsi="Times New Roman"/>
          <w:spacing w:val="10"/>
          <w:sz w:val="21"/>
          <w:szCs w:val="21"/>
          <w:lang w:eastAsia="zh-CN"/>
        </w:rPr>
        <w:t>）获得页框号以</w:t>
      </w:r>
      <w:r>
        <w:rPr>
          <w:rFonts w:ascii="Times New Roman" w:hAnsi="Times New Roman"/>
          <w:spacing w:val="10"/>
          <w:sz w:val="21"/>
          <w:szCs w:val="21"/>
          <w:lang w:eastAsia="zh-CN"/>
        </w:rPr>
        <w:lastRenderedPageBreak/>
        <w:t>实现虚实地址转换；（</w:t>
      </w:r>
      <w:r>
        <w:rPr>
          <w:rFonts w:ascii="Times New Roman" w:hAnsi="Times New Roman"/>
          <w:spacing w:val="10"/>
          <w:sz w:val="21"/>
          <w:szCs w:val="21"/>
          <w:lang w:eastAsia="zh-CN"/>
        </w:rPr>
        <w:t>2</w:t>
      </w:r>
      <w:r>
        <w:rPr>
          <w:rFonts w:ascii="Times New Roman" w:hAnsi="Times New Roman"/>
          <w:spacing w:val="10"/>
          <w:sz w:val="21"/>
          <w:szCs w:val="21"/>
          <w:lang w:eastAsia="zh-CN"/>
        </w:rPr>
        <w:t>）</w:t>
      </w:r>
      <w:r w:rsidR="00F80AA8" w:rsidRPr="00F80AA8">
        <w:rPr>
          <w:rFonts w:ascii="Times New Roman" w:hAnsi="Times New Roman" w:hint="eastAsia"/>
          <w:strike/>
          <w:color w:val="BF8F00" w:themeColor="accent4" w:themeShade="BF"/>
          <w:spacing w:val="10"/>
          <w:sz w:val="21"/>
          <w:szCs w:val="21"/>
          <w:lang w:eastAsia="zh-CN"/>
        </w:rPr>
        <w:t>设置</w:t>
      </w:r>
      <w:r>
        <w:rPr>
          <w:rFonts w:ascii="Times New Roman" w:hAnsi="Times New Roman"/>
          <w:spacing w:val="10"/>
          <w:sz w:val="21"/>
          <w:szCs w:val="21"/>
          <w:lang w:eastAsia="zh-CN"/>
        </w:rPr>
        <w:t>访问控制位，对页面信息进行保护；（</w:t>
      </w:r>
      <w:r>
        <w:rPr>
          <w:rFonts w:ascii="Times New Roman" w:hAnsi="Times New Roman"/>
          <w:spacing w:val="10"/>
          <w:sz w:val="21"/>
          <w:szCs w:val="21"/>
          <w:lang w:eastAsia="zh-CN"/>
        </w:rPr>
        <w:t>3</w:t>
      </w:r>
      <w:r>
        <w:rPr>
          <w:rFonts w:ascii="Times New Roman" w:hAnsi="Times New Roman"/>
          <w:spacing w:val="10"/>
          <w:sz w:val="21"/>
          <w:szCs w:val="21"/>
          <w:lang w:eastAsia="zh-CN"/>
        </w:rPr>
        <w:t>）</w:t>
      </w:r>
      <w:commentRangeStart w:id="24"/>
      <w:r>
        <w:rPr>
          <w:rFonts w:ascii="Times New Roman" w:hAnsi="Times New Roman"/>
          <w:spacing w:val="10"/>
          <w:sz w:val="21"/>
          <w:szCs w:val="21"/>
          <w:lang w:eastAsia="zh-CN"/>
        </w:rPr>
        <w:t>设置各种标志位来实现相应的控制功能（如缺页标志、脏页标志、访问标志、锁定标志和淘汰标志等）</w:t>
      </w:r>
      <w:commentRangeEnd w:id="24"/>
      <w:r w:rsidR="00F80AA8">
        <w:rPr>
          <w:rStyle w:val="ad"/>
          <w:rFonts w:ascii="Times New Roman" w:eastAsiaTheme="minorEastAsia" w:hAnsi="Times New Roman" w:cstheme="minorBidi"/>
          <w:kern w:val="2"/>
          <w:lang w:eastAsia="zh-CN"/>
        </w:rPr>
        <w:commentReference w:id="24"/>
      </w:r>
      <w:r>
        <w:rPr>
          <w:rFonts w:ascii="Times New Roman" w:hAnsi="Times New Roman"/>
          <w:spacing w:val="10"/>
          <w:sz w:val="21"/>
          <w:szCs w:val="21"/>
          <w:lang w:eastAsia="zh-CN"/>
        </w:rPr>
        <w:t>。</w:t>
      </w:r>
    </w:p>
    <w:p w14:paraId="1AB0CBBD" w14:textId="027AADAC" w:rsidR="00F80AA8" w:rsidRDefault="00F80AA8" w:rsidP="000A6E29">
      <w:pPr>
        <w:spacing w:after="0" w:line="360" w:lineRule="auto"/>
        <w:ind w:right="88" w:firstLine="415"/>
        <w:jc w:val="both"/>
        <w:rPr>
          <w:ins w:id="25" w:author="simeng zhao" w:date="2018-01-21T21:53:00Z"/>
          <w:rFonts w:ascii="Times New Roman" w:hAnsi="Times New Roman"/>
          <w:spacing w:val="10"/>
          <w:sz w:val="21"/>
          <w:szCs w:val="21"/>
          <w:lang w:eastAsia="zh-CN"/>
        </w:rPr>
      </w:pPr>
      <w:ins w:id="26" w:author="simeng zhao" w:date="2018-01-21T21:53:00Z">
        <w:r>
          <w:rPr>
            <w:rFonts w:ascii="Times New Roman" w:hAnsi="Times New Roman" w:hint="eastAsia"/>
            <w:spacing w:val="10"/>
            <w:sz w:val="21"/>
            <w:szCs w:val="21"/>
            <w:lang w:eastAsia="zh-CN"/>
          </w:rPr>
          <w:t>驻留标志位：标识页面是否在内存中</w:t>
        </w:r>
      </w:ins>
    </w:p>
    <w:p w14:paraId="376557C2" w14:textId="1467865B" w:rsidR="00F80AA8" w:rsidRDefault="00F80AA8" w:rsidP="000A6E29">
      <w:pPr>
        <w:spacing w:after="0" w:line="360" w:lineRule="auto"/>
        <w:ind w:right="88" w:firstLine="415"/>
        <w:jc w:val="both"/>
        <w:rPr>
          <w:ins w:id="27" w:author="simeng zhao" w:date="2018-01-21T21:53:00Z"/>
          <w:rFonts w:ascii="Times New Roman" w:hAnsi="Times New Roman"/>
          <w:spacing w:val="10"/>
          <w:sz w:val="21"/>
          <w:szCs w:val="21"/>
          <w:lang w:eastAsia="zh-CN"/>
        </w:rPr>
      </w:pPr>
      <w:ins w:id="28" w:author="simeng zhao" w:date="2018-01-21T21:53:00Z">
        <w:r>
          <w:rPr>
            <w:rFonts w:ascii="Times New Roman" w:hAnsi="Times New Roman" w:hint="eastAsia"/>
            <w:spacing w:val="10"/>
            <w:sz w:val="21"/>
            <w:szCs w:val="21"/>
            <w:lang w:eastAsia="zh-CN"/>
          </w:rPr>
          <w:t>引用位。。。</w:t>
        </w:r>
      </w:ins>
    </w:p>
    <w:p w14:paraId="53408FAE" w14:textId="32887E54" w:rsidR="00F80AA8" w:rsidRDefault="00F80AA8" w:rsidP="000A6E29">
      <w:pPr>
        <w:spacing w:after="0" w:line="360" w:lineRule="auto"/>
        <w:ind w:right="88" w:firstLine="415"/>
        <w:jc w:val="both"/>
        <w:rPr>
          <w:ins w:id="29" w:author="simeng zhao" w:date="2018-01-21T21:52:00Z"/>
          <w:rFonts w:ascii="Times New Roman" w:hAnsi="Times New Roman"/>
          <w:spacing w:val="10"/>
          <w:sz w:val="21"/>
          <w:szCs w:val="21"/>
          <w:lang w:eastAsia="zh-CN"/>
        </w:rPr>
      </w:pPr>
      <w:ins w:id="30" w:author="simeng zhao" w:date="2018-01-21T21:53:00Z">
        <w:r>
          <w:rPr>
            <w:rFonts w:ascii="Times New Roman" w:hAnsi="Times New Roman" w:hint="eastAsia"/>
            <w:spacing w:val="10"/>
            <w:sz w:val="21"/>
            <w:szCs w:val="21"/>
            <w:lang w:eastAsia="zh-CN"/>
          </w:rPr>
          <w:t>修改位。。。</w:t>
        </w:r>
      </w:ins>
    </w:p>
    <w:p w14:paraId="5DAE0548" w14:textId="2FF30FC5"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下面讨论使用快表但是页表存放在内存的情况下，请求分页虚实地址转换过程：当进程被调度到</w:t>
      </w:r>
      <w:r>
        <w:rPr>
          <w:rFonts w:ascii="Times New Roman" w:hAnsi="Times New Roman"/>
          <w:spacing w:val="10"/>
          <w:sz w:val="21"/>
          <w:szCs w:val="21"/>
          <w:lang w:eastAsia="zh-CN"/>
        </w:rPr>
        <w:t>CPU</w:t>
      </w:r>
      <w:r>
        <w:rPr>
          <w:rFonts w:ascii="Times New Roman" w:hAnsi="Times New Roman"/>
          <w:spacing w:val="10"/>
          <w:sz w:val="21"/>
          <w:szCs w:val="21"/>
          <w:lang w:eastAsia="zh-CN"/>
        </w:rPr>
        <w:t>上运行时，操作系统自动把此进程</w:t>
      </w:r>
      <w:r>
        <w:rPr>
          <w:rFonts w:ascii="Times New Roman" w:hAnsi="Times New Roman"/>
          <w:spacing w:val="10"/>
          <w:sz w:val="21"/>
          <w:szCs w:val="21"/>
          <w:lang w:eastAsia="zh-CN"/>
        </w:rPr>
        <w:t>PCB</w:t>
      </w:r>
      <w:r>
        <w:rPr>
          <w:rFonts w:ascii="Times New Roman" w:hAnsi="Times New Roman"/>
          <w:spacing w:val="10"/>
          <w:sz w:val="21"/>
          <w:szCs w:val="21"/>
          <w:lang w:eastAsia="zh-CN"/>
        </w:rPr>
        <w:t>中的页表起始地址装入硬件页表基址寄存器，此后，进程开始运行并访问某个逻辑地址，</w:t>
      </w:r>
      <w:r>
        <w:rPr>
          <w:rFonts w:ascii="Times New Roman" w:hAnsi="Times New Roman"/>
          <w:spacing w:val="10"/>
          <w:sz w:val="21"/>
          <w:szCs w:val="21"/>
          <w:lang w:eastAsia="zh-CN"/>
        </w:rPr>
        <w:t xml:space="preserve">MMU </w:t>
      </w:r>
      <w:r>
        <w:rPr>
          <w:rFonts w:ascii="Times New Roman" w:hAnsi="Times New Roman"/>
          <w:spacing w:val="10"/>
          <w:sz w:val="21"/>
          <w:szCs w:val="21"/>
          <w:lang w:eastAsia="zh-CN"/>
        </w:rPr>
        <w:t>开始工作，它将完成图</w:t>
      </w:r>
      <w:r>
        <w:rPr>
          <w:rFonts w:ascii="Times New Roman" w:hAnsi="Times New Roman"/>
          <w:spacing w:val="10"/>
          <w:sz w:val="21"/>
          <w:szCs w:val="21"/>
          <w:lang w:eastAsia="zh-CN"/>
        </w:rPr>
        <w:t>4-14</w:t>
      </w:r>
      <w:r>
        <w:rPr>
          <w:rFonts w:ascii="Times New Roman" w:hAnsi="Times New Roman"/>
          <w:spacing w:val="10"/>
          <w:sz w:val="21"/>
          <w:szCs w:val="21"/>
          <w:lang w:eastAsia="zh-CN"/>
        </w:rPr>
        <w:t>虚线框内的任务，可看到地址转换过程如下：</w:t>
      </w:r>
    </w:p>
    <w:p w14:paraId="780D826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MMU</w:t>
      </w:r>
      <w:r>
        <w:rPr>
          <w:rFonts w:ascii="Times New Roman" w:hAnsi="Times New Roman"/>
          <w:spacing w:val="10"/>
          <w:sz w:val="21"/>
          <w:szCs w:val="21"/>
          <w:lang w:eastAsia="zh-CN"/>
        </w:rPr>
        <w:t>接收</w:t>
      </w:r>
      <w:r>
        <w:rPr>
          <w:rFonts w:ascii="Times New Roman" w:hAnsi="Times New Roman"/>
          <w:spacing w:val="10"/>
          <w:sz w:val="21"/>
          <w:szCs w:val="21"/>
          <w:lang w:eastAsia="zh-CN"/>
        </w:rPr>
        <w:t>CPU</w:t>
      </w:r>
      <w:r>
        <w:rPr>
          <w:rFonts w:ascii="Times New Roman" w:hAnsi="Times New Roman"/>
          <w:spacing w:val="10"/>
          <w:sz w:val="21"/>
          <w:szCs w:val="21"/>
          <w:lang w:eastAsia="zh-CN"/>
        </w:rPr>
        <w:t>传送来的逻辑地址并自动按页面大小把它从某位起分解成两部分：页号和页内位移；</w:t>
      </w:r>
    </w:p>
    <w:p w14:paraId="4ADBA189" w14:textId="60AD184C" w:rsidR="000A6E29" w:rsidRPr="007A2E32" w:rsidRDefault="000A6E29" w:rsidP="00F80AA8">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）以页号为索引快速搜索快表</w:t>
      </w:r>
      <w:r>
        <w:rPr>
          <w:rFonts w:ascii="Times New Roman" w:hAnsi="Times New Roman"/>
          <w:spacing w:val="10"/>
          <w:sz w:val="21"/>
          <w:szCs w:val="21"/>
          <w:lang w:eastAsia="zh-CN"/>
        </w:rPr>
        <w:t>TLB</w:t>
      </w:r>
      <w:r>
        <w:rPr>
          <w:rFonts w:ascii="Times New Roman" w:hAnsi="Times New Roman"/>
          <w:spacing w:val="10"/>
          <w:sz w:val="21"/>
          <w:szCs w:val="21"/>
          <w:lang w:eastAsia="zh-CN"/>
        </w:rPr>
        <w:t>；</w:t>
      </w:r>
    </w:p>
    <w:p w14:paraId="66D0D82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）如果命中，立即送出页框号，并与页内位移拼接成物理地址，然后，进行访问权限检查，如获通过，进程就可以访问物理地址；</w:t>
      </w:r>
    </w:p>
    <w:p w14:paraId="7501A37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）如果不命中，由硬件以页号为索引搜索页表，页表基址由硬件页表基址寄存器指出；</w:t>
      </w:r>
    </w:p>
    <w:p w14:paraId="5AE8EEC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）如果页表被命中，说明访问页面已在内存中，可送出页框号，并与页内位移拼接成物理地址，然后，进行访问权限检查，如获通过，进程就可以访问物理地址，同时要把这个页面和页框信息装入快表</w:t>
      </w:r>
      <w:r>
        <w:rPr>
          <w:rFonts w:ascii="Times New Roman" w:hAnsi="Times New Roman"/>
          <w:spacing w:val="10"/>
          <w:sz w:val="21"/>
          <w:szCs w:val="21"/>
          <w:lang w:eastAsia="zh-CN"/>
        </w:rPr>
        <w:t>TLB</w:t>
      </w:r>
      <w:r>
        <w:rPr>
          <w:rFonts w:ascii="Times New Roman" w:hAnsi="Times New Roman"/>
          <w:spacing w:val="10"/>
          <w:sz w:val="21"/>
          <w:szCs w:val="21"/>
          <w:lang w:eastAsia="zh-CN"/>
        </w:rPr>
        <w:t>，以备再次访问；</w:t>
      </w:r>
    </w:p>
    <w:p w14:paraId="351C8349" w14:textId="275A7B5A"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）如果发现页表中的对应页面失效，</w:t>
      </w:r>
      <w:r>
        <w:rPr>
          <w:rFonts w:ascii="Times New Roman" w:hAnsi="Times New Roman"/>
          <w:spacing w:val="10"/>
          <w:sz w:val="21"/>
          <w:szCs w:val="21"/>
          <w:lang w:eastAsia="zh-CN"/>
        </w:rPr>
        <w:t xml:space="preserve">MMU </w:t>
      </w:r>
      <w:r>
        <w:rPr>
          <w:rFonts w:ascii="Times New Roman" w:hAnsi="Times New Roman"/>
          <w:spacing w:val="10"/>
          <w:sz w:val="21"/>
          <w:szCs w:val="21"/>
          <w:lang w:eastAsia="zh-CN"/>
        </w:rPr>
        <w:t>发出缺页异常，请求操作系统进行处理，</w:t>
      </w:r>
      <w:r>
        <w:rPr>
          <w:rFonts w:ascii="Times New Roman" w:hAnsi="Times New Roman"/>
          <w:spacing w:val="10"/>
          <w:sz w:val="21"/>
          <w:szCs w:val="21"/>
          <w:lang w:eastAsia="zh-CN"/>
        </w:rPr>
        <w:t>MMU</w:t>
      </w:r>
      <w:r>
        <w:rPr>
          <w:rFonts w:ascii="Times New Roman" w:hAnsi="Times New Roman"/>
          <w:spacing w:val="10"/>
          <w:sz w:val="21"/>
          <w:szCs w:val="21"/>
          <w:lang w:eastAsia="zh-CN"/>
        </w:rPr>
        <w:t>工作到此结束。</w:t>
      </w:r>
    </w:p>
    <w:p w14:paraId="777B9B96" w14:textId="4765C569" w:rsidR="000A6E29" w:rsidRPr="00164B8F" w:rsidRDefault="00F80AA8" w:rsidP="00164B8F">
      <w:pPr>
        <w:spacing w:after="0" w:line="360" w:lineRule="auto"/>
        <w:ind w:right="88" w:firstLine="415"/>
        <w:jc w:val="both"/>
        <w:rPr>
          <w:rFonts w:ascii="Times New Roman" w:hAnsi="Times New Roman"/>
          <w:spacing w:val="10"/>
          <w:sz w:val="21"/>
          <w:szCs w:val="21"/>
          <w:lang w:eastAsia="zh-CN"/>
        </w:rPr>
      </w:pPr>
      <w:r>
        <w:rPr>
          <w:rFonts w:ascii="Times New Roman" w:hAnsi="Times New Roman"/>
          <w:noProof/>
          <w:sz w:val="18"/>
          <w:szCs w:val="18"/>
          <w:lang w:eastAsia="zh-CN"/>
        </w:rPr>
        <w:lastRenderedPageBreak/>
        <mc:AlternateContent>
          <mc:Choice Requires="wpg">
            <w:drawing>
              <wp:inline distT="0" distB="0" distL="0" distR="0" wp14:anchorId="757B4DE8" wp14:editId="6B8F532E">
                <wp:extent cx="5274310" cy="3343716"/>
                <wp:effectExtent l="0" t="0" r="21590" b="28575"/>
                <wp:docPr id="248" name="组合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343716"/>
                          <a:chOff x="418" y="5956"/>
                          <a:chExt cx="9163" cy="5809"/>
                        </a:xfrm>
                      </wpg:grpSpPr>
                      <wps:wsp>
                        <wps:cNvPr id="249" name="直线 496"/>
                        <wps:cNvCnPr>
                          <a:cxnSpLocks noChangeShapeType="1"/>
                        </wps:cNvCnPr>
                        <wps:spPr bwMode="auto">
                          <a:xfrm>
                            <a:off x="7911" y="9077"/>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50" name="组合 821"/>
                        <wpg:cNvGrpSpPr>
                          <a:grpSpLocks/>
                        </wpg:cNvGrpSpPr>
                        <wpg:grpSpPr bwMode="auto">
                          <a:xfrm>
                            <a:off x="418" y="5956"/>
                            <a:ext cx="9163" cy="5809"/>
                            <a:chOff x="418" y="6151"/>
                            <a:chExt cx="9163" cy="5809"/>
                          </a:xfrm>
                        </wpg:grpSpPr>
                        <wps:wsp>
                          <wps:cNvPr id="251" name="文本框 473"/>
                          <wps:cNvSpPr txBox="1">
                            <a:spLocks noChangeArrowheads="1"/>
                          </wps:cNvSpPr>
                          <wps:spPr bwMode="auto">
                            <a:xfrm>
                              <a:off x="1714" y="9891"/>
                              <a:ext cx="748" cy="370"/>
                            </a:xfrm>
                            <a:prstGeom prst="rect">
                              <a:avLst/>
                            </a:prstGeom>
                            <a:solidFill>
                              <a:srgbClr val="FFFFFF"/>
                            </a:solidFill>
                            <a:ln w="9525">
                              <a:solidFill>
                                <a:srgbClr val="FFFFFF"/>
                              </a:solidFill>
                              <a:miter lim="800000"/>
                              <a:headEnd/>
                              <a:tailEnd/>
                            </a:ln>
                          </wps:spPr>
                          <wps:txbx>
                            <w:txbxContent>
                              <w:p w14:paraId="3E4579FC" w14:textId="77777777" w:rsidR="00D35642" w:rsidRDefault="00D35642" w:rsidP="00F80AA8">
                                <w:pPr>
                                  <w:spacing w:line="0" w:lineRule="atLeast"/>
                                  <w:rPr>
                                    <w:sz w:val="15"/>
                                  </w:rPr>
                                </w:pPr>
                                <w:r>
                                  <w:rPr>
                                    <w:rFonts w:hint="eastAsia"/>
                                    <w:sz w:val="15"/>
                                    <w:lang w:eastAsia="zh-CN"/>
                                  </w:rPr>
                                  <w:t>外</w:t>
                                </w:r>
                                <w:r>
                                  <w:rPr>
                                    <w:rFonts w:hint="eastAsia"/>
                                    <w:sz w:val="15"/>
                                  </w:rPr>
                                  <w:t>存</w:t>
                                </w:r>
                              </w:p>
                            </w:txbxContent>
                          </wps:txbx>
                          <wps:bodyPr rot="0" vert="horz" wrap="square" lIns="91440" tIns="45720" rIns="91440" bIns="45720" anchor="t" anchorCtr="0" upright="1">
                            <a:noAutofit/>
                          </wps:bodyPr>
                        </wps:wsp>
                        <wpg:grpSp>
                          <wpg:cNvPr id="252" name="组合 820"/>
                          <wpg:cNvGrpSpPr>
                            <a:grpSpLocks/>
                          </wpg:cNvGrpSpPr>
                          <wpg:grpSpPr bwMode="auto">
                            <a:xfrm>
                              <a:off x="418" y="6151"/>
                              <a:ext cx="9163" cy="5809"/>
                              <a:chOff x="418" y="6164"/>
                              <a:chExt cx="9163" cy="5809"/>
                            </a:xfrm>
                          </wpg:grpSpPr>
                          <wps:wsp>
                            <wps:cNvPr id="253" name="直线 485"/>
                            <wps:cNvCnPr>
                              <a:cxnSpLocks noChangeShapeType="1"/>
                            </wps:cNvCnPr>
                            <wps:spPr bwMode="auto">
                              <a:xfrm>
                                <a:off x="6576" y="10633"/>
                                <a:ext cx="7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54" name="组合 819"/>
                            <wpg:cNvGrpSpPr>
                              <a:grpSpLocks/>
                            </wpg:cNvGrpSpPr>
                            <wpg:grpSpPr bwMode="auto">
                              <a:xfrm>
                                <a:off x="418" y="6164"/>
                                <a:ext cx="9163" cy="5809"/>
                                <a:chOff x="418" y="6164"/>
                                <a:chExt cx="9163" cy="5809"/>
                              </a:xfrm>
                            </wpg:grpSpPr>
                            <wps:wsp>
                              <wps:cNvPr id="255" name="直线 482"/>
                              <wps:cNvCnPr>
                                <a:cxnSpLocks noChangeShapeType="1"/>
                              </wps:cNvCnPr>
                              <wps:spPr bwMode="auto">
                                <a:xfrm>
                                  <a:off x="6389" y="10078"/>
                                  <a:ext cx="18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56" name="组合 818"/>
                              <wpg:cNvGrpSpPr>
                                <a:grpSpLocks/>
                              </wpg:cNvGrpSpPr>
                              <wpg:grpSpPr bwMode="auto">
                                <a:xfrm>
                                  <a:off x="418" y="6164"/>
                                  <a:ext cx="9163" cy="5809"/>
                                  <a:chOff x="418" y="6164"/>
                                  <a:chExt cx="9163" cy="5809"/>
                                </a:xfrm>
                              </wpg:grpSpPr>
                              <wps:wsp>
                                <wps:cNvPr id="257" name="文本框 504"/>
                                <wps:cNvSpPr txBox="1">
                                  <a:spLocks noChangeArrowheads="1"/>
                                </wps:cNvSpPr>
                                <wps:spPr bwMode="auto">
                                  <a:xfrm>
                                    <a:off x="4085" y="7484"/>
                                    <a:ext cx="935" cy="370"/>
                                  </a:xfrm>
                                  <a:prstGeom prst="rect">
                                    <a:avLst/>
                                  </a:prstGeom>
                                  <a:solidFill>
                                    <a:srgbClr val="FFFFFF"/>
                                  </a:solidFill>
                                  <a:ln w="9525">
                                    <a:solidFill>
                                      <a:srgbClr val="FFFFFF"/>
                                    </a:solidFill>
                                    <a:miter lim="800000"/>
                                    <a:headEnd/>
                                    <a:tailEnd/>
                                  </a:ln>
                                </wps:spPr>
                                <wps:txbx>
                                  <w:txbxContent>
                                    <w:p w14:paraId="0A659CCE" w14:textId="77777777" w:rsidR="00D35642" w:rsidRDefault="00D35642" w:rsidP="00F80AA8">
                                      <w:pPr>
                                        <w:spacing w:line="0" w:lineRule="atLeast"/>
                                        <w:rPr>
                                          <w:sz w:val="15"/>
                                        </w:rPr>
                                      </w:pPr>
                                      <w:r>
                                        <w:rPr>
                                          <w:rFonts w:ascii="宋体" w:hAnsi="宋体" w:hint="eastAsia"/>
                                          <w:sz w:val="15"/>
                                        </w:rPr>
                                        <w:t>②查快表</w:t>
                                      </w:r>
                                    </w:p>
                                  </w:txbxContent>
                                </wps:txbx>
                                <wps:bodyPr rot="0" vert="horz" wrap="square" lIns="91440" tIns="45720" rIns="91440" bIns="45720" anchor="t" anchorCtr="0" upright="1">
                                  <a:noAutofit/>
                                </wps:bodyPr>
                              </wps:wsp>
                              <wpg:grpSp>
                                <wpg:cNvPr id="258" name="组合 817"/>
                                <wpg:cNvGrpSpPr>
                                  <a:grpSpLocks/>
                                </wpg:cNvGrpSpPr>
                                <wpg:grpSpPr bwMode="auto">
                                  <a:xfrm>
                                    <a:off x="418" y="6164"/>
                                    <a:ext cx="9163" cy="5809"/>
                                    <a:chOff x="418" y="6164"/>
                                    <a:chExt cx="9163" cy="5809"/>
                                  </a:xfrm>
                                </wpg:grpSpPr>
                                <wps:wsp>
                                  <wps:cNvPr id="259" name="直线 522"/>
                                  <wps:cNvCnPr>
                                    <a:cxnSpLocks noChangeShapeType="1"/>
                                  </wps:cNvCnPr>
                                  <wps:spPr bwMode="auto">
                                    <a:xfrm>
                                      <a:off x="5080" y="11004"/>
                                      <a:ext cx="56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直线 491"/>
                                  <wps:cNvCnPr>
                                    <a:cxnSpLocks noChangeShapeType="1"/>
                                  </wps:cNvCnPr>
                                  <wps:spPr bwMode="auto">
                                    <a:xfrm>
                                      <a:off x="5641" y="11004"/>
                                      <a:ext cx="0" cy="61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61" name="组合 816"/>
                                  <wpg:cNvGrpSpPr>
                                    <a:grpSpLocks/>
                                  </wpg:cNvGrpSpPr>
                                  <wpg:grpSpPr bwMode="auto">
                                    <a:xfrm>
                                      <a:off x="418" y="6164"/>
                                      <a:ext cx="9163" cy="5809"/>
                                      <a:chOff x="405" y="6177"/>
                                      <a:chExt cx="9163" cy="5809"/>
                                    </a:xfrm>
                                  </wpg:grpSpPr>
                                  <wps:wsp>
                                    <wps:cNvPr id="262" name="文本框 521"/>
                                    <wps:cNvSpPr txBox="1">
                                      <a:spLocks noChangeArrowheads="1"/>
                                    </wps:cNvSpPr>
                                    <wps:spPr bwMode="auto">
                                      <a:xfrm>
                                        <a:off x="4893" y="10618"/>
                                        <a:ext cx="1309" cy="371"/>
                                      </a:xfrm>
                                      <a:prstGeom prst="rect">
                                        <a:avLst/>
                                      </a:prstGeom>
                                      <a:solidFill>
                                        <a:srgbClr val="FFFFFF"/>
                                      </a:solidFill>
                                      <a:ln w="9525">
                                        <a:solidFill>
                                          <a:srgbClr val="FFFFFF"/>
                                        </a:solidFill>
                                        <a:miter lim="800000"/>
                                        <a:headEnd/>
                                        <a:tailEnd/>
                                      </a:ln>
                                    </wps:spPr>
                                    <wps:txbx>
                                      <w:txbxContent>
                                        <w:p w14:paraId="773D3FA8" w14:textId="77777777" w:rsidR="00D35642" w:rsidRDefault="00D35642" w:rsidP="00F80AA8">
                                          <w:pPr>
                                            <w:spacing w:line="0" w:lineRule="atLeast"/>
                                            <w:rPr>
                                              <w:sz w:val="15"/>
                                            </w:rPr>
                                          </w:pPr>
                                          <w:r>
                                            <w:rPr>
                                              <w:rFonts w:ascii="宋体" w:hAnsi="宋体" w:hint="eastAsia"/>
                                              <w:sz w:val="15"/>
                                            </w:rPr>
                                            <w:t>⑦发缺页中断</w:t>
                                          </w:r>
                                        </w:p>
                                      </w:txbxContent>
                                    </wps:txbx>
                                    <wps:bodyPr rot="0" vert="horz" wrap="square" lIns="91440" tIns="45720" rIns="91440" bIns="45720" anchor="t" anchorCtr="0" upright="1">
                                      <a:noAutofit/>
                                    </wps:bodyPr>
                                  </wps:wsp>
                                  <wpg:grpSp>
                                    <wpg:cNvPr id="263" name="组合 815"/>
                                    <wpg:cNvGrpSpPr>
                                      <a:grpSpLocks/>
                                    </wpg:cNvGrpSpPr>
                                    <wpg:grpSpPr bwMode="auto">
                                      <a:xfrm>
                                        <a:off x="405" y="6177"/>
                                        <a:ext cx="9163" cy="5809"/>
                                        <a:chOff x="405" y="6177"/>
                                        <a:chExt cx="9163" cy="5809"/>
                                      </a:xfrm>
                                    </wpg:grpSpPr>
                                    <wps:wsp>
                                      <wps:cNvPr id="264" name="文本框 492"/>
                                      <wps:cNvSpPr txBox="1">
                                        <a:spLocks noChangeArrowheads="1"/>
                                      </wps:cNvSpPr>
                                      <wps:spPr bwMode="auto">
                                        <a:xfrm>
                                          <a:off x="5080" y="11615"/>
                                          <a:ext cx="1309" cy="371"/>
                                        </a:xfrm>
                                        <a:prstGeom prst="rect">
                                          <a:avLst/>
                                        </a:prstGeom>
                                        <a:solidFill>
                                          <a:srgbClr val="FFFFFF"/>
                                        </a:solidFill>
                                        <a:ln w="9525">
                                          <a:solidFill>
                                            <a:srgbClr val="000000"/>
                                          </a:solidFill>
                                          <a:miter lim="800000"/>
                                          <a:headEnd/>
                                          <a:tailEnd/>
                                        </a:ln>
                                      </wps:spPr>
                                      <wps:txbx>
                                        <w:txbxContent>
                                          <w:p w14:paraId="03C01269" w14:textId="77777777" w:rsidR="00D35642" w:rsidRDefault="00D35642" w:rsidP="00F80AA8">
                                            <w:pPr>
                                              <w:spacing w:line="0" w:lineRule="atLeast"/>
                                              <w:rPr>
                                                <w:sz w:val="15"/>
                                              </w:rPr>
                                            </w:pPr>
                                            <w:r>
                                              <w:rPr>
                                                <w:rFonts w:hint="eastAsia"/>
                                                <w:sz w:val="15"/>
                                              </w:rPr>
                                              <w:t>缺页中断处理</w:t>
                                            </w:r>
                                          </w:p>
                                        </w:txbxContent>
                                      </wps:txbx>
                                      <wps:bodyPr rot="0" vert="horz" wrap="square" lIns="91440" tIns="45720" rIns="91440" bIns="45720" anchor="t" anchorCtr="0" upright="1">
                                        <a:noAutofit/>
                                      </wps:bodyPr>
                                    </wps:wsp>
                                    <wpg:grpSp>
                                      <wpg:cNvPr id="265" name="组合 814"/>
                                      <wpg:cNvGrpSpPr>
                                        <a:grpSpLocks/>
                                      </wpg:cNvGrpSpPr>
                                      <wpg:grpSpPr bwMode="auto">
                                        <a:xfrm>
                                          <a:off x="405" y="6177"/>
                                          <a:ext cx="9163" cy="5696"/>
                                          <a:chOff x="405" y="6177"/>
                                          <a:chExt cx="9163" cy="5696"/>
                                        </a:xfrm>
                                      </wpg:grpSpPr>
                                      <wps:wsp>
                                        <wps:cNvPr id="266" name="文本框 545"/>
                                        <wps:cNvSpPr txBox="1">
                                          <a:spLocks noChangeArrowheads="1"/>
                                        </wps:cNvSpPr>
                                        <wps:spPr bwMode="auto">
                                          <a:xfrm>
                                            <a:off x="3771" y="6545"/>
                                            <a:ext cx="1683" cy="370"/>
                                          </a:xfrm>
                                          <a:prstGeom prst="rect">
                                            <a:avLst/>
                                          </a:prstGeom>
                                          <a:solidFill>
                                            <a:srgbClr val="FFFFFF"/>
                                          </a:solidFill>
                                          <a:ln w="9525">
                                            <a:solidFill>
                                              <a:srgbClr val="FFFFFF"/>
                                            </a:solidFill>
                                            <a:miter lim="800000"/>
                                            <a:headEnd/>
                                            <a:tailEnd/>
                                          </a:ln>
                                        </wps:spPr>
                                        <wps:txbx>
                                          <w:txbxContent>
                                            <w:p w14:paraId="7A8EFBB7" w14:textId="77777777" w:rsidR="00D35642" w:rsidRDefault="00D35642" w:rsidP="00F80AA8">
                                              <w:pPr>
                                                <w:spacing w:line="0" w:lineRule="atLeast"/>
                                                <w:rPr>
                                                  <w:sz w:val="15"/>
                                                </w:rPr>
                                              </w:pPr>
                                              <w:r>
                                                <w:rPr>
                                                  <w:rFonts w:hint="eastAsia"/>
                                                  <w:sz w:val="15"/>
                                                </w:rPr>
                                                <w:t>进程切换时装入</w:t>
                                              </w:r>
                                            </w:p>
                                          </w:txbxContent>
                                        </wps:txbx>
                                        <wps:bodyPr rot="0" vert="horz" wrap="square" lIns="91440" tIns="45720" rIns="91440" bIns="45720" anchor="t" anchorCtr="0" upright="1">
                                          <a:noAutofit/>
                                        </wps:bodyPr>
                                      </wps:wsp>
                                      <wpg:grpSp>
                                        <wpg:cNvPr id="267" name="组合 813"/>
                                        <wpg:cNvGrpSpPr>
                                          <a:grpSpLocks/>
                                        </wpg:cNvGrpSpPr>
                                        <wpg:grpSpPr bwMode="auto">
                                          <a:xfrm>
                                            <a:off x="405" y="6177"/>
                                            <a:ext cx="9163" cy="5696"/>
                                            <a:chOff x="405" y="6177"/>
                                            <a:chExt cx="9163" cy="5696"/>
                                          </a:xfrm>
                                        </wpg:grpSpPr>
                                        <wps:wsp>
                                          <wps:cNvPr id="268" name="直线 484"/>
                                          <wps:cNvCnPr>
                                            <a:cxnSpLocks noChangeShapeType="1"/>
                                          </wps:cNvCnPr>
                                          <wps:spPr bwMode="auto">
                                            <a:xfrm flipH="1">
                                              <a:off x="3958" y="10261"/>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9" name="直线 487"/>
                                          <wps:cNvCnPr>
                                            <a:cxnSpLocks noChangeShapeType="1"/>
                                          </wps:cNvCnPr>
                                          <wps:spPr bwMode="auto">
                                            <a:xfrm>
                                              <a:off x="3958" y="10817"/>
                                              <a:ext cx="7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70" name="组合 812"/>
                                          <wpg:cNvGrpSpPr>
                                            <a:grpSpLocks/>
                                          </wpg:cNvGrpSpPr>
                                          <wpg:grpSpPr bwMode="auto">
                                            <a:xfrm>
                                              <a:off x="405" y="6177"/>
                                              <a:ext cx="9163" cy="5696"/>
                                              <a:chOff x="405" y="6164"/>
                                              <a:chExt cx="9163" cy="5696"/>
                                            </a:xfrm>
                                          </wpg:grpSpPr>
                                          <wpg:grpSp>
                                            <wpg:cNvPr id="271" name="组合 811"/>
                                            <wpg:cNvGrpSpPr>
                                              <a:grpSpLocks/>
                                            </wpg:cNvGrpSpPr>
                                            <wpg:grpSpPr bwMode="auto">
                                              <a:xfrm>
                                                <a:off x="405" y="6164"/>
                                                <a:ext cx="9163" cy="5696"/>
                                                <a:chOff x="418" y="6151"/>
                                                <a:chExt cx="9163" cy="5696"/>
                                              </a:xfrm>
                                            </wpg:grpSpPr>
                                            <wps:wsp>
                                              <wps:cNvPr id="272" name="直线 475"/>
                                              <wps:cNvCnPr>
                                                <a:cxnSpLocks noChangeShapeType="1"/>
                                              </wps:cNvCnPr>
                                              <wps:spPr bwMode="auto">
                                                <a:xfrm>
                                                  <a:off x="2275" y="10605"/>
                                                  <a:ext cx="9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文本框 519"/>
                                              <wps:cNvSpPr txBox="1">
                                                <a:spLocks noChangeArrowheads="1"/>
                                              </wps:cNvSpPr>
                                              <wps:spPr bwMode="auto">
                                                <a:xfrm>
                                                  <a:off x="4893" y="10063"/>
                                                  <a:ext cx="1122" cy="370"/>
                                                </a:xfrm>
                                                <a:prstGeom prst="rect">
                                                  <a:avLst/>
                                                </a:prstGeom>
                                                <a:solidFill>
                                                  <a:srgbClr val="FFFFFF"/>
                                                </a:solidFill>
                                                <a:ln w="9525">
                                                  <a:solidFill>
                                                    <a:srgbClr val="FFFFFF"/>
                                                  </a:solidFill>
                                                  <a:miter lim="800000"/>
                                                  <a:headEnd/>
                                                  <a:tailEnd/>
                                                </a:ln>
                                              </wps:spPr>
                                              <wps:txbx>
                                                <w:txbxContent>
                                                  <w:p w14:paraId="5A5B96D0" w14:textId="77777777" w:rsidR="00D35642" w:rsidRDefault="00D35642" w:rsidP="00F80AA8">
                                                    <w:pPr>
                                                      <w:spacing w:line="0" w:lineRule="atLeast"/>
                                                      <w:rPr>
                                                        <w:sz w:val="15"/>
                                                      </w:rPr>
                                                    </w:pPr>
                                                    <w:r>
                                                      <w:rPr>
                                                        <w:rFonts w:ascii="宋体" w:hAnsi="宋体" w:hint="eastAsia"/>
                                                        <w:sz w:val="15"/>
                                                      </w:rPr>
                                                      <w:t>⑤页表命中</w:t>
                                                    </w:r>
                                                  </w:p>
                                                </w:txbxContent>
                                              </wps:txbx>
                                              <wps:bodyPr rot="0" vert="horz" wrap="square" lIns="91440" tIns="45720" rIns="91440" bIns="45720" anchor="t" anchorCtr="0" upright="1">
                                                <a:noAutofit/>
                                              </wps:bodyPr>
                                            </wps:wsp>
                                            <wps:wsp>
                                              <wps:cNvPr id="274" name="文本框 513"/>
                                              <wps:cNvSpPr txBox="1">
                                                <a:spLocks noChangeArrowheads="1"/>
                                              </wps:cNvSpPr>
                                              <wps:spPr bwMode="auto">
                                                <a:xfrm>
                                                  <a:off x="5454" y="8582"/>
                                                  <a:ext cx="1122" cy="370"/>
                                                </a:xfrm>
                                                <a:prstGeom prst="rect">
                                                  <a:avLst/>
                                                </a:prstGeom>
                                                <a:solidFill>
                                                  <a:srgbClr val="FFFFFF"/>
                                                </a:solidFill>
                                                <a:ln w="9525">
                                                  <a:solidFill>
                                                    <a:srgbClr val="FFFFFF"/>
                                                  </a:solidFill>
                                                  <a:miter lim="800000"/>
                                                  <a:headEnd/>
                                                  <a:tailEnd/>
                                                </a:ln>
                                              </wps:spPr>
                                              <wps:txbx>
                                                <w:txbxContent>
                                                  <w:p w14:paraId="06B582CE" w14:textId="77777777" w:rsidR="00D35642" w:rsidRDefault="00D35642" w:rsidP="00F80AA8">
                                                    <w:pPr>
                                                      <w:spacing w:line="0" w:lineRule="atLeast"/>
                                                      <w:rPr>
                                                        <w:sz w:val="15"/>
                                                      </w:rPr>
                                                    </w:pPr>
                                                    <w:r>
                                                      <w:rPr>
                                                        <w:rFonts w:ascii="宋体" w:hAnsi="宋体" w:hint="eastAsia"/>
                                                        <w:sz w:val="15"/>
                                                      </w:rPr>
                                                      <w:t>③命中</w:t>
                                                    </w:r>
                                                  </w:p>
                                                </w:txbxContent>
                                              </wps:txbx>
                                              <wps:bodyPr rot="0" vert="horz" wrap="square" lIns="91440" tIns="45720" rIns="91440" bIns="45720" anchor="t" anchorCtr="0" upright="1">
                                                <a:noAutofit/>
                                              </wps:bodyPr>
                                            </wps:wsp>
                                            <wps:wsp>
                                              <wps:cNvPr id="275" name="文本框 515"/>
                                              <wps:cNvSpPr txBox="1">
                                                <a:spLocks noChangeArrowheads="1"/>
                                              </wps:cNvSpPr>
                                              <wps:spPr bwMode="auto">
                                                <a:xfrm>
                                                  <a:off x="4332" y="9137"/>
                                                  <a:ext cx="1122" cy="370"/>
                                                </a:xfrm>
                                                <a:prstGeom prst="rect">
                                                  <a:avLst/>
                                                </a:prstGeom>
                                                <a:solidFill>
                                                  <a:srgbClr val="FFFFFF"/>
                                                </a:solidFill>
                                                <a:ln w="9525">
                                                  <a:solidFill>
                                                    <a:srgbClr val="FFFFFF"/>
                                                  </a:solidFill>
                                                  <a:miter lim="800000"/>
                                                  <a:headEnd/>
                                                  <a:tailEnd/>
                                                </a:ln>
                                              </wps:spPr>
                                              <wps:txbx>
                                                <w:txbxContent>
                                                  <w:p w14:paraId="7C67D91F" w14:textId="77777777" w:rsidR="00D35642" w:rsidRDefault="00D35642" w:rsidP="00F80AA8">
                                                    <w:pPr>
                                                      <w:spacing w:line="0" w:lineRule="atLeast"/>
                                                      <w:rPr>
                                                        <w:sz w:val="15"/>
                                                      </w:rPr>
                                                    </w:pPr>
                                                    <w:r>
                                                      <w:rPr>
                                                        <w:rFonts w:ascii="宋体" w:hAnsi="宋体" w:hint="eastAsia"/>
                                                        <w:sz w:val="15"/>
                                                      </w:rPr>
                                                      <w:t>④不命中</w:t>
                                                    </w:r>
                                                  </w:p>
                                                </w:txbxContent>
                                              </wps:txbx>
                                              <wps:bodyPr rot="0" vert="horz" wrap="square" lIns="91440" tIns="45720" rIns="91440" bIns="45720" anchor="t" anchorCtr="0" upright="1">
                                                <a:noAutofit/>
                                              </wps:bodyPr>
                                            </wps:wsp>
                                            <wpg:grpSp>
                                              <wpg:cNvPr id="276" name="组合 810"/>
                                              <wpg:cNvGrpSpPr>
                                                <a:grpSpLocks/>
                                              </wpg:cNvGrpSpPr>
                                              <wpg:grpSpPr bwMode="auto">
                                                <a:xfrm>
                                                  <a:off x="418" y="6151"/>
                                                  <a:ext cx="9163" cy="5696"/>
                                                  <a:chOff x="418" y="6151"/>
                                                  <a:chExt cx="9163" cy="5696"/>
                                                </a:xfrm>
                                              </wpg:grpSpPr>
                                              <wpg:grpSp>
                                                <wpg:cNvPr id="277" name="组合 809"/>
                                                <wpg:cNvGrpSpPr>
                                                  <a:grpSpLocks/>
                                                </wpg:cNvGrpSpPr>
                                                <wpg:grpSpPr bwMode="auto">
                                                  <a:xfrm>
                                                    <a:off x="418" y="6151"/>
                                                    <a:ext cx="9163" cy="5696"/>
                                                    <a:chOff x="418" y="6151"/>
                                                    <a:chExt cx="9163" cy="5696"/>
                                                  </a:xfrm>
                                                </wpg:grpSpPr>
                                                <wps:wsp>
                                                  <wps:cNvPr id="278" name="直线 476"/>
                                                  <wps:cNvCnPr>
                                                    <a:cxnSpLocks noChangeShapeType="1"/>
                                                  </wps:cNvCnPr>
                                                  <wps:spPr bwMode="auto">
                                                    <a:xfrm>
                                                      <a:off x="3597" y="8965"/>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直线 477"/>
                                                  <wps:cNvCnPr>
                                                    <a:cxnSpLocks noChangeShapeType="1"/>
                                                  </wps:cNvCnPr>
                                                  <wps:spPr bwMode="auto">
                                                    <a:xfrm>
                                                      <a:off x="2849" y="9335"/>
                                                      <a:ext cx="7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直线 478"/>
                                                  <wps:cNvCnPr>
                                                    <a:cxnSpLocks noChangeShapeType="1"/>
                                                  </wps:cNvCnPr>
                                                  <wps:spPr bwMode="auto">
                                                    <a:xfrm>
                                                      <a:off x="2849" y="9335"/>
                                                      <a:ext cx="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1" name="组合 808"/>
                                                  <wpg:cNvGrpSpPr>
                                                    <a:grpSpLocks/>
                                                  </wpg:cNvGrpSpPr>
                                                  <wpg:grpSpPr bwMode="auto">
                                                    <a:xfrm>
                                                      <a:off x="418" y="6151"/>
                                                      <a:ext cx="9163" cy="5696"/>
                                                      <a:chOff x="418" y="6151"/>
                                                      <a:chExt cx="9163" cy="5696"/>
                                                    </a:xfrm>
                                                  </wpg:grpSpPr>
                                                  <wpg:grpSp>
                                                    <wpg:cNvPr id="282" name="组合 569"/>
                                                    <wpg:cNvGrpSpPr>
                                                      <a:grpSpLocks/>
                                                    </wpg:cNvGrpSpPr>
                                                    <wpg:grpSpPr bwMode="auto">
                                                      <a:xfrm>
                                                        <a:off x="418" y="6151"/>
                                                        <a:ext cx="4675" cy="2799"/>
                                                        <a:chOff x="405" y="1335"/>
                                                        <a:chExt cx="4675" cy="2799"/>
                                                      </a:xfrm>
                                                    </wpg:grpSpPr>
                                                    <wps:wsp>
                                                      <wps:cNvPr id="283" name="直线 468"/>
                                                      <wps:cNvCnPr>
                                                        <a:cxnSpLocks noChangeShapeType="1"/>
                                                      </wps:cNvCnPr>
                                                      <wps:spPr bwMode="auto">
                                                        <a:xfrm>
                                                          <a:off x="1153" y="2468"/>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4" name="组合 563"/>
                                                      <wpg:cNvGrpSpPr>
                                                        <a:grpSpLocks/>
                                                      </wpg:cNvGrpSpPr>
                                                      <wpg:grpSpPr bwMode="auto">
                                                        <a:xfrm>
                                                          <a:off x="405" y="1335"/>
                                                          <a:ext cx="4675" cy="2799"/>
                                                          <a:chOff x="405" y="1335"/>
                                                          <a:chExt cx="4675" cy="2799"/>
                                                        </a:xfrm>
                                                      </wpg:grpSpPr>
                                                      <wps:wsp>
                                                        <wps:cNvPr id="285" name="直线 467"/>
                                                        <wps:cNvCnPr>
                                                          <a:cxnSpLocks noChangeShapeType="1"/>
                                                        </wps:cNvCnPr>
                                                        <wps:spPr bwMode="auto">
                                                          <a:xfrm>
                                                            <a:off x="1901" y="2468"/>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 name="文本框 557"/>
                                                        <wps:cNvSpPr txBox="1">
                                                          <a:spLocks noChangeArrowheads="1"/>
                                                        </wps:cNvSpPr>
                                                        <wps:spPr bwMode="auto">
                                                          <a:xfrm>
                                                            <a:off x="1415" y="1792"/>
                                                            <a:ext cx="640" cy="521"/>
                                                          </a:xfrm>
                                                          <a:prstGeom prst="rect">
                                                            <a:avLst/>
                                                          </a:prstGeom>
                                                          <a:solidFill>
                                                            <a:srgbClr val="FFFFFF"/>
                                                          </a:solidFill>
                                                          <a:ln w="9525">
                                                            <a:solidFill>
                                                              <a:srgbClr val="FFFFFF"/>
                                                            </a:solidFill>
                                                            <a:miter lim="800000"/>
                                                            <a:headEnd/>
                                                            <a:tailEnd/>
                                                          </a:ln>
                                                        </wps:spPr>
                                                        <wps:txbx>
                                                          <w:txbxContent>
                                                            <w:p w14:paraId="3701749F" w14:textId="77777777" w:rsidR="00D35642" w:rsidRDefault="00D35642" w:rsidP="00F80AA8">
                                                              <w:pPr>
                                                                <w:spacing w:line="0" w:lineRule="atLeast"/>
                                                                <w:rPr>
                                                                  <w:lang w:eastAsia="zh-CN"/>
                                                                </w:rPr>
                                                              </w:pPr>
                                                              <w:r>
                                                                <w:rPr>
                                                                  <w:rFonts w:hint="eastAsia"/>
                                                                  <w:lang w:eastAsia="zh-CN"/>
                                                                </w:rPr>
                                                                <w:t>cpu</w:t>
                                                              </w:r>
                                                            </w:p>
                                                          </w:txbxContent>
                                                        </wps:txbx>
                                                        <wps:bodyPr rot="0" vert="horz" wrap="square" lIns="91440" tIns="45720" rIns="91440" bIns="45720" anchor="t" anchorCtr="0" upright="1">
                                                          <a:noAutofit/>
                                                        </wps:bodyPr>
                                                      </wps:wsp>
                                                      <wps:wsp>
                                                        <wps:cNvPr id="287" name="文本框 460"/>
                                                        <wps:cNvSpPr txBox="1">
                                                          <a:spLocks noChangeArrowheads="1"/>
                                                        </wps:cNvSpPr>
                                                        <wps:spPr bwMode="auto">
                                                          <a:xfrm>
                                                            <a:off x="405" y="1335"/>
                                                            <a:ext cx="935" cy="370"/>
                                                          </a:xfrm>
                                                          <a:prstGeom prst="rect">
                                                            <a:avLst/>
                                                          </a:prstGeom>
                                                          <a:solidFill>
                                                            <a:srgbClr val="FFFFFF"/>
                                                          </a:solidFill>
                                                          <a:ln w="9525">
                                                            <a:solidFill>
                                                              <a:srgbClr val="FFFFFF"/>
                                                            </a:solidFill>
                                                            <a:miter lim="800000"/>
                                                            <a:headEnd/>
                                                            <a:tailEnd/>
                                                          </a:ln>
                                                        </wps:spPr>
                                                        <wps:txbx>
                                                          <w:txbxContent>
                                                            <w:p w14:paraId="4DE3C310" w14:textId="77777777" w:rsidR="00D35642" w:rsidRDefault="00D35642" w:rsidP="00F80AA8">
                                                              <w:pPr>
                                                                <w:spacing w:line="0" w:lineRule="atLeast"/>
                                                                <w:rPr>
                                                                  <w:sz w:val="15"/>
                                                                </w:rPr>
                                                              </w:pPr>
                                                              <w:r>
                                                                <w:rPr>
                                                                  <w:rFonts w:hint="eastAsia"/>
                                                                  <w:sz w:val="15"/>
                                                                </w:rPr>
                                                                <w:t>逻辑空间</w:t>
                                                              </w:r>
                                                            </w:p>
                                                            <w:p w14:paraId="35BF2BB5" w14:textId="77777777" w:rsidR="00D35642" w:rsidRDefault="00D35642" w:rsidP="00F80AA8">
                                                              <w:pPr>
                                                                <w:spacing w:line="0" w:lineRule="atLeast"/>
                                                                <w:rPr>
                                                                  <w:sz w:val="15"/>
                                                                </w:rPr>
                                                              </w:pPr>
                                                              <w:r>
                                                                <w:rPr>
                                                                  <w:rFonts w:hint="eastAsia"/>
                                                                  <w:sz w:val="15"/>
                                                                </w:rPr>
                                                                <w:t>地址</w:t>
                                                              </w:r>
                                                            </w:p>
                                                          </w:txbxContent>
                                                        </wps:txbx>
                                                        <wps:bodyPr rot="0" vert="horz" wrap="square" lIns="91440" tIns="45720" rIns="91440" bIns="45720" anchor="t" anchorCtr="0" upright="1">
                                                          <a:noAutofit/>
                                                        </wps:bodyPr>
                                                      </wps:wsp>
                                                      <wps:wsp>
                                                        <wps:cNvPr id="288" name="文本框 497"/>
                                                        <wps:cNvSpPr txBox="1">
                                                          <a:spLocks noChangeArrowheads="1"/>
                                                        </wps:cNvSpPr>
                                                        <wps:spPr bwMode="auto">
                                                          <a:xfrm>
                                                            <a:off x="1527" y="2653"/>
                                                            <a:ext cx="1122" cy="370"/>
                                                          </a:xfrm>
                                                          <a:prstGeom prst="rect">
                                                            <a:avLst/>
                                                          </a:prstGeom>
                                                          <a:solidFill>
                                                            <a:srgbClr val="FFFFFF"/>
                                                          </a:solidFill>
                                                          <a:ln w="9525">
                                                            <a:solidFill>
                                                              <a:srgbClr val="FFFFFF"/>
                                                            </a:solidFill>
                                                            <a:miter lim="800000"/>
                                                            <a:headEnd/>
                                                            <a:tailEnd/>
                                                          </a:ln>
                                                        </wps:spPr>
                                                        <wps:txbx>
                                                          <w:txbxContent>
                                                            <w:p w14:paraId="01FC9201" w14:textId="77777777" w:rsidR="00D35642" w:rsidRDefault="00D35642" w:rsidP="00F80AA8">
                                                              <w:pPr>
                                                                <w:spacing w:line="0" w:lineRule="atLeast"/>
                                                                <w:rPr>
                                                                  <w:sz w:val="15"/>
                                                                </w:rPr>
                                                              </w:pPr>
                                                              <w:r>
                                                                <w:rPr>
                                                                  <w:rFonts w:ascii="宋体" w:hAnsi="宋体" w:hint="eastAsia"/>
                                                                  <w:sz w:val="15"/>
                                                                </w:rPr>
                                                                <w:t>①</w:t>
                                                              </w:r>
                                                              <w:r>
                                                                <w:rPr>
                                                                  <w:rFonts w:hint="eastAsia"/>
                                                                  <w:sz w:val="15"/>
                                                                </w:rPr>
                                                                <w:t>分解地址</w:t>
                                                              </w:r>
                                                            </w:p>
                                                          </w:txbxContent>
                                                        </wps:txbx>
                                                        <wps:bodyPr rot="0" vert="horz" wrap="square" lIns="91440" tIns="45720" rIns="91440" bIns="45720" anchor="t" anchorCtr="0" upright="1">
                                                          <a:noAutofit/>
                                                        </wps:bodyPr>
                                                      </wps:wsp>
                                                      <wps:wsp>
                                                        <wps:cNvPr id="289" name="矩形 550"/>
                                                        <wps:cNvSpPr>
                                                          <a:spLocks noChangeArrowheads="1"/>
                                                        </wps:cNvSpPr>
                                                        <wps:spPr bwMode="auto">
                                                          <a:xfrm>
                                                            <a:off x="1527" y="2283"/>
                                                            <a:ext cx="374" cy="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290" name="组合 561"/>
                                                        <wpg:cNvGrpSpPr>
                                                          <a:grpSpLocks/>
                                                        </wpg:cNvGrpSpPr>
                                                        <wpg:grpSpPr bwMode="auto">
                                                          <a:xfrm>
                                                            <a:off x="2462" y="1922"/>
                                                            <a:ext cx="2618" cy="2212"/>
                                                            <a:chOff x="2462" y="1922"/>
                                                            <a:chExt cx="2618" cy="2212"/>
                                                          </a:xfrm>
                                                        </wpg:grpSpPr>
                                                        <wpg:grpSp>
                                                          <wpg:cNvPr id="291" name="组合 560"/>
                                                          <wpg:cNvGrpSpPr>
                                                            <a:grpSpLocks/>
                                                          </wpg:cNvGrpSpPr>
                                                          <wpg:grpSpPr bwMode="auto">
                                                            <a:xfrm>
                                                              <a:off x="2649" y="3393"/>
                                                              <a:ext cx="1870" cy="741"/>
                                                              <a:chOff x="2649" y="3393"/>
                                                              <a:chExt cx="1870" cy="741"/>
                                                            </a:xfrm>
                                                          </wpg:grpSpPr>
                                                          <wps:wsp>
                                                            <wps:cNvPr id="292" name="文本框 535"/>
                                                            <wps:cNvSpPr txBox="1">
                                                              <a:spLocks noChangeArrowheads="1"/>
                                                            </wps:cNvSpPr>
                                                            <wps:spPr bwMode="auto">
                                                              <a:xfrm>
                                                                <a:off x="2649" y="3393"/>
                                                                <a:ext cx="935" cy="371"/>
                                                              </a:xfrm>
                                                              <a:prstGeom prst="rect">
                                                                <a:avLst/>
                                                              </a:prstGeom>
                                                              <a:solidFill>
                                                                <a:srgbClr val="FFFFFF"/>
                                                              </a:solidFill>
                                                              <a:ln w="9525">
                                                                <a:solidFill>
                                                                  <a:srgbClr val="FFFFFF"/>
                                                                </a:solidFill>
                                                                <a:miter lim="800000"/>
                                                                <a:headEnd/>
                                                                <a:tailEnd/>
                                                              </a:ln>
                                                            </wps:spPr>
                                                            <wps:txbx>
                                                              <w:txbxContent>
                                                                <w:p w14:paraId="5179DC45" w14:textId="77777777" w:rsidR="00D35642" w:rsidRDefault="00D35642" w:rsidP="00F80AA8">
                                                                  <w:pPr>
                                                                    <w:spacing w:line="0" w:lineRule="atLeast"/>
                                                                    <w:rPr>
                                                                      <w:sz w:val="15"/>
                                                                    </w:rPr>
                                                                  </w:pPr>
                                                                  <w:r>
                                                                    <w:rPr>
                                                                      <w:rFonts w:ascii="宋体" w:hAnsi="宋体" w:hint="eastAsia"/>
                                                                      <w:sz w:val="15"/>
                                                                    </w:rPr>
                                                                    <w:t>④查页表</w:t>
                                                                  </w:r>
                                                                </w:p>
                                                              </w:txbxContent>
                                                            </wps:txbx>
                                                            <wps:bodyPr rot="0" vert="horz" wrap="square" lIns="91440" tIns="45720" rIns="91440" bIns="45720" anchor="t" anchorCtr="0" upright="1">
                                                              <a:noAutofit/>
                                                            </wps:bodyPr>
                                                          </wps:wsp>
                                                          <wps:wsp>
                                                            <wps:cNvPr id="293" name="文本框 539"/>
                                                            <wps:cNvSpPr txBox="1">
                                                              <a:spLocks noChangeArrowheads="1"/>
                                                            </wps:cNvSpPr>
                                                            <wps:spPr bwMode="auto">
                                                              <a:xfrm>
                                                                <a:off x="2836" y="3764"/>
                                                                <a:ext cx="1683" cy="370"/>
                                                              </a:xfrm>
                                                              <a:prstGeom prst="rect">
                                                                <a:avLst/>
                                                              </a:prstGeom>
                                                              <a:solidFill>
                                                                <a:srgbClr val="FFFFFF"/>
                                                              </a:solidFill>
                                                              <a:ln w="9525">
                                                                <a:solidFill>
                                                                  <a:srgbClr val="000000"/>
                                                                </a:solidFill>
                                                                <a:miter lim="800000"/>
                                                                <a:headEnd/>
                                                                <a:tailEnd/>
                                                              </a:ln>
                                                            </wps:spPr>
                                                            <wps:txbx>
                                                              <w:txbxContent>
                                                                <w:p w14:paraId="4B042DD7" w14:textId="77777777" w:rsidR="00D35642" w:rsidRDefault="00D35642" w:rsidP="00F80AA8">
                                                                  <w:pPr>
                                                                    <w:spacing w:line="0" w:lineRule="atLeast"/>
                                                                    <w:rPr>
                                                                      <w:sz w:val="15"/>
                                                                    </w:rPr>
                                                                  </w:pPr>
                                                                  <w:r>
                                                                    <w:rPr>
                                                                      <w:rFonts w:hint="eastAsia"/>
                                                                      <w:sz w:val="15"/>
                                                                    </w:rPr>
                                                                    <w:t>运行进程页表基址</w:t>
                                                                  </w:r>
                                                                </w:p>
                                                              </w:txbxContent>
                                                            </wps:txbx>
                                                            <wps:bodyPr rot="0" vert="horz" wrap="square" lIns="91440" tIns="45720" rIns="91440" bIns="45720" anchor="t" anchorCtr="0" upright="1">
                                                              <a:noAutofit/>
                                                            </wps:bodyPr>
                                                          </wps:wsp>
                                                        </wpg:grpSp>
                                                        <wps:wsp>
                                                          <wps:cNvPr id="294" name="文本框 469"/>
                                                          <wps:cNvSpPr txBox="1">
                                                            <a:spLocks noChangeArrowheads="1"/>
                                                          </wps:cNvSpPr>
                                                          <wps:spPr bwMode="auto">
                                                            <a:xfrm>
                                                              <a:off x="2649" y="1922"/>
                                                              <a:ext cx="1122" cy="370"/>
                                                            </a:xfrm>
                                                            <a:prstGeom prst="rect">
                                                              <a:avLst/>
                                                            </a:prstGeom>
                                                            <a:solidFill>
                                                              <a:srgbClr val="FFFFFF"/>
                                                            </a:solidFill>
                                                            <a:ln w="9525">
                                                              <a:solidFill>
                                                                <a:srgbClr val="FFFFFF"/>
                                                              </a:solidFill>
                                                              <a:miter lim="800000"/>
                                                              <a:headEnd/>
                                                              <a:tailEnd/>
                                                            </a:ln>
                                                          </wps:spPr>
                                                          <wps:txbx>
                                                            <w:txbxContent>
                                                              <w:p w14:paraId="7A5F7BBA" w14:textId="77777777" w:rsidR="00D35642" w:rsidRDefault="00D35642" w:rsidP="00F80AA8">
                                                                <w:pPr>
                                                                  <w:spacing w:line="0" w:lineRule="atLeast"/>
                                                                  <w:rPr>
                                                                    <w:sz w:val="15"/>
                                                                  </w:rPr>
                                                                </w:pPr>
                                                                <w:r>
                                                                  <w:rPr>
                                                                    <w:rFonts w:hint="eastAsia"/>
                                                                    <w:sz w:val="15"/>
                                                                  </w:rPr>
                                                                  <w:t>逻辑地址</w:t>
                                                                </w:r>
                                                              </w:p>
                                                            </w:txbxContent>
                                                          </wps:txbx>
                                                          <wps:bodyPr rot="0" vert="horz" wrap="square" lIns="91440" tIns="45720" rIns="91440" bIns="45720" anchor="t" anchorCtr="0" upright="1">
                                                            <a:noAutofit/>
                                                          </wps:bodyPr>
                                                        </wps:wsp>
                                                        <wps:wsp>
                                                          <wps:cNvPr id="295" name="直线 471"/>
                                                          <wps:cNvCnPr>
                                                            <a:cxnSpLocks noChangeShapeType="1"/>
                                                          </wps:cNvCnPr>
                                                          <wps:spPr bwMode="auto">
                                                            <a:xfrm>
                                                              <a:off x="2836" y="2653"/>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直线 505"/>
                                                          <wps:cNvCnPr>
                                                            <a:cxnSpLocks noChangeShapeType="1"/>
                                                          </wps:cNvCnPr>
                                                          <wps:spPr bwMode="auto">
                                                            <a:xfrm>
                                                              <a:off x="2836" y="3023"/>
                                                              <a:ext cx="224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 name="直线 537"/>
                                                          <wps:cNvCnPr>
                                                            <a:cxnSpLocks noChangeShapeType="1"/>
                                                          </wps:cNvCnPr>
                                                          <wps:spPr bwMode="auto">
                                                            <a:xfrm>
                                                              <a:off x="3397" y="2653"/>
                                                              <a:ext cx="0" cy="7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直线 546"/>
                                                          <wps:cNvCnPr>
                                                            <a:cxnSpLocks noChangeShapeType="1"/>
                                                          </wps:cNvCnPr>
                                                          <wps:spPr bwMode="auto">
                                                            <a:xfrm>
                                                              <a:off x="4145" y="2097"/>
                                                              <a:ext cx="0" cy="16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9" name="文本框 551"/>
                                                          <wps:cNvSpPr txBox="1">
                                                            <a:spLocks noChangeArrowheads="1"/>
                                                          </wps:cNvSpPr>
                                                          <wps:spPr bwMode="auto">
                                                            <a:xfrm>
                                                              <a:off x="2462" y="2283"/>
                                                              <a:ext cx="1496" cy="370"/>
                                                            </a:xfrm>
                                                            <a:prstGeom prst="rect">
                                                              <a:avLst/>
                                                            </a:prstGeom>
                                                            <a:solidFill>
                                                              <a:srgbClr val="FFFFFF"/>
                                                            </a:solidFill>
                                                            <a:ln w="9525">
                                                              <a:solidFill>
                                                                <a:srgbClr val="000000"/>
                                                              </a:solidFill>
                                                              <a:miter lim="800000"/>
                                                              <a:headEnd/>
                                                              <a:tailEnd/>
                                                            </a:ln>
                                                          </wps:spPr>
                                                          <wps:txbx>
                                                            <w:txbxContent>
                                                              <w:p w14:paraId="3C1A7A9E" w14:textId="77777777" w:rsidR="00D35642" w:rsidRDefault="00D35642" w:rsidP="00F80AA8">
                                                                <w:pPr>
                                                                  <w:spacing w:line="0" w:lineRule="atLeast"/>
                                                                  <w:rPr>
                                                                    <w:sz w:val="15"/>
                                                                  </w:rPr>
                                                                </w:pPr>
                                                                <w:r>
                                                                  <w:rPr>
                                                                    <w:rFonts w:hint="eastAsia"/>
                                                                    <w:sz w:val="15"/>
                                                                  </w:rPr>
                                                                  <w:t>页号</w:t>
                                                                </w:r>
                                                                <w:r>
                                                                  <w:rPr>
                                                                    <w:rFonts w:hint="eastAsia"/>
                                                                    <w:sz w:val="15"/>
                                                                  </w:rPr>
                                                                  <w:t xml:space="preserve">   </w:t>
                                                                </w:r>
                                                                <w:r>
                                                                  <w:rPr>
                                                                    <w:rFonts w:hint="eastAsia"/>
                                                                    <w:sz w:val="15"/>
                                                                    <w:lang w:eastAsia="zh-CN"/>
                                                                  </w:rPr>
                                                                  <w:t xml:space="preserve">    </w:t>
                                                                </w:r>
                                                                <w:r>
                                                                  <w:rPr>
                                                                    <w:rFonts w:hint="eastAsia"/>
                                                                    <w:sz w:val="15"/>
                                                                  </w:rPr>
                                                                  <w:t>页内地址</w:t>
                                                                </w:r>
                                                              </w:p>
                                                            </w:txbxContent>
                                                          </wps:txbx>
                                                          <wps:bodyPr rot="0" vert="horz" wrap="square" lIns="91440" tIns="45720" rIns="91440" bIns="45720" anchor="t" anchorCtr="0" upright="1">
                                                            <a:noAutofit/>
                                                          </wps:bodyPr>
                                                        </wps:wsp>
                                                      </wpg:grpSp>
                                                      <wps:wsp>
                                                        <wps:cNvPr id="300" name="矩形 553"/>
                                                        <wps:cNvSpPr>
                                                          <a:spLocks noChangeArrowheads="1"/>
                                                        </wps:cNvSpPr>
                                                        <wps:spPr bwMode="auto">
                                                          <a:xfrm>
                                                            <a:off x="592" y="1727"/>
                                                            <a:ext cx="561" cy="129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1" name="直线 554"/>
                                                        <wps:cNvCnPr>
                                                          <a:cxnSpLocks noChangeShapeType="1"/>
                                                        </wps:cNvCnPr>
                                                        <wps:spPr bwMode="auto">
                                                          <a:xfrm>
                                                            <a:off x="592" y="2283"/>
                                                            <a:ext cx="56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直线 555"/>
                                                        <wps:cNvCnPr>
                                                          <a:cxnSpLocks noChangeShapeType="1"/>
                                                        </wps:cNvCnPr>
                                                        <wps:spPr bwMode="auto">
                                                          <a:xfrm>
                                                            <a:off x="592" y="2653"/>
                                                            <a:ext cx="56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 name="直线 562"/>
                                                        <wps:cNvCnPr>
                                                          <a:cxnSpLocks noChangeShapeType="1"/>
                                                        </wps:cNvCnPr>
                                                        <wps:spPr bwMode="auto">
                                                          <a:xfrm>
                                                            <a:off x="3023" y="2313"/>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304" name="组合 564"/>
                                                    <wpg:cNvGrpSpPr>
                                                      <a:grpSpLocks/>
                                                    </wpg:cNvGrpSpPr>
                                                    <wpg:grpSpPr bwMode="auto">
                                                      <a:xfrm>
                                                        <a:off x="1714" y="9532"/>
                                                        <a:ext cx="3366" cy="2315"/>
                                                        <a:chOff x="1714" y="4699"/>
                                                        <a:chExt cx="3366" cy="2315"/>
                                                      </a:xfrm>
                                                    </wpg:grpSpPr>
                                                    <wps:wsp>
                                                      <wps:cNvPr id="305" name="文本框 472"/>
                                                      <wps:cNvSpPr txBox="1">
                                                        <a:spLocks noChangeArrowheads="1"/>
                                                      </wps:cNvSpPr>
                                                      <wps:spPr bwMode="auto">
                                                        <a:xfrm>
                                                          <a:off x="3023" y="4699"/>
                                                          <a:ext cx="1309" cy="556"/>
                                                        </a:xfrm>
                                                        <a:prstGeom prst="rect">
                                                          <a:avLst/>
                                                        </a:prstGeom>
                                                        <a:solidFill>
                                                          <a:srgbClr val="FFFFFF"/>
                                                        </a:solidFill>
                                                        <a:ln w="9525">
                                                          <a:solidFill>
                                                            <a:srgbClr val="FFFFFF"/>
                                                          </a:solidFill>
                                                          <a:miter lim="800000"/>
                                                          <a:headEnd/>
                                                          <a:tailEnd/>
                                                        </a:ln>
                                                      </wps:spPr>
                                                      <wps:txbx>
                                                        <w:txbxContent>
                                                          <w:p w14:paraId="5EDED68A" w14:textId="77777777" w:rsidR="00D35642" w:rsidRDefault="00D35642" w:rsidP="00F80AA8">
                                                            <w:pPr>
                                                              <w:spacing w:line="0" w:lineRule="atLeast"/>
                                                              <w:rPr>
                                                                <w:sz w:val="15"/>
                                                                <w:lang w:eastAsia="zh-CN"/>
                                                              </w:rPr>
                                                            </w:pPr>
                                                            <w:r>
                                                              <w:rPr>
                                                                <w:rFonts w:hint="eastAsia"/>
                                                                <w:sz w:val="15"/>
                                                                <w:lang w:eastAsia="zh-CN"/>
                                                              </w:rPr>
                                                              <w:t>内存</w:t>
                                                            </w:r>
                                                            <w:r>
                                                              <w:rPr>
                                                                <w:rFonts w:hint="eastAsia"/>
                                                                <w:sz w:val="15"/>
                                                                <w:lang w:eastAsia="zh-CN"/>
                                                              </w:rPr>
                                                              <w:t>(</w:t>
                                                            </w:r>
                                                            <w:r>
                                                              <w:rPr>
                                                                <w:rFonts w:hint="eastAsia"/>
                                                                <w:sz w:val="15"/>
                                                                <w:lang w:eastAsia="zh-CN"/>
                                                              </w:rPr>
                                                              <w:t>系统区</w:t>
                                                            </w:r>
                                                            <w:r>
                                                              <w:rPr>
                                                                <w:rFonts w:hint="eastAsia"/>
                                                                <w:sz w:val="15"/>
                                                                <w:lang w:eastAsia="zh-CN"/>
                                                              </w:rPr>
                                                              <w:t>)</w:t>
                                                            </w:r>
                                                            <w:r>
                                                              <w:rPr>
                                                                <w:rFonts w:hint="eastAsia"/>
                                                                <w:sz w:val="15"/>
                                                                <w:lang w:eastAsia="zh-CN"/>
                                                              </w:rPr>
                                                              <w:t>运行进程页表</w:t>
                                                            </w:r>
                                                          </w:p>
                                                        </w:txbxContent>
                                                      </wps:txbx>
                                                      <wps:bodyPr rot="0" vert="horz" wrap="square" lIns="91440" tIns="45720" rIns="91440" bIns="45720" anchor="t" anchorCtr="0" upright="1">
                                                        <a:noAutofit/>
                                                      </wps:bodyPr>
                                                    </wps:wsp>
                                                    <wps:wsp>
                                                      <wps:cNvPr id="306" name="文本框 524"/>
                                                      <wps:cNvSpPr txBox="1">
                                                        <a:spLocks noChangeArrowheads="1"/>
                                                      </wps:cNvSpPr>
                                                      <wps:spPr bwMode="auto">
                                                        <a:xfrm>
                                                          <a:off x="3053" y="6643"/>
                                                          <a:ext cx="935" cy="371"/>
                                                        </a:xfrm>
                                                        <a:prstGeom prst="rect">
                                                          <a:avLst/>
                                                        </a:prstGeom>
                                                        <a:solidFill>
                                                          <a:srgbClr val="FFFFFF"/>
                                                        </a:solidFill>
                                                        <a:ln w="9525">
                                                          <a:solidFill>
                                                            <a:srgbClr val="FFFFFF"/>
                                                          </a:solidFill>
                                                          <a:miter lim="800000"/>
                                                          <a:headEnd/>
                                                          <a:tailEnd/>
                                                        </a:ln>
                                                      </wps:spPr>
                                                      <wps:txbx>
                                                        <w:txbxContent>
                                                          <w:p w14:paraId="25D94F7D" w14:textId="77777777" w:rsidR="00D35642" w:rsidRDefault="00D35642" w:rsidP="00F80AA8">
                                                            <w:pPr>
                                                              <w:spacing w:line="0" w:lineRule="atLeast"/>
                                                              <w:rPr>
                                                                <w:sz w:val="15"/>
                                                                <w:lang w:eastAsia="zh-CN"/>
                                                              </w:rPr>
                                                            </w:pPr>
                                                            <w:r>
                                                              <w:rPr>
                                                                <w:rFonts w:ascii="宋体" w:hAnsi="宋体" w:hint="eastAsia"/>
                                                                <w:sz w:val="15"/>
                                                              </w:rPr>
                                                              <w:t>⑧调页</w:t>
                                                            </w:r>
                                                          </w:p>
                                                        </w:txbxContent>
                                                      </wps:txbx>
                                                      <wps:bodyPr rot="0" vert="horz" wrap="square" lIns="91440" tIns="45720" rIns="91440" bIns="45720" anchor="t" anchorCtr="0" upright="1">
                                                        <a:noAutofit/>
                                                      </wps:bodyPr>
                                                    </wps:wsp>
                                                    <wps:wsp>
                                                      <wps:cNvPr id="307" name="文本框 526"/>
                                                      <wps:cNvSpPr txBox="1">
                                                        <a:spLocks noChangeArrowheads="1"/>
                                                      </wps:cNvSpPr>
                                                      <wps:spPr bwMode="auto">
                                                        <a:xfrm>
                                                          <a:off x="2462" y="5838"/>
                                                          <a:ext cx="1015" cy="576"/>
                                                        </a:xfrm>
                                                        <a:prstGeom prst="rect">
                                                          <a:avLst/>
                                                        </a:prstGeom>
                                                        <a:solidFill>
                                                          <a:srgbClr val="FFFFFF"/>
                                                        </a:solidFill>
                                                        <a:ln w="9525">
                                                          <a:solidFill>
                                                            <a:srgbClr val="FFFFFF"/>
                                                          </a:solidFill>
                                                          <a:miter lim="800000"/>
                                                          <a:headEnd/>
                                                          <a:tailEnd/>
                                                        </a:ln>
                                                      </wps:spPr>
                                                      <wps:txbx>
                                                        <w:txbxContent>
                                                          <w:p w14:paraId="1CCB42B5" w14:textId="77777777" w:rsidR="00D35642" w:rsidRDefault="00D35642" w:rsidP="00F80AA8">
                                                            <w:pPr>
                                                              <w:spacing w:after="0" w:line="0" w:lineRule="atLeast"/>
                                                              <w:ind w:left="150" w:hangingChars="100" w:hanging="150"/>
                                                              <w:rPr>
                                                                <w:rFonts w:ascii="宋体" w:hAnsi="宋体"/>
                                                                <w:sz w:val="15"/>
                                                                <w:lang w:eastAsia="zh-CN"/>
                                                              </w:rPr>
                                                            </w:pPr>
                                                            <w:r>
                                                              <w:rPr>
                                                                <w:rFonts w:ascii="宋体" w:hAnsi="宋体" w:hint="eastAsia"/>
                                                                <w:sz w:val="15"/>
                                                              </w:rPr>
                                                              <w:t>⑨</w:t>
                                                            </w:r>
                                                            <w:r>
                                                              <w:rPr>
                                                                <w:rFonts w:ascii="宋体" w:hAnsi="宋体" w:hint="eastAsia"/>
                                                                <w:sz w:val="15"/>
                                                                <w:lang w:eastAsia="zh-CN"/>
                                                              </w:rPr>
                                                              <w:t>调</w:t>
                                                            </w:r>
                                                            <w:r>
                                                              <w:rPr>
                                                                <w:rFonts w:ascii="宋体" w:hAnsi="宋体" w:hint="eastAsia"/>
                                                                <w:sz w:val="15"/>
                                                              </w:rPr>
                                                              <w:t>入</w:t>
                                                            </w:r>
                                                            <w:r>
                                                              <w:rPr>
                                                                <w:rFonts w:ascii="宋体" w:hAnsi="宋体" w:hint="eastAsia"/>
                                                                <w:sz w:val="15"/>
                                                                <w:lang w:eastAsia="zh-CN"/>
                                                              </w:rPr>
                                                              <w:t>、</w:t>
                                                            </w:r>
                                                            <w:r>
                                                              <w:rPr>
                                                                <w:rFonts w:ascii="宋体" w:hAnsi="宋体" w:hint="eastAsia"/>
                                                                <w:sz w:val="15"/>
                                                              </w:rPr>
                                                              <w:t>改表</w:t>
                                                            </w:r>
                                                          </w:p>
                                                        </w:txbxContent>
                                                      </wps:txbx>
                                                      <wps:bodyPr rot="0" vert="horz" wrap="square" lIns="91440" tIns="45720" rIns="91440" bIns="45720" anchor="t" anchorCtr="0" upright="1">
                                                        <a:noAutofit/>
                                                      </wps:bodyPr>
                                                    </wps:wsp>
                                                    <wps:wsp>
                                                      <wps:cNvPr id="308" name="直线 474"/>
                                                      <wps:cNvCnPr>
                                                        <a:cxnSpLocks noChangeShapeType="1"/>
                                                      </wps:cNvCnPr>
                                                      <wps:spPr bwMode="auto">
                                                        <a:xfrm>
                                                          <a:off x="2649" y="5615"/>
                                                          <a:ext cx="56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 name="直线 493"/>
                                                      <wps:cNvCnPr>
                                                        <a:cxnSpLocks noChangeShapeType="1"/>
                                                      </wps:cNvCnPr>
                                                      <wps:spPr bwMode="auto">
                                                        <a:xfrm flipV="1">
                                                          <a:off x="1901" y="6171"/>
                                                          <a:ext cx="0" cy="7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直线 525"/>
                                                      <wps:cNvCnPr>
                                                        <a:cxnSpLocks noChangeShapeType="1"/>
                                                      </wps:cNvCnPr>
                                                      <wps:spPr bwMode="auto">
                                                        <a:xfrm>
                                                          <a:off x="1901" y="6969"/>
                                                          <a:ext cx="317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自选图形 527"/>
                                                      <wps:cNvSpPr>
                                                        <a:spLocks noChangeArrowheads="1"/>
                                                      </wps:cNvSpPr>
                                                      <wps:spPr bwMode="auto">
                                                        <a:xfrm>
                                                          <a:off x="1714" y="5430"/>
                                                          <a:ext cx="561" cy="741"/>
                                                        </a:xfrm>
                                                        <a:prstGeom prst="can">
                                                          <a:avLst>
                                                            <a:gd name="adj" fmla="val 33021"/>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cNvPr id="312" name="组合 528"/>
                                                      <wpg:cNvGrpSpPr>
                                                        <a:grpSpLocks/>
                                                      </wpg:cNvGrpSpPr>
                                                      <wpg:grpSpPr bwMode="auto">
                                                        <a:xfrm>
                                                          <a:off x="3210" y="5245"/>
                                                          <a:ext cx="748" cy="1111"/>
                                                          <a:chOff x="6300" y="2376"/>
                                                          <a:chExt cx="720" cy="936"/>
                                                        </a:xfrm>
                                                      </wpg:grpSpPr>
                                                      <wps:wsp>
                                                        <wps:cNvPr id="313" name="文本框 529"/>
                                                        <wps:cNvSpPr txBox="1">
                                                          <a:spLocks noChangeArrowheads="1"/>
                                                        </wps:cNvSpPr>
                                                        <wps:spPr bwMode="auto">
                                                          <a:xfrm>
                                                            <a:off x="6300" y="2376"/>
                                                            <a:ext cx="720" cy="936"/>
                                                          </a:xfrm>
                                                          <a:prstGeom prst="rect">
                                                            <a:avLst/>
                                                          </a:prstGeom>
                                                          <a:solidFill>
                                                            <a:srgbClr val="FFFFFF"/>
                                                          </a:solidFill>
                                                          <a:ln w="9525">
                                                            <a:solidFill>
                                                              <a:srgbClr val="000000"/>
                                                            </a:solidFill>
                                                            <a:miter lim="800000"/>
                                                            <a:headEnd/>
                                                            <a:tailEnd/>
                                                          </a:ln>
                                                        </wps:spPr>
                                                        <wps:txbx>
                                                          <w:txbxContent>
                                                            <w:p w14:paraId="3CCADA7E" w14:textId="77777777" w:rsidR="00D35642" w:rsidRDefault="00D35642" w:rsidP="00F80AA8">
                                                              <w:pPr>
                                                                <w:spacing w:line="0" w:lineRule="atLeast"/>
                                                                <w:rPr>
                                                                  <w:sz w:val="15"/>
                                                                </w:rPr>
                                                              </w:pPr>
                                                            </w:p>
                                                          </w:txbxContent>
                                                        </wps:txbx>
                                                        <wps:bodyPr rot="0" vert="horz" wrap="square" lIns="91440" tIns="45720" rIns="91440" bIns="45720" anchor="t" anchorCtr="0" upright="1">
                                                          <a:noAutofit/>
                                                        </wps:bodyPr>
                                                      </wps:wsp>
                                                      <wps:wsp>
                                                        <wps:cNvPr id="314" name="直线 530"/>
                                                        <wps:cNvCnPr>
                                                          <a:cxnSpLocks noChangeShapeType="1"/>
                                                        </wps:cNvCnPr>
                                                        <wps:spPr bwMode="auto">
                                                          <a:xfrm>
                                                            <a:off x="6300" y="2532"/>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 name="直线 531"/>
                                                        <wps:cNvCnPr>
                                                          <a:cxnSpLocks noChangeShapeType="1"/>
                                                        </wps:cNvCnPr>
                                                        <wps:spPr bwMode="auto">
                                                          <a:xfrm>
                                                            <a:off x="6300" y="2688"/>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 name="直线 532"/>
                                                        <wps:cNvCnPr>
                                                          <a:cxnSpLocks noChangeShapeType="1"/>
                                                        </wps:cNvCnPr>
                                                        <wps:spPr bwMode="auto">
                                                          <a:xfrm>
                                                            <a:off x="6300" y="284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7" name="直线 533"/>
                                                        <wps:cNvCnPr>
                                                          <a:cxnSpLocks noChangeShapeType="1"/>
                                                        </wps:cNvCnPr>
                                                        <wps:spPr bwMode="auto">
                                                          <a:xfrm>
                                                            <a:off x="6300" y="300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8" name="直线 534"/>
                                                        <wps:cNvCnPr>
                                                          <a:cxnSpLocks noChangeShapeType="1"/>
                                                        </wps:cNvCnPr>
                                                        <wps:spPr bwMode="auto">
                                                          <a:xfrm>
                                                            <a:off x="6660" y="2376"/>
                                                            <a:ext cx="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19" name="直线 488"/>
                                                    <wps:cNvCnPr>
                                                      <a:cxnSpLocks noChangeShapeType="1"/>
                                                    </wps:cNvCnPr>
                                                    <wps:spPr bwMode="auto">
                                                      <a:xfrm flipV="1">
                                                        <a:off x="4706" y="10433"/>
                                                        <a:ext cx="374" cy="37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0" name="直线 523"/>
                                                    <wps:cNvCnPr>
                                                      <a:cxnSpLocks noChangeShapeType="1"/>
                                                    </wps:cNvCnPr>
                                                    <wps:spPr bwMode="auto">
                                                      <a:xfrm>
                                                        <a:off x="4706" y="10804"/>
                                                        <a:ext cx="374" cy="1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21" name="组合 807"/>
                                                    <wpg:cNvGrpSpPr>
                                                      <a:grpSpLocks/>
                                                    </wpg:cNvGrpSpPr>
                                                    <wpg:grpSpPr bwMode="auto">
                                                      <a:xfrm>
                                                        <a:off x="2101" y="6349"/>
                                                        <a:ext cx="7480" cy="4962"/>
                                                        <a:chOff x="2101" y="6349"/>
                                                        <a:chExt cx="7480" cy="4962"/>
                                                      </a:xfrm>
                                                    </wpg:grpSpPr>
                                                    <wps:wsp>
                                                      <wps:cNvPr id="322" name="文本框 498"/>
                                                      <wps:cNvSpPr txBox="1">
                                                        <a:spLocks noChangeArrowheads="1"/>
                                                      </wps:cNvSpPr>
                                                      <wps:spPr bwMode="auto">
                                                        <a:xfrm>
                                                          <a:off x="7767" y="8885"/>
                                                          <a:ext cx="1004" cy="366"/>
                                                        </a:xfrm>
                                                        <a:prstGeom prst="rect">
                                                          <a:avLst/>
                                                        </a:prstGeom>
                                                        <a:solidFill>
                                                          <a:srgbClr val="FFFFFF"/>
                                                        </a:solidFill>
                                                        <a:ln w="9525">
                                                          <a:solidFill>
                                                            <a:srgbClr val="FFFFFF"/>
                                                          </a:solidFill>
                                                          <a:prstDash val="sysDot"/>
                                                          <a:miter lim="800000"/>
                                                          <a:headEnd/>
                                                          <a:tailEnd/>
                                                        </a:ln>
                                                      </wps:spPr>
                                                      <wps:txbx>
                                                        <w:txbxContent>
                                                          <w:p w14:paraId="4D2CEB37" w14:textId="77777777" w:rsidR="00D35642" w:rsidRDefault="00D35642" w:rsidP="00F80AA8">
                                                            <w:pPr>
                                                              <w:spacing w:after="0" w:line="0" w:lineRule="atLeast"/>
                                                              <w:rPr>
                                                                <w:sz w:val="18"/>
                                                              </w:rPr>
                                                            </w:pPr>
                                                            <w:r>
                                                              <w:rPr>
                                                                <w:rFonts w:hint="eastAsia"/>
                                                                <w:sz w:val="18"/>
                                                              </w:rPr>
                                                              <w:t>⑽访问</w:t>
                                                            </w:r>
                                                          </w:p>
                                                        </w:txbxContent>
                                                      </wps:txbx>
                                                      <wps:bodyPr rot="0" vert="horz" wrap="square" lIns="91440" tIns="45720" rIns="91440" bIns="45720" anchor="t" anchorCtr="0" upright="1">
                                                        <a:noAutofit/>
                                                      </wps:bodyPr>
                                                    </wps:wsp>
                                                    <wps:wsp>
                                                      <wps:cNvPr id="323" name="直线 499"/>
                                                      <wps:cNvCnPr>
                                                        <a:cxnSpLocks noChangeShapeType="1"/>
                                                      </wps:cNvCnPr>
                                                      <wps:spPr bwMode="auto">
                                                        <a:xfrm>
                                                          <a:off x="2101" y="6373"/>
                                                          <a:ext cx="0" cy="2777"/>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24" name="组合 597"/>
                                                      <wpg:cNvGrpSpPr>
                                                        <a:grpSpLocks/>
                                                      </wpg:cNvGrpSpPr>
                                                      <wpg:grpSpPr bwMode="auto">
                                                        <a:xfrm>
                                                          <a:off x="2101" y="6373"/>
                                                          <a:ext cx="5984" cy="741"/>
                                                          <a:chOff x="2088" y="1542"/>
                                                          <a:chExt cx="5984" cy="741"/>
                                                        </a:xfrm>
                                                      </wpg:grpSpPr>
                                                      <wps:wsp>
                                                        <wps:cNvPr id="325" name="文本框 503"/>
                                                        <wps:cNvSpPr txBox="1">
                                                          <a:spLocks noChangeArrowheads="1"/>
                                                        </wps:cNvSpPr>
                                                        <wps:spPr bwMode="auto">
                                                          <a:xfrm>
                                                            <a:off x="6950" y="1727"/>
                                                            <a:ext cx="935" cy="556"/>
                                                          </a:xfrm>
                                                          <a:prstGeom prst="rect">
                                                            <a:avLst/>
                                                          </a:prstGeom>
                                                          <a:solidFill>
                                                            <a:srgbClr val="FFFFFF"/>
                                                          </a:solidFill>
                                                          <a:ln w="9525">
                                                            <a:solidFill>
                                                              <a:srgbClr val="FFFFFF"/>
                                                            </a:solidFill>
                                                            <a:miter lim="800000"/>
                                                            <a:headEnd/>
                                                            <a:tailEnd/>
                                                          </a:ln>
                                                        </wps:spPr>
                                                        <wps:txbx>
                                                          <w:txbxContent>
                                                            <w:p w14:paraId="4F4875D8" w14:textId="77777777" w:rsidR="00D35642" w:rsidRDefault="00D35642" w:rsidP="00F80AA8">
                                                              <w:pPr>
                                                                <w:spacing w:line="0" w:lineRule="atLeast"/>
                                                              </w:pPr>
                                                              <w:r>
                                                                <w:rPr>
                                                                  <w:rFonts w:hint="eastAsia"/>
                                                                </w:rPr>
                                                                <w:t>MMU</w:t>
                                                              </w:r>
                                                            </w:p>
                                                          </w:txbxContent>
                                                        </wps:txbx>
                                                        <wps:bodyPr rot="0" vert="horz" wrap="square" lIns="91440" tIns="45720" rIns="91440" bIns="45720" anchor="t" anchorCtr="0" upright="1">
                                                          <a:noAutofit/>
                                                        </wps:bodyPr>
                                                      </wps:wsp>
                                                      <wps:wsp>
                                                        <wps:cNvPr id="326" name="直线 502"/>
                                                        <wps:cNvCnPr>
                                                          <a:cxnSpLocks noChangeShapeType="1"/>
                                                        </wps:cNvCnPr>
                                                        <wps:spPr bwMode="auto">
                                                          <a:xfrm>
                                                            <a:off x="2088" y="1542"/>
                                                            <a:ext cx="5984"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327" name="直线 500"/>
                                                      <wps:cNvCnPr>
                                                        <a:cxnSpLocks noChangeShapeType="1"/>
                                                      </wps:cNvCnPr>
                                                      <wps:spPr bwMode="auto">
                                                        <a:xfrm>
                                                          <a:off x="2101" y="9150"/>
                                                          <a:ext cx="2231"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28" name="组合 806"/>
                                                      <wpg:cNvGrpSpPr>
                                                        <a:grpSpLocks/>
                                                      </wpg:cNvGrpSpPr>
                                                      <wpg:grpSpPr bwMode="auto">
                                                        <a:xfrm>
                                                          <a:off x="8272" y="7843"/>
                                                          <a:ext cx="1309" cy="2154"/>
                                                          <a:chOff x="8272" y="7843"/>
                                                          <a:chExt cx="1309" cy="2154"/>
                                                        </a:xfrm>
                                                      </wpg:grpSpPr>
                                                      <wps:wsp>
                                                        <wps:cNvPr id="329" name="文本框 713"/>
                                                        <wps:cNvSpPr txBox="1">
                                                          <a:spLocks noChangeArrowheads="1"/>
                                                        </wps:cNvSpPr>
                                                        <wps:spPr bwMode="auto">
                                                          <a:xfrm>
                                                            <a:off x="8376" y="7843"/>
                                                            <a:ext cx="1115" cy="4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29DDC9A5" w14:textId="77777777" w:rsidR="00D35642" w:rsidRDefault="00D35642" w:rsidP="00F80AA8">
                                                              <w:pPr>
                                                                <w:spacing w:line="0" w:lineRule="atLeast"/>
                                                                <w:rPr>
                                                                  <w:sz w:val="15"/>
                                                                </w:rPr>
                                                              </w:pPr>
                                                              <w:r>
                                                                <w:rPr>
                                                                  <w:rFonts w:hint="eastAsia"/>
                                                                  <w:sz w:val="15"/>
                                                                </w:rPr>
                                                                <w:t>物理空间</w:t>
                                                              </w:r>
                                                            </w:p>
                                                            <w:p w14:paraId="3C8D812E" w14:textId="77777777" w:rsidR="00D35642" w:rsidRDefault="00D35642" w:rsidP="00F80AA8">
                                                              <w:pPr>
                                                                <w:rPr>
                                                                  <w:sz w:val="15"/>
                                                                </w:rPr>
                                                              </w:pPr>
                                                            </w:p>
                                                          </w:txbxContent>
                                                        </wps:txbx>
                                                        <wps:bodyPr rot="0" vert="horz" wrap="square" lIns="91440" tIns="45720" rIns="91440" bIns="45720" anchor="t" anchorCtr="0" upright="1">
                                                          <a:noAutofit/>
                                                        </wps:bodyPr>
                                                      </wps:wsp>
                                                      <wpg:grpSp>
                                                        <wpg:cNvPr id="330" name="组合 805"/>
                                                        <wpg:cNvGrpSpPr>
                                                          <a:grpSpLocks/>
                                                        </wpg:cNvGrpSpPr>
                                                        <wpg:grpSpPr bwMode="auto">
                                                          <a:xfrm>
                                                            <a:off x="8272" y="8080"/>
                                                            <a:ext cx="1309" cy="1917"/>
                                                            <a:chOff x="8272" y="8080"/>
                                                            <a:chExt cx="1309" cy="1917"/>
                                                          </a:xfrm>
                                                        </wpg:grpSpPr>
                                                        <wpg:grpSp>
                                                          <wpg:cNvPr id="331" name="组合 804"/>
                                                          <wpg:cNvGrpSpPr>
                                                            <a:grpSpLocks/>
                                                          </wpg:cNvGrpSpPr>
                                                          <wpg:grpSpPr bwMode="auto">
                                                            <a:xfrm>
                                                              <a:off x="8465" y="8481"/>
                                                              <a:ext cx="955" cy="1516"/>
                                                              <a:chOff x="8439" y="9755"/>
                                                              <a:chExt cx="955" cy="1516"/>
                                                            </a:xfrm>
                                                          </wpg:grpSpPr>
                                                          <wps:wsp>
                                                            <wps:cNvPr id="332" name="文本框 541"/>
                                                            <wps:cNvSpPr txBox="1">
                                                              <a:spLocks noChangeArrowheads="1"/>
                                                            </wps:cNvSpPr>
                                                            <wps:spPr bwMode="auto">
                                                              <a:xfrm>
                                                                <a:off x="8459" y="9755"/>
                                                                <a:ext cx="935" cy="1516"/>
                                                              </a:xfrm>
                                                              <a:prstGeom prst="rect">
                                                                <a:avLst/>
                                                              </a:prstGeom>
                                                              <a:solidFill>
                                                                <a:srgbClr val="FFFFFF"/>
                                                              </a:solidFill>
                                                              <a:ln w="9525">
                                                                <a:solidFill>
                                                                  <a:srgbClr val="000000"/>
                                                                </a:solidFill>
                                                                <a:miter lim="800000"/>
                                                                <a:headEnd/>
                                                                <a:tailEnd/>
                                                              </a:ln>
                                                            </wps:spPr>
                                                            <wps:txbx>
                                                              <w:txbxContent>
                                                                <w:p w14:paraId="1BA18B11" w14:textId="77777777" w:rsidR="00D35642" w:rsidRDefault="00D35642" w:rsidP="00F80AA8">
                                                                  <w:pPr>
                                                                    <w:spacing w:after="0" w:line="0" w:lineRule="atLeast"/>
                                                                    <w:rPr>
                                                                      <w:sz w:val="15"/>
                                                                      <w:lang w:eastAsia="zh-CN"/>
                                                                    </w:rPr>
                                                                  </w:pPr>
                                                                </w:p>
                                                                <w:p w14:paraId="1F60DE59" w14:textId="77777777" w:rsidR="00D35642" w:rsidRDefault="00D35642" w:rsidP="00F80AA8">
                                                                  <w:pPr>
                                                                    <w:spacing w:after="0" w:line="0" w:lineRule="atLeast"/>
                                                                    <w:rPr>
                                                                      <w:sz w:val="15"/>
                                                                      <w:lang w:eastAsia="zh-CN"/>
                                                                    </w:rPr>
                                                                  </w:pPr>
                                                                </w:p>
                                                                <w:p w14:paraId="623EC7A2" w14:textId="77777777" w:rsidR="00D35642" w:rsidRDefault="00D35642" w:rsidP="00F80AA8">
                                                                  <w:pPr>
                                                                    <w:spacing w:after="0" w:line="0" w:lineRule="atLeast"/>
                                                                    <w:rPr>
                                                                      <w:sz w:val="15"/>
                                                                      <w:lang w:eastAsia="zh-CN"/>
                                                                    </w:rPr>
                                                                  </w:pPr>
                                                                </w:p>
                                                                <w:p w14:paraId="1D7D80BF" w14:textId="77777777" w:rsidR="00D35642" w:rsidRDefault="00D35642" w:rsidP="00F80AA8">
                                                                  <w:pPr>
                                                                    <w:spacing w:after="0" w:line="0" w:lineRule="atLeast"/>
                                                                    <w:rPr>
                                                                      <w:sz w:val="15"/>
                                                                    </w:rPr>
                                                                  </w:pPr>
                                                                  <w:r>
                                                                    <w:rPr>
                                                                      <w:rFonts w:hint="eastAsia"/>
                                                                      <w:sz w:val="15"/>
                                                                    </w:rPr>
                                                                    <w:t>运行进</w:t>
                                                                  </w:r>
                                                                </w:p>
                                                                <w:p w14:paraId="72C0F2A1" w14:textId="77777777" w:rsidR="00D35642" w:rsidRDefault="00D35642" w:rsidP="00F80AA8">
                                                                  <w:pPr>
                                                                    <w:spacing w:after="0" w:line="0" w:lineRule="atLeast"/>
                                                                    <w:rPr>
                                                                      <w:sz w:val="15"/>
                                                                    </w:rPr>
                                                                  </w:pPr>
                                                                  <w:r>
                                                                    <w:rPr>
                                                                      <w:rFonts w:hint="eastAsia"/>
                                                                      <w:sz w:val="15"/>
                                                                    </w:rPr>
                                                                    <w:t>程映象</w:t>
                                                                  </w:r>
                                                                </w:p>
                                                              </w:txbxContent>
                                                            </wps:txbx>
                                                            <wps:bodyPr rot="0" vert="horz" wrap="square" lIns="91440" tIns="45720" rIns="91440" bIns="45720" anchor="t" anchorCtr="0" upright="1">
                                                              <a:noAutofit/>
                                                            </wps:bodyPr>
                                                          </wps:wsp>
                                                          <wps:wsp>
                                                            <wps:cNvPr id="333" name="直线 495"/>
                                                            <wps:cNvCnPr>
                                                              <a:cxnSpLocks noChangeShapeType="1"/>
                                                            </wps:cNvCnPr>
                                                            <wps:spPr bwMode="auto">
                                                              <a:xfrm>
                                                                <a:off x="8439" y="10817"/>
                                                                <a:ext cx="9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直线 543"/>
                                                            <wps:cNvCnPr>
                                                              <a:cxnSpLocks noChangeShapeType="1"/>
                                                            </wps:cNvCnPr>
                                                            <wps:spPr bwMode="auto">
                                                              <a:xfrm>
                                                                <a:off x="8459" y="10264"/>
                                                                <a:ext cx="9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5" name="文本框 462"/>
                                                          <wps:cNvSpPr txBox="1">
                                                            <a:spLocks noChangeArrowheads="1"/>
                                                          </wps:cNvSpPr>
                                                          <wps:spPr bwMode="auto">
                                                            <a:xfrm>
                                                              <a:off x="8272" y="8080"/>
                                                              <a:ext cx="1309" cy="370"/>
                                                            </a:xfrm>
                                                            <a:prstGeom prst="rect">
                                                              <a:avLst/>
                                                            </a:prstGeom>
                                                            <a:solidFill>
                                                              <a:srgbClr val="FFFFFF"/>
                                                            </a:solidFill>
                                                            <a:ln w="9525">
                                                              <a:solidFill>
                                                                <a:srgbClr val="FFFFFF"/>
                                                              </a:solidFill>
                                                              <a:miter lim="800000"/>
                                                              <a:headEnd/>
                                                              <a:tailEnd/>
                                                            </a:ln>
                                                          </wps:spPr>
                                                          <wps:txbx>
                                                            <w:txbxContent>
                                                              <w:p w14:paraId="6F29031F" w14:textId="77777777" w:rsidR="00D35642" w:rsidRDefault="00D35642" w:rsidP="00F80AA8">
                                                                <w:pPr>
                                                                  <w:spacing w:line="0" w:lineRule="atLeast"/>
                                                                  <w:rPr>
                                                                    <w:sz w:val="15"/>
                                                                  </w:rPr>
                                                                </w:pPr>
                                                                <w:r>
                                                                  <w:rPr>
                                                                    <w:rFonts w:hint="eastAsia"/>
                                                                    <w:sz w:val="15"/>
                                                                  </w:rPr>
                                                                  <w:t>内存</w:t>
                                                                </w:r>
                                                                <w:r>
                                                                  <w:rPr>
                                                                    <w:rFonts w:hint="eastAsia"/>
                                                                    <w:sz w:val="15"/>
                                                                  </w:rPr>
                                                                  <w:t>(</w:t>
                                                                </w:r>
                                                                <w:r>
                                                                  <w:rPr>
                                                                    <w:rFonts w:hint="eastAsia"/>
                                                                    <w:sz w:val="15"/>
                                                                  </w:rPr>
                                                                  <w:t>用户区</w:t>
                                                                </w:r>
                                                                <w:r>
                                                                  <w:rPr>
                                                                    <w:rFonts w:hint="eastAsia"/>
                                                                    <w:sz w:val="15"/>
                                                                  </w:rPr>
                                                                  <w:t>)</w:t>
                                                                </w:r>
                                                              </w:p>
                                                            </w:txbxContent>
                                                          </wps:txbx>
                                                          <wps:bodyPr rot="0" vert="horz" wrap="square" lIns="91440" tIns="45720" rIns="91440" bIns="45720" anchor="t" anchorCtr="0" upright="1">
                                                            <a:noAutofit/>
                                                          </wps:bodyPr>
                                                        </wps:wsp>
                                                      </wpg:grpSp>
                                                    </wpg:grpSp>
                                                    <wps:wsp>
                                                      <wps:cNvPr id="336" name="直线 501"/>
                                                      <wps:cNvCnPr>
                                                        <a:cxnSpLocks noChangeShapeType="1"/>
                                                      </wps:cNvCnPr>
                                                      <wps:spPr bwMode="auto">
                                                        <a:xfrm flipV="1">
                                                          <a:off x="8085" y="6349"/>
                                                          <a:ext cx="0" cy="487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37" name="组合 565"/>
                                                      <wpg:cNvGrpSpPr>
                                                        <a:grpSpLocks/>
                                                      </wpg:cNvGrpSpPr>
                                                      <wpg:grpSpPr bwMode="auto">
                                                        <a:xfrm>
                                                          <a:off x="4532" y="6904"/>
                                                          <a:ext cx="3366" cy="3703"/>
                                                          <a:chOff x="4519" y="2097"/>
                                                          <a:chExt cx="3366" cy="3703"/>
                                                        </a:xfrm>
                                                      </wpg:grpSpPr>
                                                      <wps:wsp>
                                                        <wps:cNvPr id="338" name="文本框 540"/>
                                                        <wps:cNvSpPr txBox="1">
                                                          <a:spLocks noChangeArrowheads="1"/>
                                                        </wps:cNvSpPr>
                                                        <wps:spPr bwMode="auto">
                                                          <a:xfrm>
                                                            <a:off x="5926" y="2468"/>
                                                            <a:ext cx="837" cy="571"/>
                                                          </a:xfrm>
                                                          <a:prstGeom prst="rect">
                                                            <a:avLst/>
                                                          </a:prstGeom>
                                                          <a:solidFill>
                                                            <a:srgbClr val="FFFFFF"/>
                                                          </a:solidFill>
                                                          <a:ln w="9525">
                                                            <a:solidFill>
                                                              <a:srgbClr val="FFFFFF"/>
                                                            </a:solidFill>
                                                            <a:miter lim="800000"/>
                                                            <a:headEnd/>
                                                            <a:tailEnd/>
                                                          </a:ln>
                                                        </wps:spPr>
                                                        <wps:txbx>
                                                          <w:txbxContent>
                                                            <w:p w14:paraId="1369A730" w14:textId="77777777" w:rsidR="00D35642" w:rsidRDefault="00D35642" w:rsidP="00F80AA8">
                                                              <w:pPr>
                                                                <w:spacing w:line="0" w:lineRule="atLeast"/>
                                                                <w:rPr>
                                                                  <w:sz w:val="15"/>
                                                                </w:rPr>
                                                              </w:pPr>
                                                              <w:r>
                                                                <w:rPr>
                                                                  <w:rFonts w:ascii="宋体" w:hAnsi="宋体" w:hint="eastAsia"/>
                                                                  <w:sz w:val="15"/>
                                                                </w:rPr>
                                                                <w:t>⑥装入</w:t>
                                                              </w:r>
                                                              <w:r>
                                                                <w:rPr>
                                                                  <w:rFonts w:hint="eastAsia"/>
                                                                  <w:sz w:val="15"/>
                                                                </w:rPr>
                                                                <w:t>快表</w:t>
                                                              </w:r>
                                                            </w:p>
                                                          </w:txbxContent>
                                                        </wps:txbx>
                                                        <wps:bodyPr rot="0" vert="horz" wrap="square" lIns="91440" tIns="45720" rIns="91440" bIns="45720" anchor="t" anchorCtr="0" upright="1">
                                                          <a:noAutofit/>
                                                        </wps:bodyPr>
                                                      </wps:wsp>
                                                      <wps:wsp>
                                                        <wps:cNvPr id="339" name="直线 481"/>
                                                        <wps:cNvCnPr>
                                                          <a:cxnSpLocks noChangeShapeType="1"/>
                                                        </wps:cNvCnPr>
                                                        <wps:spPr bwMode="auto">
                                                          <a:xfrm>
                                                            <a:off x="5454" y="4134"/>
                                                            <a:ext cx="935" cy="11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0" name="直线 483"/>
                                                        <wps:cNvCnPr>
                                                          <a:cxnSpLocks noChangeShapeType="1"/>
                                                        </wps:cNvCnPr>
                                                        <wps:spPr bwMode="auto">
                                                          <a:xfrm flipV="1">
                                                            <a:off x="6576" y="4689"/>
                                                            <a:ext cx="0" cy="5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1" name="直线 486"/>
                                                        <wps:cNvCnPr>
                                                          <a:cxnSpLocks noChangeShapeType="1"/>
                                                        </wps:cNvCnPr>
                                                        <wps:spPr bwMode="auto">
                                                          <a:xfrm flipV="1">
                                                            <a:off x="7324" y="4689"/>
                                                            <a:ext cx="0" cy="11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2" name="直线 489"/>
                                                        <wps:cNvCnPr>
                                                          <a:cxnSpLocks noChangeShapeType="1"/>
                                                        </wps:cNvCnPr>
                                                        <wps:spPr bwMode="auto">
                                                          <a:xfrm flipV="1">
                                                            <a:off x="6763" y="4689"/>
                                                            <a:ext cx="0" cy="9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3" name="直线 490"/>
                                                        <wps:cNvCnPr>
                                                          <a:cxnSpLocks noChangeShapeType="1"/>
                                                        </wps:cNvCnPr>
                                                        <wps:spPr bwMode="auto">
                                                          <a:xfrm flipH="1">
                                                            <a:off x="5828" y="3023"/>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4" name="直线 514"/>
                                                        <wps:cNvCnPr>
                                                          <a:cxnSpLocks noChangeShapeType="1"/>
                                                        </wps:cNvCnPr>
                                                        <wps:spPr bwMode="auto">
                                                          <a:xfrm>
                                                            <a:off x="5454" y="3579"/>
                                                            <a:ext cx="0" cy="5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直线 517"/>
                                                        <wps:cNvCnPr>
                                                          <a:cxnSpLocks noChangeShapeType="1"/>
                                                        </wps:cNvCnPr>
                                                        <wps:spPr bwMode="auto">
                                                          <a:xfrm flipH="1">
                                                            <a:off x="4519" y="4134"/>
                                                            <a:ext cx="935" cy="12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直线 518"/>
                                                        <wps:cNvCnPr>
                                                          <a:cxnSpLocks noChangeShapeType="1"/>
                                                        </wps:cNvCnPr>
                                                        <wps:spPr bwMode="auto">
                                                          <a:xfrm>
                                                            <a:off x="4519" y="3393"/>
                                                            <a:ext cx="2057" cy="24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7" name="文本框 547"/>
                                                        <wps:cNvSpPr txBox="1">
                                                          <a:spLocks noChangeArrowheads="1"/>
                                                        </wps:cNvSpPr>
                                                        <wps:spPr bwMode="auto">
                                                          <a:xfrm>
                                                            <a:off x="6576" y="3949"/>
                                                            <a:ext cx="1122" cy="370"/>
                                                          </a:xfrm>
                                                          <a:prstGeom prst="rect">
                                                            <a:avLst/>
                                                          </a:prstGeom>
                                                          <a:solidFill>
                                                            <a:srgbClr val="FFFFFF"/>
                                                          </a:solidFill>
                                                          <a:ln w="9525">
                                                            <a:solidFill>
                                                              <a:srgbClr val="FFFFFF"/>
                                                            </a:solidFill>
                                                            <a:miter lim="800000"/>
                                                            <a:headEnd/>
                                                            <a:tailEnd/>
                                                          </a:ln>
                                                        </wps:spPr>
                                                        <wps:txbx>
                                                          <w:txbxContent>
                                                            <w:p w14:paraId="573F97B4" w14:textId="77777777" w:rsidR="00D35642" w:rsidRDefault="00D35642" w:rsidP="00F80AA8">
                                                              <w:pPr>
                                                                <w:spacing w:line="0" w:lineRule="atLeast"/>
                                                                <w:rPr>
                                                                  <w:sz w:val="15"/>
                                                                </w:rPr>
                                                              </w:pPr>
                                                              <w:r>
                                                                <w:rPr>
                                                                  <w:rFonts w:hint="eastAsia"/>
                                                                  <w:sz w:val="15"/>
                                                                </w:rPr>
                                                                <w:t>物理地址</w:t>
                                                              </w:r>
                                                            </w:p>
                                                          </w:txbxContent>
                                                        </wps:txbx>
                                                        <wps:bodyPr rot="0" vert="horz" wrap="square" lIns="91440" tIns="45720" rIns="91440" bIns="45720" anchor="t" anchorCtr="0" upright="1">
                                                          <a:noAutofit/>
                                                        </wps:bodyPr>
                                                      </wps:wsp>
                                                      <wps:wsp>
                                                        <wps:cNvPr id="348" name="文本框 548"/>
                                                        <wps:cNvSpPr txBox="1">
                                                          <a:spLocks noChangeArrowheads="1"/>
                                                        </wps:cNvSpPr>
                                                        <wps:spPr bwMode="auto">
                                                          <a:xfrm>
                                                            <a:off x="6389" y="4319"/>
                                                            <a:ext cx="1496" cy="370"/>
                                                          </a:xfrm>
                                                          <a:prstGeom prst="rect">
                                                            <a:avLst/>
                                                          </a:prstGeom>
                                                          <a:solidFill>
                                                            <a:srgbClr val="FFFFFF"/>
                                                          </a:solidFill>
                                                          <a:ln w="9525">
                                                            <a:solidFill>
                                                              <a:srgbClr val="000000"/>
                                                            </a:solidFill>
                                                            <a:miter lim="800000"/>
                                                            <a:headEnd/>
                                                            <a:tailEnd/>
                                                          </a:ln>
                                                        </wps:spPr>
                                                        <wps:txbx>
                                                          <w:txbxContent>
                                                            <w:p w14:paraId="3DABC83B" w14:textId="77777777" w:rsidR="00D35642" w:rsidRDefault="00D35642" w:rsidP="00F80AA8">
                                                              <w:pPr>
                                                                <w:spacing w:line="0" w:lineRule="atLeast"/>
                                                                <w:rPr>
                                                                  <w:sz w:val="15"/>
                                                                </w:rPr>
                                                              </w:pPr>
                                                              <w:r>
                                                                <w:rPr>
                                                                  <w:rFonts w:hint="eastAsia"/>
                                                                  <w:sz w:val="15"/>
                                                                </w:rPr>
                                                                <w:t>页框</w:t>
                                                              </w:r>
                                                              <w:r>
                                                                <w:rPr>
                                                                  <w:rFonts w:hint="eastAsia"/>
                                                                  <w:sz w:val="15"/>
                                                                </w:rPr>
                                                                <w:t xml:space="preserve">   </w:t>
                                                              </w:r>
                                                              <w:r>
                                                                <w:rPr>
                                                                  <w:rFonts w:hint="eastAsia"/>
                                                                  <w:sz w:val="15"/>
                                                                  <w:lang w:eastAsia="zh-CN"/>
                                                                </w:rPr>
                                                                <w:t xml:space="preserve">     </w:t>
                                                              </w:r>
                                                              <w:r>
                                                                <w:rPr>
                                                                  <w:rFonts w:hint="eastAsia"/>
                                                                  <w:sz w:val="15"/>
                                                                </w:rPr>
                                                                <w:t>页内地址</w:t>
                                                              </w:r>
                                                            </w:p>
                                                          </w:txbxContent>
                                                        </wps:txbx>
                                                        <wps:bodyPr rot="0" vert="horz" wrap="square" lIns="91440" tIns="45720" rIns="91440" bIns="45720" anchor="t" anchorCtr="0" upright="1">
                                                          <a:noAutofit/>
                                                        </wps:bodyPr>
                                                      </wps:wsp>
                                                      <wps:wsp>
                                                        <wps:cNvPr id="349" name="文本框 470"/>
                                                        <wps:cNvSpPr txBox="1">
                                                          <a:spLocks noChangeArrowheads="1"/>
                                                        </wps:cNvSpPr>
                                                        <wps:spPr bwMode="auto">
                                                          <a:xfrm>
                                                            <a:off x="5080" y="2097"/>
                                                            <a:ext cx="748" cy="371"/>
                                                          </a:xfrm>
                                                          <a:prstGeom prst="rect">
                                                            <a:avLst/>
                                                          </a:prstGeom>
                                                          <a:solidFill>
                                                            <a:srgbClr val="FFFFFF"/>
                                                          </a:solidFill>
                                                          <a:ln w="9525">
                                                            <a:solidFill>
                                                              <a:srgbClr val="FFFFFF"/>
                                                            </a:solidFill>
                                                            <a:miter lim="800000"/>
                                                            <a:headEnd/>
                                                            <a:tailEnd/>
                                                          </a:ln>
                                                        </wps:spPr>
                                                        <wps:txbx>
                                                          <w:txbxContent>
                                                            <w:p w14:paraId="022D523C" w14:textId="77777777" w:rsidR="00D35642" w:rsidRDefault="00D35642" w:rsidP="00F80AA8">
                                                              <w:pPr>
                                                                <w:spacing w:line="0" w:lineRule="atLeast"/>
                                                                <w:rPr>
                                                                  <w:sz w:val="15"/>
                                                                </w:rPr>
                                                              </w:pPr>
                                                              <w:r>
                                                                <w:rPr>
                                                                  <w:rFonts w:hint="eastAsia"/>
                                                                  <w:sz w:val="15"/>
                                                                </w:rPr>
                                                                <w:t>快表</w:t>
                                                              </w:r>
                                                            </w:p>
                                                          </w:txbxContent>
                                                        </wps:txbx>
                                                        <wps:bodyPr rot="0" vert="horz" wrap="square" lIns="91440" tIns="45720" rIns="91440" bIns="45720" anchor="t" anchorCtr="0" upright="1">
                                                          <a:noAutofit/>
                                                        </wps:bodyPr>
                                                      </wps:wsp>
                                                      <wpg:grpSp>
                                                        <wpg:cNvPr id="350" name="组合 506"/>
                                                        <wpg:cNvGrpSpPr>
                                                          <a:grpSpLocks/>
                                                        </wpg:cNvGrpSpPr>
                                                        <wpg:grpSpPr bwMode="auto">
                                                          <a:xfrm>
                                                            <a:off x="5080" y="2468"/>
                                                            <a:ext cx="748" cy="1111"/>
                                                            <a:chOff x="6300" y="2376"/>
                                                            <a:chExt cx="720" cy="936"/>
                                                          </a:xfrm>
                                                        </wpg:grpSpPr>
                                                        <wps:wsp>
                                                          <wps:cNvPr id="351" name="文本框 507"/>
                                                          <wps:cNvSpPr txBox="1">
                                                            <a:spLocks noChangeArrowheads="1"/>
                                                          </wps:cNvSpPr>
                                                          <wps:spPr bwMode="auto">
                                                            <a:xfrm>
                                                              <a:off x="6300" y="2376"/>
                                                              <a:ext cx="720" cy="936"/>
                                                            </a:xfrm>
                                                            <a:prstGeom prst="rect">
                                                              <a:avLst/>
                                                            </a:prstGeom>
                                                            <a:solidFill>
                                                              <a:srgbClr val="FFFFFF"/>
                                                            </a:solidFill>
                                                            <a:ln w="9525">
                                                              <a:solidFill>
                                                                <a:srgbClr val="000000"/>
                                                              </a:solidFill>
                                                              <a:miter lim="800000"/>
                                                              <a:headEnd/>
                                                              <a:tailEnd/>
                                                            </a:ln>
                                                          </wps:spPr>
                                                          <wps:txbx>
                                                            <w:txbxContent>
                                                              <w:p w14:paraId="1FB87043" w14:textId="77777777" w:rsidR="00D35642" w:rsidRDefault="00D35642" w:rsidP="00F80AA8">
                                                                <w:pPr>
                                                                  <w:spacing w:line="0" w:lineRule="atLeast"/>
                                                                  <w:rPr>
                                                                    <w:sz w:val="15"/>
                                                                  </w:rPr>
                                                                </w:pPr>
                                                              </w:p>
                                                            </w:txbxContent>
                                                          </wps:txbx>
                                                          <wps:bodyPr rot="0" vert="horz" wrap="square" lIns="91440" tIns="45720" rIns="91440" bIns="45720" anchor="t" anchorCtr="0" upright="1">
                                                            <a:noAutofit/>
                                                          </wps:bodyPr>
                                                        </wps:wsp>
                                                        <wps:wsp>
                                                          <wps:cNvPr id="352" name="直线 508"/>
                                                          <wps:cNvCnPr>
                                                            <a:cxnSpLocks noChangeShapeType="1"/>
                                                          </wps:cNvCnPr>
                                                          <wps:spPr bwMode="auto">
                                                            <a:xfrm>
                                                              <a:off x="6300" y="2532"/>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 name="直线 509"/>
                                                          <wps:cNvCnPr>
                                                            <a:cxnSpLocks noChangeShapeType="1"/>
                                                          </wps:cNvCnPr>
                                                          <wps:spPr bwMode="auto">
                                                            <a:xfrm>
                                                              <a:off x="6300" y="2688"/>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4" name="直线 510"/>
                                                          <wps:cNvCnPr>
                                                            <a:cxnSpLocks noChangeShapeType="1"/>
                                                          </wps:cNvCnPr>
                                                          <wps:spPr bwMode="auto">
                                                            <a:xfrm>
                                                              <a:off x="6300" y="284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直线 511"/>
                                                          <wps:cNvCnPr>
                                                            <a:cxnSpLocks noChangeShapeType="1"/>
                                                          </wps:cNvCnPr>
                                                          <wps:spPr bwMode="auto">
                                                            <a:xfrm>
                                                              <a:off x="6300" y="300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直线 512"/>
                                                          <wps:cNvCnPr>
                                                            <a:cxnSpLocks noChangeShapeType="1"/>
                                                          </wps:cNvCnPr>
                                                          <wps:spPr bwMode="auto">
                                                            <a:xfrm>
                                                              <a:off x="6660" y="2376"/>
                                                              <a:ext cx="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57" name="直线 556"/>
                                                      <wps:cNvCnPr>
                                                        <a:cxnSpLocks noChangeShapeType="1"/>
                                                      </wps:cNvCnPr>
                                                      <wps:spPr bwMode="auto">
                                                        <a:xfrm>
                                                          <a:off x="4332" y="11271"/>
                                                          <a:ext cx="3753" cy="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8" name="直线 516"/>
                                                      <wps:cNvCnPr>
                                                        <a:cxnSpLocks noChangeShapeType="1"/>
                                                      </wps:cNvCnPr>
                                                      <wps:spPr bwMode="auto">
                                                        <a:xfrm>
                                                          <a:off x="4332" y="9176"/>
                                                          <a:ext cx="0" cy="209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359" name="直线 544"/>
                                                    <wps:cNvCnPr>
                                                      <a:cxnSpLocks noChangeShapeType="1"/>
                                                    </wps:cNvCnPr>
                                                    <wps:spPr bwMode="auto">
                                                      <a:xfrm flipV="1">
                                                        <a:off x="6202" y="7856"/>
                                                        <a:ext cx="0" cy="25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0" name="直线 536"/>
                                                  <wps:cNvCnPr>
                                                    <a:cxnSpLocks noChangeShapeType="1"/>
                                                  </wps:cNvCnPr>
                                                  <wps:spPr bwMode="auto">
                                                    <a:xfrm>
                                                      <a:off x="2662" y="7484"/>
                                                      <a:ext cx="0" cy="29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 name="直线 479"/>
                                                  <wps:cNvCnPr>
                                                    <a:cxnSpLocks noChangeShapeType="1"/>
                                                  </wps:cNvCnPr>
                                                  <wps:spPr bwMode="auto">
                                                    <a:xfrm>
                                                      <a:off x="2849" y="10076"/>
                                                      <a:ext cx="3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62" name="直线 538"/>
                                                <wps:cNvCnPr>
                                                  <a:cxnSpLocks noChangeShapeType="1"/>
                                                </wps:cNvCnPr>
                                                <wps:spPr bwMode="auto">
                                                  <a:xfrm>
                                                    <a:off x="3410" y="8211"/>
                                                    <a:ext cx="112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63" name="直线 549"/>
                                            <wps:cNvCnPr>
                                              <a:cxnSpLocks noChangeShapeType="1"/>
                                            </wps:cNvCnPr>
                                            <wps:spPr bwMode="auto">
                                              <a:xfrm>
                                                <a:off x="6950" y="9150"/>
                                                <a:ext cx="0" cy="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4" name="直线 520"/>
                                            <wps:cNvCnPr>
                                              <a:cxnSpLocks noChangeShapeType="1"/>
                                            </wps:cNvCnPr>
                                            <wps:spPr bwMode="auto">
                                              <a:xfrm>
                                                <a:off x="5080" y="10459"/>
                                                <a:ext cx="16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grpSp>
                              </wpg:grpSp>
                            </wpg:grpSp>
                          </wpg:grpSp>
                        </wpg:grpSp>
                      </wpg:grpSp>
                    </wpg:wgp>
                  </a:graphicData>
                </a:graphic>
              </wp:inline>
            </w:drawing>
          </mc:Choice>
          <mc:Fallback>
            <w:pict>
              <v:group w14:anchorId="757B4DE8" id="组合 248" o:spid="_x0000_s1154" style="width:415.3pt;height:263.3pt;mso-position-horizontal-relative:char;mso-position-vertical-relative:line" coordorigin="418,5956" coordsize="9163,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">
                <v:line id="直线 496" o:spid="_x0000_s1155" style="position:absolute;visibility:visible;mso-wrap-style:square" from="7911,9077" to="8472,9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">
                  <v:stroke endarrow="block"/>
                </v:line>
                <v:group id="组合 821" o:spid="_x0000_s1156" style="position:absolute;left:418;top:5956;width:9163;height:5809" coordorigin="418,6151"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文本框 473" o:spid="_x0000_s1157" type="#_x0000_t202" style="position:absolute;left:1714;top:9891;width:7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" strokecolor="white">
                    <v:textbox>
                      <w:txbxContent>
                        <w:p w14:paraId="3E4579FC" w14:textId="77777777" w:rsidR="00D35642" w:rsidRDefault="00D35642" w:rsidP="00F80AA8">
                          <w:pPr>
                            <w:spacing w:line="0" w:lineRule="atLeast"/>
                            <w:rPr>
                              <w:sz w:val="15"/>
                            </w:rPr>
                          </w:pPr>
                          <w:r>
                            <w:rPr>
                              <w:rFonts w:hint="eastAsia"/>
                              <w:sz w:val="15"/>
                              <w:lang w:eastAsia="zh-CN"/>
                            </w:rPr>
                            <w:t>外</w:t>
                          </w:r>
                          <w:r>
                            <w:rPr>
                              <w:rFonts w:hint="eastAsia"/>
                              <w:sz w:val="15"/>
                            </w:rPr>
                            <w:t>存</w:t>
                          </w:r>
                        </w:p>
                      </w:txbxContent>
                    </v:textbox>
                  </v:shape>
                  <v:group id="组合 820" o:spid="_x0000_s1158" style="position:absolute;left:418;top:6151;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line id="直线 485" o:spid="_x0000_s1159" style="position:absolute;visibility:visible;mso-wrap-style:square" from="6576,10633" to="7324,10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"/>
                    <v:group id="组合 819" o:spid="_x0000_s1160" style="position:absolute;left:418;top:6164;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line id="直线 482" o:spid="_x0000_s1161" style="position:absolute;visibility:visible;mso-wrap-style:square" from="6389,10078" to="6576,10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group id="组合 818" o:spid="_x0000_s1162" style="position:absolute;left:418;top:6164;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文本框 504" o:spid="_x0000_s1163" type="#_x0000_t202" style="position:absolute;left:4085;top:7484;width:93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" strokecolor="white">
                          <v:textbox>
                            <w:txbxContent>
                              <w:p w14:paraId="0A659CCE" w14:textId="77777777" w:rsidR="00D35642" w:rsidRDefault="00D35642" w:rsidP="00F80AA8">
                                <w:pPr>
                                  <w:spacing w:line="0" w:lineRule="atLeast"/>
                                  <w:rPr>
                                    <w:sz w:val="15"/>
                                  </w:rPr>
                                </w:pPr>
                                <w:r>
                                  <w:rPr>
                                    <w:rFonts w:ascii="宋体" w:hAnsi="宋体" w:hint="eastAsia"/>
                                    <w:sz w:val="15"/>
                                  </w:rPr>
                                  <w:t>②查快表</w:t>
                                </w:r>
                              </w:p>
                            </w:txbxContent>
                          </v:textbox>
                        </v:shape>
                        <v:group id="组合 817" o:spid="_x0000_s1164" style="position:absolute;left:418;top:6164;width:9163;height:5809" coordorigin="418,6164"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line id="直线 522" o:spid="_x0000_s1165" style="position:absolute;visibility:visible;mso-wrap-style:square" from="5080,11004" to="5641,11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"/>
                          <v:line id="直线 491" o:spid="_x0000_s1166" style="position:absolute;visibility:visible;mso-wrap-style:square" from="5641,11004" to="5641,1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">
                            <v:stroke endarrow="block"/>
                          </v:line>
                          <v:group id="组合 816" o:spid="_x0000_s1167" style="position:absolute;left:418;top:6164;width:9163;height:5809" coordorigin="405,6177"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文本框 521" o:spid="_x0000_s1168" type="#_x0000_t202" style="position:absolute;left:4893;top:10618;width:130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" strokecolor="white">
                              <v:textbox>
                                <w:txbxContent>
                                  <w:p w14:paraId="773D3FA8" w14:textId="77777777" w:rsidR="00D35642" w:rsidRDefault="00D35642" w:rsidP="00F80AA8">
                                    <w:pPr>
                                      <w:spacing w:line="0" w:lineRule="atLeast"/>
                                      <w:rPr>
                                        <w:sz w:val="15"/>
                                      </w:rPr>
                                    </w:pPr>
                                    <w:r>
                                      <w:rPr>
                                        <w:rFonts w:ascii="宋体" w:hAnsi="宋体" w:hint="eastAsia"/>
                                        <w:sz w:val="15"/>
                                      </w:rPr>
                                      <w:t>⑦发缺页中断</w:t>
                                    </w:r>
                                  </w:p>
                                </w:txbxContent>
                              </v:textbox>
                            </v:shape>
                            <v:group id="组合 815" o:spid="_x0000_s1169" style="position:absolute;left:405;top:6177;width:9163;height:5809" coordorigin="405,6177" coordsize="916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文本框 492" o:spid="_x0000_s1170" type="#_x0000_t202" style="position:absolute;left:5080;top:11615;width:130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">
                                <v:textbox>
                                  <w:txbxContent>
                                    <w:p w14:paraId="03C01269" w14:textId="77777777" w:rsidR="00D35642" w:rsidRDefault="00D35642" w:rsidP="00F80AA8">
                                      <w:pPr>
                                        <w:spacing w:line="0" w:lineRule="atLeast"/>
                                        <w:rPr>
                                          <w:sz w:val="15"/>
                                        </w:rPr>
                                      </w:pPr>
                                      <w:r>
                                        <w:rPr>
                                          <w:rFonts w:hint="eastAsia"/>
                                          <w:sz w:val="15"/>
                                        </w:rPr>
                                        <w:t>缺页中断处理</w:t>
                                      </w:r>
                                    </w:p>
                                  </w:txbxContent>
                                </v:textbox>
                              </v:shape>
                              <v:group id="组合 814" o:spid="_x0000_s1171" style="position:absolute;left:405;top:6177;width:9163;height:5696" coordorigin="405,6177"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文本框 545" o:spid="_x0000_s1172" type="#_x0000_t202" style="position:absolute;left:3771;top:6545;width:1683;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" strokecolor="white">
                                  <v:textbox>
                                    <w:txbxContent>
                                      <w:p w14:paraId="7A8EFBB7" w14:textId="77777777" w:rsidR="00D35642" w:rsidRDefault="00D35642" w:rsidP="00F80AA8">
                                        <w:pPr>
                                          <w:spacing w:line="0" w:lineRule="atLeast"/>
                                          <w:rPr>
                                            <w:sz w:val="15"/>
                                          </w:rPr>
                                        </w:pPr>
                                        <w:r>
                                          <w:rPr>
                                            <w:rFonts w:hint="eastAsia"/>
                                            <w:sz w:val="15"/>
                                          </w:rPr>
                                          <w:t>进程切换时装入</w:t>
                                        </w:r>
                                      </w:p>
                                    </w:txbxContent>
                                  </v:textbox>
                                </v:shape>
                                <v:group id="组合 813" o:spid="_x0000_s1173" style="position:absolute;left:405;top:6177;width:9163;height:5696" coordorigin="405,6177"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line id="直线 484" o:spid="_x0000_s1174" style="position:absolute;flip:x;visibility:visible;mso-wrap-style:square" from="3958,10261" to="4519,10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">
                                    <v:stroke endarrow="block"/>
                                  </v:line>
                                  <v:line id="直线 487" o:spid="_x0000_s1175" style="position:absolute;visibility:visible;mso-wrap-style:square" from="3958,10817" to="4706,10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v:group id="组合 812" o:spid="_x0000_s1176" style="position:absolute;left:405;top:6177;width:9163;height:5696" coordorigin="405,6164"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811" o:spid="_x0000_s1177" style="position:absolute;left:405;top:6164;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line id="直线 475" o:spid="_x0000_s1178" style="position:absolute;visibility:visible;mso-wrap-style:square" from="2275,10605" to="3210,10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">
                                        <v:stroke endarrow="block"/>
                                      </v:line>
                                      <v:shape id="文本框 519" o:spid="_x0000_s1179" type="#_x0000_t202" style="position:absolute;left:4893;top:10063;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" strokecolor="white">
                                        <v:textbox>
                                          <w:txbxContent>
                                            <w:p w14:paraId="5A5B96D0" w14:textId="77777777" w:rsidR="00D35642" w:rsidRDefault="00D35642" w:rsidP="00F80AA8">
                                              <w:pPr>
                                                <w:spacing w:line="0" w:lineRule="atLeast"/>
                                                <w:rPr>
                                                  <w:sz w:val="15"/>
                                                </w:rPr>
                                              </w:pPr>
                                              <w:r>
                                                <w:rPr>
                                                  <w:rFonts w:ascii="宋体" w:hAnsi="宋体" w:hint="eastAsia"/>
                                                  <w:sz w:val="15"/>
                                                </w:rPr>
                                                <w:t>⑤页表命中</w:t>
                                              </w:r>
                                            </w:p>
                                          </w:txbxContent>
                                        </v:textbox>
                                      </v:shape>
                                      <v:shape id="文本框 513" o:spid="_x0000_s1180" type="#_x0000_t202" style="position:absolute;left:5454;top:8582;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" strokecolor="white">
                                        <v:textbox>
                                          <w:txbxContent>
                                            <w:p w14:paraId="06B582CE" w14:textId="77777777" w:rsidR="00D35642" w:rsidRDefault="00D35642" w:rsidP="00F80AA8">
                                              <w:pPr>
                                                <w:spacing w:line="0" w:lineRule="atLeast"/>
                                                <w:rPr>
                                                  <w:sz w:val="15"/>
                                                </w:rPr>
                                              </w:pPr>
                                              <w:r>
                                                <w:rPr>
                                                  <w:rFonts w:ascii="宋体" w:hAnsi="宋体" w:hint="eastAsia"/>
                                                  <w:sz w:val="15"/>
                                                </w:rPr>
                                                <w:t>③命中</w:t>
                                              </w:r>
                                            </w:p>
                                          </w:txbxContent>
                                        </v:textbox>
                                      </v:shape>
                                      <v:shape id="文本框 515" o:spid="_x0000_s1181" type="#_x0000_t202" style="position:absolute;left:4332;top:9137;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" strokecolor="white">
                                        <v:textbox>
                                          <w:txbxContent>
                                            <w:p w14:paraId="7C67D91F" w14:textId="77777777" w:rsidR="00D35642" w:rsidRDefault="00D35642" w:rsidP="00F80AA8">
                                              <w:pPr>
                                                <w:spacing w:line="0" w:lineRule="atLeast"/>
                                                <w:rPr>
                                                  <w:sz w:val="15"/>
                                                </w:rPr>
                                              </w:pPr>
                                              <w:r>
                                                <w:rPr>
                                                  <w:rFonts w:ascii="宋体" w:hAnsi="宋体" w:hint="eastAsia"/>
                                                  <w:sz w:val="15"/>
                                                </w:rPr>
                                                <w:t>④不命中</w:t>
                                              </w:r>
                                            </w:p>
                                          </w:txbxContent>
                                        </v:textbox>
                                      </v:shape>
                                      <v:group id="组合 810" o:spid="_x0000_s1182" style="position:absolute;left:418;top:6151;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group id="组合 809" o:spid="_x0000_s1183" style="position:absolute;left:418;top:6151;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line id="直线 476" o:spid="_x0000_s1184" style="position:absolute;visibility:visible;mso-wrap-style:square" from="3597,8965" to="3597,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v:line id="直线 477" o:spid="_x0000_s1185" style="position:absolute;visibility:visible;mso-wrap-style:square" from="2849,9335" to="3597,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"/>
                                          <v:line id="直线 478" o:spid="_x0000_s1186" style="position:absolute;visibility:visible;mso-wrap-style:square" from="2849,9335" to="2849,1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v:group id="组合 808" o:spid="_x0000_s1187" style="position:absolute;left:418;top:6151;width:9163;height:5696" coordorigin="418,6151" coordsize="9163,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group id="组合 569" o:spid="_x0000_s1188" style="position:absolute;left:418;top:6151;width:4675;height:2799" coordorigin="405,1335" coordsize="4675,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line id="直线 468" o:spid="_x0000_s1189" style="position:absolute;visibility:visible;mso-wrap-style:square" from="1153,2468" to="1527,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">
                                                <v:stroke endarrow="block"/>
                                              </v:line>
                                              <v:group id="组合 563" o:spid="_x0000_s1190" style="position:absolute;left:405;top:1335;width:4675;height:2799" coordorigin="405,1335" coordsize="4675,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line id="直线 467" o:spid="_x0000_s1191" style="position:absolute;visibility:visible;mso-wrap-style:square" from="1901,2468" to="2462,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">
                                                  <v:stroke endarrow="block"/>
                                                </v:line>
                                                <v:shape id="文本框 557" o:spid="_x0000_s1192" type="#_x0000_t202" style="position:absolute;left:1415;top:1792;width:640;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" strokecolor="white">
                                                  <v:textbox>
                                                    <w:txbxContent>
                                                      <w:p w14:paraId="3701749F" w14:textId="77777777" w:rsidR="00D35642" w:rsidRDefault="00D35642" w:rsidP="00F80AA8">
                                                        <w:pPr>
                                                          <w:spacing w:line="0" w:lineRule="atLeast"/>
                                                          <w:rPr>
                                                            <w:lang w:eastAsia="zh-CN"/>
                                                          </w:rPr>
                                                        </w:pPr>
                                                        <w:r>
                                                          <w:rPr>
                                                            <w:rFonts w:hint="eastAsia"/>
                                                            <w:lang w:eastAsia="zh-CN"/>
                                                          </w:rPr>
                                                          <w:t>cpu</w:t>
                                                        </w:r>
                                                      </w:p>
                                                    </w:txbxContent>
                                                  </v:textbox>
                                                </v:shape>
                                                <v:shape id="文本框 460" o:spid="_x0000_s1193" type="#_x0000_t202" style="position:absolute;left:405;top:1335;width:93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" strokecolor="white">
                                                  <v:textbox>
                                                    <w:txbxContent>
                                                      <w:p w14:paraId="4DE3C310" w14:textId="77777777" w:rsidR="00D35642" w:rsidRDefault="00D35642" w:rsidP="00F80AA8">
                                                        <w:pPr>
                                                          <w:spacing w:line="0" w:lineRule="atLeast"/>
                                                          <w:rPr>
                                                            <w:sz w:val="15"/>
                                                          </w:rPr>
                                                        </w:pPr>
                                                        <w:r>
                                                          <w:rPr>
                                                            <w:rFonts w:hint="eastAsia"/>
                                                            <w:sz w:val="15"/>
                                                          </w:rPr>
                                                          <w:t>逻辑空间</w:t>
                                                        </w:r>
                                                      </w:p>
                                                      <w:p w14:paraId="35BF2BB5" w14:textId="77777777" w:rsidR="00D35642" w:rsidRDefault="00D35642" w:rsidP="00F80AA8">
                                                        <w:pPr>
                                                          <w:spacing w:line="0" w:lineRule="atLeast"/>
                                                          <w:rPr>
                                                            <w:sz w:val="15"/>
                                                          </w:rPr>
                                                        </w:pPr>
                                                        <w:r>
                                                          <w:rPr>
                                                            <w:rFonts w:hint="eastAsia"/>
                                                            <w:sz w:val="15"/>
                                                          </w:rPr>
                                                          <w:t>地址</w:t>
                                                        </w:r>
                                                      </w:p>
                                                    </w:txbxContent>
                                                  </v:textbox>
                                                </v:shape>
                                                <v:shape id="文本框 497" o:spid="_x0000_s1194" type="#_x0000_t202" style="position:absolute;left:1527;top:2653;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" strokecolor="white">
                                                  <v:textbox>
                                                    <w:txbxContent>
                                                      <w:p w14:paraId="01FC9201" w14:textId="77777777" w:rsidR="00D35642" w:rsidRDefault="00D35642" w:rsidP="00F80AA8">
                                                        <w:pPr>
                                                          <w:spacing w:line="0" w:lineRule="atLeast"/>
                                                          <w:rPr>
                                                            <w:sz w:val="15"/>
                                                          </w:rPr>
                                                        </w:pPr>
                                                        <w:r>
                                                          <w:rPr>
                                                            <w:rFonts w:ascii="宋体" w:hAnsi="宋体" w:hint="eastAsia"/>
                                                            <w:sz w:val="15"/>
                                                          </w:rPr>
                                                          <w:t>①</w:t>
                                                        </w:r>
                                                        <w:r>
                                                          <w:rPr>
                                                            <w:rFonts w:hint="eastAsia"/>
                                                            <w:sz w:val="15"/>
                                                          </w:rPr>
                                                          <w:t>分解地址</w:t>
                                                        </w:r>
                                                      </w:p>
                                                    </w:txbxContent>
                                                  </v:textbox>
                                                </v:shape>
                                                <v:rect id="矩形 550" o:spid="_x0000_s1195" style="position:absolute;left:1527;top:2283;width:37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"/>
                                                <v:group id="组合 561" o:spid="_x0000_s1196" style="position:absolute;left:2462;top:1922;width:2618;height:2212" coordorigin="2462,1922" coordsize="2618,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组合 560" o:spid="_x0000_s1197" style="position:absolute;left:2649;top:3393;width:1870;height:741" coordorigin="2649,3393" coordsize="187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文本框 535" o:spid="_x0000_s1198" type="#_x0000_t202" style="position:absolute;left:2649;top:3393;width:935;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" strokecolor="white">
                                                      <v:textbox>
                                                        <w:txbxContent>
                                                          <w:p w14:paraId="5179DC45" w14:textId="77777777" w:rsidR="00D35642" w:rsidRDefault="00D35642" w:rsidP="00F80AA8">
                                                            <w:pPr>
                                                              <w:spacing w:line="0" w:lineRule="atLeast"/>
                                                              <w:rPr>
                                                                <w:sz w:val="15"/>
                                                              </w:rPr>
                                                            </w:pPr>
                                                            <w:r>
                                                              <w:rPr>
                                                                <w:rFonts w:ascii="宋体" w:hAnsi="宋体" w:hint="eastAsia"/>
                                                                <w:sz w:val="15"/>
                                                              </w:rPr>
                                                              <w:t>④查页表</w:t>
                                                            </w:r>
                                                          </w:p>
                                                        </w:txbxContent>
                                                      </v:textbox>
                                                    </v:shape>
                                                    <v:shape id="文本框 539" o:spid="_x0000_s1199" type="#_x0000_t202" style="position:absolute;left:2836;top:3764;width:1683;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">
                                                      <v:textbox>
                                                        <w:txbxContent>
                                                          <w:p w14:paraId="4B042DD7" w14:textId="77777777" w:rsidR="00D35642" w:rsidRDefault="00D35642" w:rsidP="00F80AA8">
                                                            <w:pPr>
                                                              <w:spacing w:line="0" w:lineRule="atLeast"/>
                                                              <w:rPr>
                                                                <w:sz w:val="15"/>
                                                              </w:rPr>
                                                            </w:pPr>
                                                            <w:r>
                                                              <w:rPr>
                                                                <w:rFonts w:hint="eastAsia"/>
                                                                <w:sz w:val="15"/>
                                                              </w:rPr>
                                                              <w:t>运行进程页表基址</w:t>
                                                            </w:r>
                                                          </w:p>
                                                        </w:txbxContent>
                                                      </v:textbox>
                                                    </v:shape>
                                                  </v:group>
                                                  <v:shape id="文本框 469" o:spid="_x0000_s1200" type="#_x0000_t202" style="position:absolute;left:2649;top:1922;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" strokecolor="white">
                                                    <v:textbox>
                                                      <w:txbxContent>
                                                        <w:p w14:paraId="7A5F7BBA" w14:textId="77777777" w:rsidR="00D35642" w:rsidRDefault="00D35642" w:rsidP="00F80AA8">
                                                          <w:pPr>
                                                            <w:spacing w:line="0" w:lineRule="atLeast"/>
                                                            <w:rPr>
                                                              <w:sz w:val="15"/>
                                                            </w:rPr>
                                                          </w:pPr>
                                                          <w:r>
                                                            <w:rPr>
                                                              <w:rFonts w:hint="eastAsia"/>
                                                              <w:sz w:val="15"/>
                                                            </w:rPr>
                                                            <w:t>逻辑地址</w:t>
                                                          </w:r>
                                                        </w:p>
                                                      </w:txbxContent>
                                                    </v:textbox>
                                                  </v:shape>
                                                  <v:line id="直线 471" o:spid="_x0000_s1201" style="position:absolute;visibility:visible;mso-wrap-style:square" from="2836,2653" to="2836,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v:line id="直线 505" o:spid="_x0000_s1202" style="position:absolute;visibility:visible;mso-wrap-style:square" from="2836,3023" to="5080,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">
                                                    <v:stroke endarrow="block"/>
                                                  </v:line>
                                                  <v:line id="直线 537" o:spid="_x0000_s1203" style="position:absolute;visibility:visible;mso-wrap-style:square" from="3397,2653" to="3397,3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"/>
                                                  <v:line id="直线 546" o:spid="_x0000_s1204" style="position:absolute;visibility:visible;mso-wrap-style:square" from="4145,2097" to="4145,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">
                                                    <v:stroke endarrow="block"/>
                                                  </v:line>
                                                  <v:shape id="文本框 551" o:spid="_x0000_s1205" type="#_x0000_t202" style="position:absolute;left:2462;top:2283;width:1496;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">
                                                    <v:textbox>
                                                      <w:txbxContent>
                                                        <w:p w14:paraId="3C1A7A9E" w14:textId="77777777" w:rsidR="00D35642" w:rsidRDefault="00D35642" w:rsidP="00F80AA8">
                                                          <w:pPr>
                                                            <w:spacing w:line="0" w:lineRule="atLeast"/>
                                                            <w:rPr>
                                                              <w:sz w:val="15"/>
                                                            </w:rPr>
                                                          </w:pPr>
                                                          <w:r>
                                                            <w:rPr>
                                                              <w:rFonts w:hint="eastAsia"/>
                                                              <w:sz w:val="15"/>
                                                            </w:rPr>
                                                            <w:t>页号</w:t>
                                                          </w:r>
                                                          <w:r>
                                                            <w:rPr>
                                                              <w:rFonts w:hint="eastAsia"/>
                                                              <w:sz w:val="15"/>
                                                            </w:rPr>
                                                            <w:t xml:space="preserve">   </w:t>
                                                          </w:r>
                                                          <w:r>
                                                            <w:rPr>
                                                              <w:rFonts w:hint="eastAsia"/>
                                                              <w:sz w:val="15"/>
                                                              <w:lang w:eastAsia="zh-CN"/>
                                                            </w:rPr>
                                                            <w:t xml:space="preserve">    </w:t>
                                                          </w:r>
                                                          <w:r>
                                                            <w:rPr>
                                                              <w:rFonts w:hint="eastAsia"/>
                                                              <w:sz w:val="15"/>
                                                            </w:rPr>
                                                            <w:t>页内地址</w:t>
                                                          </w:r>
                                                        </w:p>
                                                      </w:txbxContent>
                                                    </v:textbox>
                                                  </v:shape>
                                                </v:group>
                                                <v:rect id="矩形 553" o:spid="_x0000_s1206" style="position:absolute;left:592;top:1727;width:561;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"/>
                                                <v:line id="直线 554" o:spid="_x0000_s1207" style="position:absolute;visibility:visible;mso-wrap-style:square" from="592,2283" to="1153,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"/>
                                                <v:line id="直线 555" o:spid="_x0000_s1208" style="position:absolute;visibility:visible;mso-wrap-style:square" from="592,2653" to="1153,2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v:line id="直线 562" o:spid="_x0000_s1209" style="position:absolute;visibility:visible;mso-wrap-style:square" from="3023,2313" to="3023,2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"/>
                                              </v:group>
                                            </v:group>
                                            <v:group id="组合 564" o:spid="_x0000_s1210" style="position:absolute;left:1714;top:9532;width:3366;height:2315" coordorigin="1714,4699" coordsize="3366,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文本框 472" o:spid="_x0000_s1211" type="#_x0000_t202" style="position:absolute;left:3023;top:4699;width:1309;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" strokecolor="white">
                                                <v:textbox>
                                                  <w:txbxContent>
                                                    <w:p w14:paraId="5EDED68A" w14:textId="77777777" w:rsidR="00D35642" w:rsidRDefault="00D35642" w:rsidP="00F80AA8">
                                                      <w:pPr>
                                                        <w:spacing w:line="0" w:lineRule="atLeast"/>
                                                        <w:rPr>
                                                          <w:sz w:val="15"/>
                                                          <w:lang w:eastAsia="zh-CN"/>
                                                        </w:rPr>
                                                      </w:pPr>
                                                      <w:r>
                                                        <w:rPr>
                                                          <w:rFonts w:hint="eastAsia"/>
                                                          <w:sz w:val="15"/>
                                                          <w:lang w:eastAsia="zh-CN"/>
                                                        </w:rPr>
                                                        <w:t>内存</w:t>
                                                      </w:r>
                                                      <w:r>
                                                        <w:rPr>
                                                          <w:rFonts w:hint="eastAsia"/>
                                                          <w:sz w:val="15"/>
                                                          <w:lang w:eastAsia="zh-CN"/>
                                                        </w:rPr>
                                                        <w:t>(</w:t>
                                                      </w:r>
                                                      <w:r>
                                                        <w:rPr>
                                                          <w:rFonts w:hint="eastAsia"/>
                                                          <w:sz w:val="15"/>
                                                          <w:lang w:eastAsia="zh-CN"/>
                                                        </w:rPr>
                                                        <w:t>系统区</w:t>
                                                      </w:r>
                                                      <w:r>
                                                        <w:rPr>
                                                          <w:rFonts w:hint="eastAsia"/>
                                                          <w:sz w:val="15"/>
                                                          <w:lang w:eastAsia="zh-CN"/>
                                                        </w:rPr>
                                                        <w:t>)</w:t>
                                                      </w:r>
                                                      <w:r>
                                                        <w:rPr>
                                                          <w:rFonts w:hint="eastAsia"/>
                                                          <w:sz w:val="15"/>
                                                          <w:lang w:eastAsia="zh-CN"/>
                                                        </w:rPr>
                                                        <w:t>运行进程页表</w:t>
                                                      </w:r>
                                                    </w:p>
                                                  </w:txbxContent>
                                                </v:textbox>
                                              </v:shape>
                                              <v:shape id="文本框 524" o:spid="_x0000_s1212" type="#_x0000_t202" style="position:absolute;left:3053;top:6643;width:935;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" strokecolor="white">
                                                <v:textbox>
                                                  <w:txbxContent>
                                                    <w:p w14:paraId="25D94F7D" w14:textId="77777777" w:rsidR="00D35642" w:rsidRDefault="00D35642" w:rsidP="00F80AA8">
                                                      <w:pPr>
                                                        <w:spacing w:line="0" w:lineRule="atLeast"/>
                                                        <w:rPr>
                                                          <w:sz w:val="15"/>
                                                          <w:lang w:eastAsia="zh-CN"/>
                                                        </w:rPr>
                                                      </w:pPr>
                                                      <w:r>
                                                        <w:rPr>
                                                          <w:rFonts w:ascii="宋体" w:hAnsi="宋体" w:hint="eastAsia"/>
                                                          <w:sz w:val="15"/>
                                                        </w:rPr>
                                                        <w:t>⑧调页</w:t>
                                                      </w:r>
                                                    </w:p>
                                                  </w:txbxContent>
                                                </v:textbox>
                                              </v:shape>
                                              <v:shape id="文本框 526" o:spid="_x0000_s1213" type="#_x0000_t202" style="position:absolute;left:2462;top:5838;width:1015;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" strokecolor="white">
                                                <v:textbox>
                                                  <w:txbxContent>
                                                    <w:p w14:paraId="1CCB42B5" w14:textId="77777777" w:rsidR="00D35642" w:rsidRDefault="00D35642" w:rsidP="00F80AA8">
                                                      <w:pPr>
                                                        <w:spacing w:after="0" w:line="0" w:lineRule="atLeast"/>
                                                        <w:ind w:left="150" w:hangingChars="100" w:hanging="150"/>
                                                        <w:rPr>
                                                          <w:rFonts w:ascii="宋体" w:hAnsi="宋体"/>
                                                          <w:sz w:val="15"/>
                                                          <w:lang w:eastAsia="zh-CN"/>
                                                        </w:rPr>
                                                      </w:pPr>
                                                      <w:r>
                                                        <w:rPr>
                                                          <w:rFonts w:ascii="宋体" w:hAnsi="宋体" w:hint="eastAsia"/>
                                                          <w:sz w:val="15"/>
                                                        </w:rPr>
                                                        <w:t>⑨</w:t>
                                                      </w:r>
                                                      <w:r>
                                                        <w:rPr>
                                                          <w:rFonts w:ascii="宋体" w:hAnsi="宋体" w:hint="eastAsia"/>
                                                          <w:sz w:val="15"/>
                                                          <w:lang w:eastAsia="zh-CN"/>
                                                        </w:rPr>
                                                        <w:t>调</w:t>
                                                      </w:r>
                                                      <w:r>
                                                        <w:rPr>
                                                          <w:rFonts w:ascii="宋体" w:hAnsi="宋体" w:hint="eastAsia"/>
                                                          <w:sz w:val="15"/>
                                                        </w:rPr>
                                                        <w:t>入</w:t>
                                                      </w:r>
                                                      <w:r>
                                                        <w:rPr>
                                                          <w:rFonts w:ascii="宋体" w:hAnsi="宋体" w:hint="eastAsia"/>
                                                          <w:sz w:val="15"/>
                                                          <w:lang w:eastAsia="zh-CN"/>
                                                        </w:rPr>
                                                        <w:t>、</w:t>
                                                      </w:r>
                                                      <w:r>
                                                        <w:rPr>
                                                          <w:rFonts w:ascii="宋体" w:hAnsi="宋体" w:hint="eastAsia"/>
                                                          <w:sz w:val="15"/>
                                                        </w:rPr>
                                                        <w:t>改表</w:t>
                                                      </w:r>
                                                    </w:p>
                                                  </w:txbxContent>
                                                </v:textbox>
                                              </v:shape>
                                              <v:line id="直线 474" o:spid="_x0000_s1214" style="position:absolute;visibility:visible;mso-wrap-style:square" from="2649,5615" to="3210,5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">
                                                <v:stroke endarrow="block"/>
                                              </v:line>
                                              <v:line id="直线 493" o:spid="_x0000_s1215" style="position:absolute;flip:y;visibility:visible;mso-wrap-style:square" from="1901,6171" to="1901,6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">
                                                <v:stroke endarrow="block"/>
                                              </v:line>
                                              <v:line id="直线 525" o:spid="_x0000_s1216" style="position:absolute;visibility:visible;mso-wrap-style:square" from="1901,6969" to="5080,6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自选图形 527" o:spid="_x0000_s1217" type="#_x0000_t22" style="position:absolute;left:1714;top:5430;width:56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"/>
                                              <v:group id="组合 528" o:spid="_x0000_s1218" style="position:absolute;left:3210;top:5245;width:748;height:1111" coordorigin="6300,2376" coordsize="72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529" o:spid="_x0000_s1219" type="#_x0000_t202" style="position:absolute;left:6300;top:2376;width:720;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">
                                                  <v:textbox>
                                                    <w:txbxContent>
                                                      <w:p w14:paraId="3CCADA7E" w14:textId="77777777" w:rsidR="00D35642" w:rsidRDefault="00D35642" w:rsidP="00F80AA8">
                                                        <w:pPr>
                                                          <w:spacing w:line="0" w:lineRule="atLeast"/>
                                                          <w:rPr>
                                                            <w:sz w:val="15"/>
                                                          </w:rPr>
                                                        </w:pPr>
                                                      </w:p>
                                                    </w:txbxContent>
                                                  </v:textbox>
                                                </v:shape>
                                                <v:line id="直线 530" o:spid="_x0000_s1220" style="position:absolute;visibility:visible;mso-wrap-style:square" from="6300,2532" to="702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7hxgAAANwAAAAPAAAAZHJzL2Rvd25yZXYueG1sRI9Ba8JA&#10;FITvgv9heYI33VhLkN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wd/+4cYAAADcAAAA&#10;DwAAAAAAAAAAAAAAAAAHAgAAZHJzL2Rvd25yZXYueG1sUEsFBgAAAAADAAMAtwAAAPoCAAAAAA==&#10;"/>
                                                <v:line id="直线 531" o:spid="_x0000_s1221" style="position:absolute;visibility:visible;mso-wrap-style:square" from="6300,2688" to="7020,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t6xgAAANwAAAAPAAAAZHJzL2Rvd25yZXYueG1sRI9Ba8JA&#10;FITvgv9heYI33VhpkN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rpNbesYAAADcAAAA&#10;DwAAAAAAAAAAAAAAAAAHAgAAZHJzL2Rvd25yZXYueG1sUEsFBgAAAAADAAMAtwAAAPoCAAAAAA==&#10;"/>
                                                <v:line id="直线 532" o:spid="_x0000_s1222" style="position:absolute;visibility:visible;mso-wrap-style:square" from="6300,2844" to="7020,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"/>
                                                <v:line id="直线 533" o:spid="_x0000_s1223" style="position:absolute;visibility:visible;mso-wrap-style:square" from="6300,3000" to="7020,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v:line id="直线 534" o:spid="_x0000_s1224" style="position:absolute;visibility:visible;mso-wrap-style:square" from="6660,2376" to="6660,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"/>
                                              </v:group>
                                            </v:group>
                                            <v:line id="直线 488" o:spid="_x0000_s1225" style="position:absolute;flip:y;visibility:visible;mso-wrap-style:square" from="4706,10433" to="5080,1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"/>
                                            <v:line id="直线 523" o:spid="_x0000_s1226" style="position:absolute;visibility:visible;mso-wrap-style:square" from="4706,10804" to="5080,10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"/>
                                            <v:group id="组合 807" o:spid="_x0000_s1227" style="position:absolute;left:2101;top:6349;width:7480;height:4962" coordorigin="2101,6349" coordsize="7480,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文本框 498" o:spid="_x0000_s1228" type="#_x0000_t202" style="position:absolute;left:7767;top:8885;width:100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" strokecolor="white">
                                                <v:stroke dashstyle="1 1"/>
                                                <v:textbox>
                                                  <w:txbxContent>
                                                    <w:p w14:paraId="4D2CEB37" w14:textId="77777777" w:rsidR="00D35642" w:rsidRDefault="00D35642" w:rsidP="00F80AA8">
                                                      <w:pPr>
                                                        <w:spacing w:after="0" w:line="0" w:lineRule="atLeast"/>
                                                        <w:rPr>
                                                          <w:sz w:val="18"/>
                                                        </w:rPr>
                                                      </w:pPr>
                                                      <w:r>
                                                        <w:rPr>
                                                          <w:rFonts w:hint="eastAsia"/>
                                                          <w:sz w:val="18"/>
                                                        </w:rPr>
                                                        <w:t>⑽访问</w:t>
                                                      </w:r>
                                                    </w:p>
                                                  </w:txbxContent>
                                                </v:textbox>
                                              </v:shape>
                                              <v:line id="直线 499" o:spid="_x0000_s1229" style="position:absolute;visibility:visible;mso-wrap-style:square" from="2101,6373" to="2101,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">
                                                <v:stroke dashstyle="dash"/>
                                              </v:line>
                                              <v:group id="组合 597" o:spid="_x0000_s1230" style="position:absolute;left:2101;top:6373;width:5984;height:741" coordorigin="2088,1542" coordsize="5984,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文本框 503" o:spid="_x0000_s1231" type="#_x0000_t202" style="position:absolute;left:6950;top:1727;width:935;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" strokecolor="white">
                                                  <v:textbox>
                                                    <w:txbxContent>
                                                      <w:p w14:paraId="4F4875D8" w14:textId="77777777" w:rsidR="00D35642" w:rsidRDefault="00D35642" w:rsidP="00F80AA8">
                                                        <w:pPr>
                                                          <w:spacing w:line="0" w:lineRule="atLeast"/>
                                                        </w:pPr>
                                                        <w:r>
                                                          <w:rPr>
                                                            <w:rFonts w:hint="eastAsia"/>
                                                          </w:rPr>
                                                          <w:t>MMU</w:t>
                                                        </w:r>
                                                      </w:p>
                                                    </w:txbxContent>
                                                  </v:textbox>
                                                </v:shape>
                                                <v:line id="直线 502" o:spid="_x0000_s1232" style="position:absolute;visibility:visible;mso-wrap-style:square" from="2088,1542" to="807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">
                                                  <v:stroke dashstyle="dash"/>
                                                </v:line>
                                              </v:group>
                                              <v:line id="直线 500" o:spid="_x0000_s1233" style="position:absolute;visibility:visible;mso-wrap-style:square" from="2101,9150" to="4332,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">
                                                <v:stroke dashstyle="dash"/>
                                              </v:line>
                                              <v:group id="组合 806" o:spid="_x0000_s1234" style="position:absolute;left:8272;top:7843;width:1309;height:2154" coordorigin="8272,7843" coordsize="1309,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文本框 713" o:spid="_x0000_s1235" type="#_x0000_t202" style="position:absolute;left:8376;top:7843;width:1115;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29DDC9A5" w14:textId="77777777" w:rsidR="00D35642" w:rsidRDefault="00D35642" w:rsidP="00F80AA8">
                                                        <w:pPr>
                                                          <w:spacing w:line="0" w:lineRule="atLeast"/>
                                                          <w:rPr>
                                                            <w:sz w:val="15"/>
                                                          </w:rPr>
                                                        </w:pPr>
                                                        <w:r>
                                                          <w:rPr>
                                                            <w:rFonts w:hint="eastAsia"/>
                                                            <w:sz w:val="15"/>
                                                          </w:rPr>
                                                          <w:t>物理空间</w:t>
                                                        </w:r>
                                                      </w:p>
                                                      <w:p w14:paraId="3C8D812E" w14:textId="77777777" w:rsidR="00D35642" w:rsidRDefault="00D35642" w:rsidP="00F80AA8">
                                                        <w:pPr>
                                                          <w:rPr>
                                                            <w:sz w:val="15"/>
                                                          </w:rPr>
                                                        </w:pPr>
                                                      </w:p>
                                                    </w:txbxContent>
                                                  </v:textbox>
                                                </v:shape>
                                                <v:group id="组合 805" o:spid="_x0000_s1236" style="position:absolute;left:8272;top:8080;width:1309;height:1917" coordorigin="8272,8080" coordsize="1309,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804" o:spid="_x0000_s1237" style="position:absolute;left:8465;top:8481;width:955;height:1516" coordorigin="8439,9755" coordsize="955,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文本框 541" o:spid="_x0000_s1238" type="#_x0000_t202" style="position:absolute;left:8459;top:9755;width:935;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">
                                                      <v:textbox>
                                                        <w:txbxContent>
                                                          <w:p w14:paraId="1BA18B11" w14:textId="77777777" w:rsidR="00D35642" w:rsidRDefault="00D35642" w:rsidP="00F80AA8">
                                                            <w:pPr>
                                                              <w:spacing w:after="0" w:line="0" w:lineRule="atLeast"/>
                                                              <w:rPr>
                                                                <w:sz w:val="15"/>
                                                                <w:lang w:eastAsia="zh-CN"/>
                                                              </w:rPr>
                                                            </w:pPr>
                                                          </w:p>
                                                          <w:p w14:paraId="1F60DE59" w14:textId="77777777" w:rsidR="00D35642" w:rsidRDefault="00D35642" w:rsidP="00F80AA8">
                                                            <w:pPr>
                                                              <w:spacing w:after="0" w:line="0" w:lineRule="atLeast"/>
                                                              <w:rPr>
                                                                <w:sz w:val="15"/>
                                                                <w:lang w:eastAsia="zh-CN"/>
                                                              </w:rPr>
                                                            </w:pPr>
                                                          </w:p>
                                                          <w:p w14:paraId="623EC7A2" w14:textId="77777777" w:rsidR="00D35642" w:rsidRDefault="00D35642" w:rsidP="00F80AA8">
                                                            <w:pPr>
                                                              <w:spacing w:after="0" w:line="0" w:lineRule="atLeast"/>
                                                              <w:rPr>
                                                                <w:sz w:val="15"/>
                                                                <w:lang w:eastAsia="zh-CN"/>
                                                              </w:rPr>
                                                            </w:pPr>
                                                          </w:p>
                                                          <w:p w14:paraId="1D7D80BF" w14:textId="77777777" w:rsidR="00D35642" w:rsidRDefault="00D35642" w:rsidP="00F80AA8">
                                                            <w:pPr>
                                                              <w:spacing w:after="0" w:line="0" w:lineRule="atLeast"/>
                                                              <w:rPr>
                                                                <w:sz w:val="15"/>
                                                              </w:rPr>
                                                            </w:pPr>
                                                            <w:r>
                                                              <w:rPr>
                                                                <w:rFonts w:hint="eastAsia"/>
                                                                <w:sz w:val="15"/>
                                                              </w:rPr>
                                                              <w:t>运行进</w:t>
                                                            </w:r>
                                                          </w:p>
                                                          <w:p w14:paraId="72C0F2A1" w14:textId="77777777" w:rsidR="00D35642" w:rsidRDefault="00D35642" w:rsidP="00F80AA8">
                                                            <w:pPr>
                                                              <w:spacing w:after="0" w:line="0" w:lineRule="atLeast"/>
                                                              <w:rPr>
                                                                <w:sz w:val="15"/>
                                                              </w:rPr>
                                                            </w:pPr>
                                                            <w:r>
                                                              <w:rPr>
                                                                <w:rFonts w:hint="eastAsia"/>
                                                                <w:sz w:val="15"/>
                                                              </w:rPr>
                                                              <w:t>程映象</w:t>
                                                            </w:r>
                                                          </w:p>
                                                        </w:txbxContent>
                                                      </v:textbox>
                                                    </v:shape>
                                                    <v:line id="直线 495" o:spid="_x0000_s1239" style="position:absolute;visibility:visible;mso-wrap-style:square" from="8439,10817" to="9374,10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v:line id="直线 543" o:spid="_x0000_s1240" style="position:absolute;visibility:visible;mso-wrap-style:square" from="8459,10264" to="9394,10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KBxwAAANwAAAAPAAAAZHJzL2Rvd25yZXYueG1sRI9Ba8JA&#10;FITvgv9heUJvurEp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IpqooHHAAAA3AAA&#10;AA8AAAAAAAAAAAAAAAAABwIAAGRycy9kb3ducmV2LnhtbFBLBQYAAAAAAwADALcAAAD7AgAAAAA=&#10;"/>
                                                  </v:group>
                                                  <v:shape id="文本框 462" o:spid="_x0000_s1241" type="#_x0000_t202" style="position:absolute;left:8272;top:8080;width:1309;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" strokecolor="white">
                                                    <v:textbox>
                                                      <w:txbxContent>
                                                        <w:p w14:paraId="6F29031F" w14:textId="77777777" w:rsidR="00D35642" w:rsidRDefault="00D35642" w:rsidP="00F80AA8">
                                                          <w:pPr>
                                                            <w:spacing w:line="0" w:lineRule="atLeast"/>
                                                            <w:rPr>
                                                              <w:sz w:val="15"/>
                                                            </w:rPr>
                                                          </w:pPr>
                                                          <w:r>
                                                            <w:rPr>
                                                              <w:rFonts w:hint="eastAsia"/>
                                                              <w:sz w:val="15"/>
                                                            </w:rPr>
                                                            <w:t>内存</w:t>
                                                          </w:r>
                                                          <w:r>
                                                            <w:rPr>
                                                              <w:rFonts w:hint="eastAsia"/>
                                                              <w:sz w:val="15"/>
                                                            </w:rPr>
                                                            <w:t>(</w:t>
                                                          </w:r>
                                                          <w:r>
                                                            <w:rPr>
                                                              <w:rFonts w:hint="eastAsia"/>
                                                              <w:sz w:val="15"/>
                                                            </w:rPr>
                                                            <w:t>用户区</w:t>
                                                          </w:r>
                                                          <w:r>
                                                            <w:rPr>
                                                              <w:rFonts w:hint="eastAsia"/>
                                                              <w:sz w:val="15"/>
                                                            </w:rPr>
                                                            <w:t>)</w:t>
                                                          </w:r>
                                                        </w:p>
                                                      </w:txbxContent>
                                                    </v:textbox>
                                                  </v:shape>
                                                </v:group>
                                              </v:group>
                                              <v:line id="直线 501" o:spid="_x0000_s1242" style="position:absolute;flip:y;visibility:visible;mso-wrap-style:square" from="8085,6349" to="8085,1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">
                                                <v:stroke dashstyle="dash"/>
                                              </v:line>
                                              <v:group id="组合 565" o:spid="_x0000_s1243" style="position:absolute;left:4532;top:6904;width:3366;height:3703" coordorigin="4519,2097" coordsize="3366,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文本框 540" o:spid="_x0000_s1244" type="#_x0000_t202" style="position:absolute;left:5926;top:2468;width:837;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" strokecolor="white">
                                                  <v:textbox>
                                                    <w:txbxContent>
                                                      <w:p w14:paraId="1369A730" w14:textId="77777777" w:rsidR="00D35642" w:rsidRDefault="00D35642" w:rsidP="00F80AA8">
                                                        <w:pPr>
                                                          <w:spacing w:line="0" w:lineRule="atLeast"/>
                                                          <w:rPr>
                                                            <w:sz w:val="15"/>
                                                          </w:rPr>
                                                        </w:pPr>
                                                        <w:r>
                                                          <w:rPr>
                                                            <w:rFonts w:ascii="宋体" w:hAnsi="宋体" w:hint="eastAsia"/>
                                                            <w:sz w:val="15"/>
                                                          </w:rPr>
                                                          <w:t>⑥装入</w:t>
                                                        </w:r>
                                                        <w:r>
                                                          <w:rPr>
                                                            <w:rFonts w:hint="eastAsia"/>
                                                            <w:sz w:val="15"/>
                                                          </w:rPr>
                                                          <w:t>快表</w:t>
                                                        </w:r>
                                                      </w:p>
                                                    </w:txbxContent>
                                                  </v:textbox>
                                                </v:shape>
                                                <v:line id="直线 481" o:spid="_x0000_s1245" style="position:absolute;visibility:visible;mso-wrap-style:square" from="5454,4134" to="6389,5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v:line id="直线 483" o:spid="_x0000_s1246" style="position:absolute;flip:y;visibility:visible;mso-wrap-style:square" from="6576,4689" to="6576,5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">
                                                  <v:stroke endarrow="block"/>
                                                </v:line>
                                                <v:line id="直线 486" o:spid="_x0000_s1247" style="position:absolute;flip:y;visibility:visible;mso-wrap-style:square" from="7324,4689" to="7324,5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">
                                                  <v:stroke endarrow="block"/>
                                                </v:line>
                                                <v:line id="直线 489" o:spid="_x0000_s1248" style="position:absolute;flip:y;visibility:visible;mso-wrap-style:square" from="6763,4689" to="6763,5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">
                                                  <v:stroke endarrow="block"/>
                                                </v:line>
                                                <v:line id="直线 490" o:spid="_x0000_s1249" style="position:absolute;flip:x;visibility:visible;mso-wrap-style:square" from="5828,3023" to="6202,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">
                                                  <v:stroke endarrow="block"/>
                                                </v:line>
                                                <v:line id="直线 514" o:spid="_x0000_s1250" style="position:absolute;visibility:visible;mso-wrap-style:square" from="5454,3579" to="5454,4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v:line id="直线 517" o:spid="_x0000_s1251" style="position:absolute;flip:x;visibility:visible;mso-wrap-style:square" from="4519,4134" to="5454,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v:line id="直线 518" o:spid="_x0000_s1252" style="position:absolute;visibility:visible;mso-wrap-style:square" from="4519,3393" to="6576,5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v:shape id="文本框 547" o:spid="_x0000_s1253" type="#_x0000_t202" style="position:absolute;left:6576;top:3949;width:112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" strokecolor="white">
                                                  <v:textbox>
                                                    <w:txbxContent>
                                                      <w:p w14:paraId="573F97B4" w14:textId="77777777" w:rsidR="00D35642" w:rsidRDefault="00D35642" w:rsidP="00F80AA8">
                                                        <w:pPr>
                                                          <w:spacing w:line="0" w:lineRule="atLeast"/>
                                                          <w:rPr>
                                                            <w:sz w:val="15"/>
                                                          </w:rPr>
                                                        </w:pPr>
                                                        <w:r>
                                                          <w:rPr>
                                                            <w:rFonts w:hint="eastAsia"/>
                                                            <w:sz w:val="15"/>
                                                          </w:rPr>
                                                          <w:t>物理地址</w:t>
                                                        </w:r>
                                                      </w:p>
                                                    </w:txbxContent>
                                                  </v:textbox>
                                                </v:shape>
                                                <v:shape id="文本框 548" o:spid="_x0000_s1254" type="#_x0000_t202" style="position:absolute;left:6389;top:4319;width:1496;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">
                                                  <v:textbox>
                                                    <w:txbxContent>
                                                      <w:p w14:paraId="3DABC83B" w14:textId="77777777" w:rsidR="00D35642" w:rsidRDefault="00D35642" w:rsidP="00F80AA8">
                                                        <w:pPr>
                                                          <w:spacing w:line="0" w:lineRule="atLeast"/>
                                                          <w:rPr>
                                                            <w:sz w:val="15"/>
                                                          </w:rPr>
                                                        </w:pPr>
                                                        <w:r>
                                                          <w:rPr>
                                                            <w:rFonts w:hint="eastAsia"/>
                                                            <w:sz w:val="15"/>
                                                          </w:rPr>
                                                          <w:t>页框</w:t>
                                                        </w:r>
                                                        <w:r>
                                                          <w:rPr>
                                                            <w:rFonts w:hint="eastAsia"/>
                                                            <w:sz w:val="15"/>
                                                          </w:rPr>
                                                          <w:t xml:space="preserve">   </w:t>
                                                        </w:r>
                                                        <w:r>
                                                          <w:rPr>
                                                            <w:rFonts w:hint="eastAsia"/>
                                                            <w:sz w:val="15"/>
                                                            <w:lang w:eastAsia="zh-CN"/>
                                                          </w:rPr>
                                                          <w:t xml:space="preserve">     </w:t>
                                                        </w:r>
                                                        <w:r>
                                                          <w:rPr>
                                                            <w:rFonts w:hint="eastAsia"/>
                                                            <w:sz w:val="15"/>
                                                          </w:rPr>
                                                          <w:t>页内地址</w:t>
                                                        </w:r>
                                                      </w:p>
                                                    </w:txbxContent>
                                                  </v:textbox>
                                                </v:shape>
                                                <v:shape id="文本框 470" o:spid="_x0000_s1255" type="#_x0000_t202" style="position:absolute;left:5080;top:2097;width:748;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" strokecolor="white">
                                                  <v:textbox>
                                                    <w:txbxContent>
                                                      <w:p w14:paraId="022D523C" w14:textId="77777777" w:rsidR="00D35642" w:rsidRDefault="00D35642" w:rsidP="00F80AA8">
                                                        <w:pPr>
                                                          <w:spacing w:line="0" w:lineRule="atLeast"/>
                                                          <w:rPr>
                                                            <w:sz w:val="15"/>
                                                          </w:rPr>
                                                        </w:pPr>
                                                        <w:r>
                                                          <w:rPr>
                                                            <w:rFonts w:hint="eastAsia"/>
                                                            <w:sz w:val="15"/>
                                                          </w:rPr>
                                                          <w:t>快表</w:t>
                                                        </w:r>
                                                      </w:p>
                                                    </w:txbxContent>
                                                  </v:textbox>
                                                </v:shape>
                                                <v:group id="组合 506" o:spid="_x0000_s1256" style="position:absolute;left:5080;top:2468;width:748;height:1111" coordorigin="6300,2376" coordsize="72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文本框 507" o:spid="_x0000_s1257" type="#_x0000_t202" style="position:absolute;left:6300;top:2376;width:720;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">
                                                    <v:textbox>
                                                      <w:txbxContent>
                                                        <w:p w14:paraId="1FB87043" w14:textId="77777777" w:rsidR="00D35642" w:rsidRDefault="00D35642" w:rsidP="00F80AA8">
                                                          <w:pPr>
                                                            <w:spacing w:line="0" w:lineRule="atLeast"/>
                                                            <w:rPr>
                                                              <w:sz w:val="15"/>
                                                            </w:rPr>
                                                          </w:pPr>
                                                        </w:p>
                                                      </w:txbxContent>
                                                    </v:textbox>
                                                  </v:shape>
                                                  <v:line id="直线 508" o:spid="_x0000_s1258" style="position:absolute;visibility:visible;mso-wrap-style:square" from="6300,2532" to="702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rOxwAAANwAAAAPAAAAZHJzL2Rvd25yZXYueG1sRI9Pa8JA&#10;FMTvQr/D8gq96aZKg6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LcQes7HAAAA3AAA&#10;AA8AAAAAAAAAAAAAAAAABwIAAGRycy9kb3ducmV2LnhtbFBLBQYAAAAAAwADALcAAAD7AgAAAAA=&#10;"/>
                                                  <v:line id="直线 509" o:spid="_x0000_s1259" style="position:absolute;visibility:visible;mso-wrap-style:square" from="6300,2688" to="7020,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9VxwAAANwAAAAPAAAAZHJzL2Rvd25yZXYueG1sRI9Ba8JA&#10;FITvgv9heUJvurGh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Nhc31XHAAAA3AAA&#10;AA8AAAAAAAAAAAAAAAAABwIAAGRycy9kb3ducmV2LnhtbFBLBQYAAAAAAwADALcAAAD7AgAAAAA=&#10;"/>
                                                  <v:line id="直线 510" o:spid="_x0000_s1260" style="position:absolute;visibility:visible;mso-wrap-style:square" from="6300,2844" to="7020,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v:line id="直线 511" o:spid="_x0000_s1261" style="position:absolute;visibility:visible;mso-wrap-style:square" from="6300,3000" to="7020,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v:line id="直线 512" o:spid="_x0000_s1262" style="position:absolute;visibility:visible;mso-wrap-style:square" from="6660,2376" to="6660,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3zN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MgrfM3HAAAA3AAA&#10;AA8AAAAAAAAAAAAAAAAABwIAAGRycy9kb3ducmV2LnhtbFBLBQYAAAAAAwADALcAAAD7AgAAAAA=&#10;"/>
                                                </v:group>
                                              </v:group>
                                              <v:line id="直线 556" o:spid="_x0000_s1263" style="position:absolute;visibility:visible;mso-wrap-style:square" from="4332,11271" to="8085,1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">
                                                <v:stroke dashstyle="dash"/>
                                              </v:line>
                                              <v:line id="直线 516" o:spid="_x0000_s1264" style="position:absolute;visibility:visible;mso-wrap-style:square" from="4332,9176" to="4332,11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">
                                                <v:stroke dashstyle="dash"/>
                                              </v:line>
                                            </v:group>
                                            <v:line id="直线 544" o:spid="_x0000_s1265" style="position:absolute;flip:y;visibility:visible;mso-wrap-style:square" from="6202,7856" to="6202,10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"/>
                                          </v:group>
                                          <v:line id="直线 536" o:spid="_x0000_s1266" style="position:absolute;visibility:visible;mso-wrap-style:square" from="2662,7484" to="2662,10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"/>
                                          <v:line id="直线 479" o:spid="_x0000_s1267" style="position:absolute;visibility:visible;mso-wrap-style:square" from="2849,10076" to="3223,10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">
                                            <v:stroke endarrow="block"/>
                                          </v:line>
                                        </v:group>
                                        <v:line id="直线 538" o:spid="_x0000_s1268" style="position:absolute;visibility:visible;mso-wrap-style:square" from="3410,8211" to="4532,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"/>
                                      </v:group>
                                    </v:group>
                                    <v:line id="直线 549" o:spid="_x0000_s1269" style="position:absolute;visibility:visible;mso-wrap-style:square" from="6950,9150" to="6950,9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"/>
                                    <v:line id="直线 520" o:spid="_x0000_s1270" style="position:absolute;visibility:visible;mso-wrap-style:square" from="5080,10459" to="6763,10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Y2c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JnZjZzHAAAA3AAA&#10;AA8AAAAAAAAAAAAAAAAABwIAAGRycy9kb3ducmV2LnhtbFBLBQYAAAAAAwADALcAAAD7AgAAAAA=&#10;"/>
                                  </v:group>
                                </v:group>
                              </v:group>
                            </v:group>
                          </v:group>
                        </v:group>
                      </v:group>
                    </v:group>
                  </v:group>
                </v:group>
                <w10:anchorlock/>
              </v:group>
            </w:pict>
          </mc:Fallback>
        </mc:AlternateContent>
      </w:r>
    </w:p>
    <w:p w14:paraId="206AFA0E" w14:textId="3120AF17" w:rsidR="000A6E29" w:rsidRDefault="000A6E29" w:rsidP="00164B8F">
      <w:pPr>
        <w:spacing w:after="0" w:line="217" w:lineRule="auto"/>
        <w:ind w:left="106" w:right="48" w:firstLine="415"/>
        <w:jc w:val="center"/>
        <w:rPr>
          <w:rFonts w:ascii="Times New Roman" w:hAnsi="Times New Roman"/>
          <w:spacing w:val="10"/>
          <w:sz w:val="21"/>
          <w:szCs w:val="21"/>
          <w:lang w:eastAsia="zh-CN"/>
        </w:rPr>
      </w:pPr>
      <w:r>
        <w:rPr>
          <w:rFonts w:ascii="Times New Roman" w:hAnsi="Times New Roman"/>
          <w:noProof/>
          <w:sz w:val="21"/>
          <w:szCs w:val="18"/>
          <w:lang w:eastAsia="zh-CN"/>
        </w:rPr>
        <mc:AlternateContent>
          <mc:Choice Requires="wps">
            <w:drawing>
              <wp:inline distT="0" distB="0" distL="0" distR="0" wp14:anchorId="3CA2C936" wp14:editId="1FBC7120">
                <wp:extent cx="2612390" cy="352425"/>
                <wp:effectExtent l="0" t="0" r="16510" b="28575"/>
                <wp:docPr id="245" name="文本框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390" cy="352425"/>
                        </a:xfrm>
                        <a:prstGeom prst="rect">
                          <a:avLst/>
                        </a:prstGeom>
                        <a:solidFill>
                          <a:srgbClr val="FFFFFF"/>
                        </a:solidFill>
                        <a:ln w="9525">
                          <a:solidFill>
                            <a:srgbClr val="FFFFFF"/>
                          </a:solidFill>
                          <a:miter lim="800000"/>
                          <a:headEnd/>
                          <a:tailEnd/>
                        </a:ln>
                      </wps:spPr>
                      <wps:txbx>
                        <w:txbxContent>
                          <w:p w14:paraId="19088195" w14:textId="77777777" w:rsidR="00D35642" w:rsidRDefault="00D35642" w:rsidP="00164B8F">
                            <w:pPr>
                              <w:pStyle w:val="af6"/>
                              <w:ind w:leftChars="0" w:left="0"/>
                              <w:jc w:val="center"/>
                              <w:rPr>
                                <w:rFonts w:ascii="宋体" w:hAnsi="宋体"/>
                                <w:sz w:val="18"/>
                                <w:szCs w:val="18"/>
                                <w:lang w:eastAsia="zh-CN"/>
                              </w:rPr>
                            </w:pPr>
                            <w:r>
                              <w:rPr>
                                <w:rFonts w:ascii="宋体" w:hAnsi="宋体" w:hint="eastAsia"/>
                                <w:sz w:val="18"/>
                                <w:szCs w:val="18"/>
                                <w:lang w:eastAsia="zh-CN"/>
                              </w:rPr>
                              <w:t>图</w:t>
                            </w:r>
                            <w:r>
                              <w:rPr>
                                <w:rFonts w:ascii="宋体" w:hAnsi="宋体" w:hint="eastAsia"/>
                                <w:sz w:val="18"/>
                                <w:szCs w:val="18"/>
                                <w:lang w:eastAsia="zh-CN"/>
                              </w:rPr>
                              <w:t xml:space="preserve">4-14  </w:t>
                            </w:r>
                            <w:r>
                              <w:rPr>
                                <w:rFonts w:ascii="宋体" w:hAnsi="宋体" w:hint="eastAsia"/>
                                <w:sz w:val="18"/>
                                <w:szCs w:val="18"/>
                                <w:lang w:eastAsia="zh-CN"/>
                              </w:rPr>
                              <w:t>请求分页虚存地址转换过程</w:t>
                            </w:r>
                          </w:p>
                          <w:p w14:paraId="765FE739" w14:textId="77777777" w:rsidR="00D35642" w:rsidRDefault="00D35642" w:rsidP="000A6E29">
                            <w:pPr>
                              <w:rPr>
                                <w:lang w:eastAsia="zh-CN"/>
                              </w:rPr>
                            </w:pPr>
                          </w:p>
                        </w:txbxContent>
                      </wps:txbx>
                      <wps:bodyPr rot="0" vert="horz" wrap="square" lIns="91440" tIns="45720" rIns="91440" bIns="45720" anchor="t" anchorCtr="0" upright="1">
                        <a:noAutofit/>
                      </wps:bodyPr>
                    </wps:wsp>
                  </a:graphicData>
                </a:graphic>
              </wp:inline>
            </w:drawing>
          </mc:Choice>
          <mc:Fallback>
            <w:pict>
              <v:shape w14:anchorId="3CA2C936" id="文本框 245" o:spid="_x0000_s1271" type="#_x0000_t202" style="width:205.7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" strokecolor="white">
                <v:textbox>
                  <w:txbxContent>
                    <w:p w14:paraId="19088195" w14:textId="77777777" w:rsidR="00D35642" w:rsidRDefault="00D35642" w:rsidP="00164B8F">
                      <w:pPr>
                        <w:pStyle w:val="af6"/>
                        <w:ind w:leftChars="0" w:left="0"/>
                        <w:jc w:val="center"/>
                        <w:rPr>
                          <w:rFonts w:ascii="宋体" w:hAnsi="宋体"/>
                          <w:sz w:val="18"/>
                          <w:szCs w:val="18"/>
                          <w:lang w:eastAsia="zh-CN"/>
                        </w:rPr>
                      </w:pPr>
                      <w:r>
                        <w:rPr>
                          <w:rFonts w:ascii="宋体" w:hAnsi="宋体" w:hint="eastAsia"/>
                          <w:sz w:val="18"/>
                          <w:szCs w:val="18"/>
                          <w:lang w:eastAsia="zh-CN"/>
                        </w:rPr>
                        <w:t>图</w:t>
                      </w:r>
                      <w:r>
                        <w:rPr>
                          <w:rFonts w:ascii="宋体" w:hAnsi="宋体" w:hint="eastAsia"/>
                          <w:sz w:val="18"/>
                          <w:szCs w:val="18"/>
                          <w:lang w:eastAsia="zh-CN"/>
                        </w:rPr>
                        <w:t xml:space="preserve">4-14  </w:t>
                      </w:r>
                      <w:r>
                        <w:rPr>
                          <w:rFonts w:ascii="宋体" w:hAnsi="宋体" w:hint="eastAsia"/>
                          <w:sz w:val="18"/>
                          <w:szCs w:val="18"/>
                          <w:lang w:eastAsia="zh-CN"/>
                        </w:rPr>
                        <w:t>请求分页虚存地址转换过程</w:t>
                      </w:r>
                    </w:p>
                    <w:p w14:paraId="765FE739" w14:textId="77777777" w:rsidR="00D35642" w:rsidRDefault="00D35642" w:rsidP="000A6E29">
                      <w:pPr>
                        <w:rPr>
                          <w:lang w:eastAsia="zh-CN"/>
                        </w:rPr>
                      </w:pPr>
                    </w:p>
                  </w:txbxContent>
                </v:textbox>
                <w10:anchorlock/>
              </v:shape>
            </w:pict>
          </mc:Fallback>
        </mc:AlternateContent>
      </w:r>
    </w:p>
    <w:p w14:paraId="4DE9E27E" w14:textId="5924DC56" w:rsidR="00164B8F" w:rsidRDefault="00164B8F" w:rsidP="00164B8F">
      <w:pPr>
        <w:spacing w:after="0" w:line="217" w:lineRule="auto"/>
        <w:ind w:left="106" w:right="48" w:firstLine="415"/>
        <w:jc w:val="center"/>
        <w:rPr>
          <w:rFonts w:ascii="Times New Roman" w:hAnsi="Times New Roman"/>
          <w:spacing w:val="10"/>
          <w:sz w:val="21"/>
          <w:szCs w:val="21"/>
          <w:lang w:eastAsia="zh-CN"/>
        </w:rPr>
      </w:pPr>
      <w:r w:rsidRPr="008755B7">
        <w:rPr>
          <w:rFonts w:ascii="Times New Roman" w:hAnsi="Times New Roman"/>
          <w:b/>
          <w:noProof/>
          <w:color w:val="FF0000"/>
          <w:spacing w:val="10"/>
          <w:sz w:val="24"/>
          <w:szCs w:val="18"/>
          <w:lang w:eastAsia="zh-CN"/>
        </w:rPr>
        <w:drawing>
          <wp:inline distT="0" distB="0" distL="0" distR="0" wp14:anchorId="3D445B02" wp14:editId="4260465B">
            <wp:extent cx="5274310" cy="2833958"/>
            <wp:effectExtent l="0" t="0" r="2540" b="508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833958"/>
                    </a:xfrm>
                    <a:prstGeom prst="rect">
                      <a:avLst/>
                    </a:prstGeom>
                    <a:noFill/>
                    <a:ln>
                      <a:noFill/>
                    </a:ln>
                  </pic:spPr>
                </pic:pic>
              </a:graphicData>
            </a:graphic>
          </wp:inline>
        </w:drawing>
      </w:r>
    </w:p>
    <w:p w14:paraId="4307B8DD" w14:textId="46F7ACB6" w:rsidR="000A6E29" w:rsidRDefault="000A6E29" w:rsidP="000A6E29">
      <w:pPr>
        <w:spacing w:after="0" w:line="360" w:lineRule="auto"/>
        <w:ind w:right="88" w:firstLine="415"/>
        <w:jc w:val="both"/>
        <w:rPr>
          <w:rFonts w:ascii="Times New Roman" w:hAnsi="Times New Roman"/>
          <w:spacing w:val="10"/>
          <w:sz w:val="21"/>
          <w:szCs w:val="21"/>
          <w:lang w:eastAsia="zh-CN"/>
        </w:rPr>
      </w:pPr>
      <w:commentRangeStart w:id="31"/>
      <w:r>
        <w:rPr>
          <w:rFonts w:ascii="Times New Roman" w:hAnsi="Times New Roman"/>
          <w:spacing w:val="10"/>
          <w:sz w:val="21"/>
          <w:szCs w:val="21"/>
          <w:lang w:eastAsia="zh-CN"/>
        </w:rPr>
        <w:t>MMU</w:t>
      </w:r>
      <w:r>
        <w:rPr>
          <w:rFonts w:ascii="Times New Roman" w:hAnsi="Times New Roman"/>
          <w:spacing w:val="10"/>
          <w:sz w:val="21"/>
          <w:szCs w:val="21"/>
          <w:lang w:eastAsia="zh-CN"/>
        </w:rPr>
        <w:t>发现缺页并发出缺页异常，存储管理接收控制，进行缺页异常处理的过程如下：步骤</w:t>
      </w:r>
      <w:r>
        <w:rPr>
          <w:rFonts w:ascii="Times New Roman" w:hAnsi="Times New Roman"/>
          <w:spacing w:val="10"/>
          <w:sz w:val="21"/>
          <w:szCs w:val="21"/>
          <w:lang w:eastAsia="zh-CN"/>
        </w:rPr>
        <w:t>1</w:t>
      </w:r>
      <w:r>
        <w:rPr>
          <w:rFonts w:ascii="Times New Roman" w:hAnsi="Times New Roman"/>
          <w:spacing w:val="10"/>
          <w:sz w:val="21"/>
          <w:szCs w:val="21"/>
          <w:lang w:eastAsia="zh-CN"/>
        </w:rPr>
        <w:t>：挂起请求调页的进程。步骤</w:t>
      </w:r>
      <w:r>
        <w:rPr>
          <w:rFonts w:ascii="Times New Roman" w:hAnsi="Times New Roman"/>
          <w:spacing w:val="10"/>
          <w:sz w:val="21"/>
          <w:szCs w:val="21"/>
          <w:lang w:eastAsia="zh-CN"/>
        </w:rPr>
        <w:t>2</w:t>
      </w:r>
      <w:r>
        <w:rPr>
          <w:rFonts w:ascii="Times New Roman" w:hAnsi="Times New Roman"/>
          <w:spacing w:val="10"/>
          <w:sz w:val="21"/>
          <w:szCs w:val="21"/>
          <w:lang w:eastAsia="zh-CN"/>
        </w:rPr>
        <w:t>：根据页号搜索外页表，找到存放此页的磁盘物理地址。步骤</w:t>
      </w:r>
      <w:r>
        <w:rPr>
          <w:rFonts w:ascii="Times New Roman" w:hAnsi="Times New Roman"/>
          <w:spacing w:val="10"/>
          <w:sz w:val="21"/>
          <w:szCs w:val="21"/>
          <w:lang w:eastAsia="zh-CN"/>
        </w:rPr>
        <w:t>3</w:t>
      </w:r>
      <w:r>
        <w:rPr>
          <w:rFonts w:ascii="Times New Roman" w:hAnsi="Times New Roman"/>
          <w:spacing w:val="10"/>
          <w:sz w:val="21"/>
          <w:szCs w:val="21"/>
          <w:lang w:eastAsia="zh-CN"/>
        </w:rPr>
        <w:t>：查看内存是否有空闲页框，如有则分配一个，转步骤</w:t>
      </w:r>
      <w:r>
        <w:rPr>
          <w:rFonts w:ascii="Times New Roman" w:hAnsi="Times New Roman"/>
          <w:spacing w:val="10"/>
          <w:sz w:val="21"/>
          <w:szCs w:val="21"/>
          <w:lang w:eastAsia="zh-CN"/>
        </w:rPr>
        <w:t>6</w:t>
      </w:r>
      <w:r>
        <w:rPr>
          <w:rFonts w:ascii="Times New Roman" w:hAnsi="Times New Roman"/>
          <w:spacing w:val="10"/>
          <w:sz w:val="21"/>
          <w:szCs w:val="21"/>
          <w:lang w:eastAsia="zh-CN"/>
        </w:rPr>
        <w:t>。步骤</w:t>
      </w:r>
      <w:r>
        <w:rPr>
          <w:rFonts w:ascii="Times New Roman" w:hAnsi="Times New Roman"/>
          <w:spacing w:val="10"/>
          <w:sz w:val="21"/>
          <w:szCs w:val="21"/>
          <w:lang w:eastAsia="zh-CN"/>
        </w:rPr>
        <w:t>4</w:t>
      </w:r>
      <w:r>
        <w:rPr>
          <w:rFonts w:ascii="Times New Roman" w:hAnsi="Times New Roman"/>
          <w:spacing w:val="10"/>
          <w:sz w:val="21"/>
          <w:szCs w:val="21"/>
          <w:lang w:eastAsia="zh-CN"/>
        </w:rPr>
        <w:t>：如果内存中无空闲页框，按照替换算法选择淘汰页面，检查其是否被写过或修改过，若否则转步骤</w:t>
      </w:r>
      <w:r>
        <w:rPr>
          <w:rFonts w:ascii="Times New Roman" w:hAnsi="Times New Roman"/>
          <w:spacing w:val="10"/>
          <w:sz w:val="21"/>
          <w:szCs w:val="21"/>
          <w:lang w:eastAsia="zh-CN"/>
        </w:rPr>
        <w:t>6</w:t>
      </w:r>
      <w:r>
        <w:rPr>
          <w:rFonts w:ascii="Times New Roman" w:hAnsi="Times New Roman"/>
          <w:spacing w:val="10"/>
          <w:sz w:val="21"/>
          <w:szCs w:val="21"/>
          <w:lang w:eastAsia="zh-CN"/>
        </w:rPr>
        <w:t>；若是则转下一步。步骤</w:t>
      </w:r>
      <w:r>
        <w:rPr>
          <w:rFonts w:ascii="Times New Roman" w:hAnsi="Times New Roman"/>
          <w:spacing w:val="10"/>
          <w:sz w:val="21"/>
          <w:szCs w:val="21"/>
          <w:lang w:eastAsia="zh-CN"/>
        </w:rPr>
        <w:t>5</w:t>
      </w:r>
      <w:r>
        <w:rPr>
          <w:rFonts w:ascii="Times New Roman" w:hAnsi="Times New Roman"/>
          <w:spacing w:val="10"/>
          <w:sz w:val="21"/>
          <w:szCs w:val="21"/>
          <w:lang w:eastAsia="zh-CN"/>
        </w:rPr>
        <w:t>：将修改过的淘汰页内容写回磁盘原先位置。步骤</w:t>
      </w:r>
      <w:r>
        <w:rPr>
          <w:rFonts w:ascii="Times New Roman" w:hAnsi="Times New Roman"/>
          <w:spacing w:val="10"/>
          <w:sz w:val="21"/>
          <w:szCs w:val="21"/>
          <w:lang w:eastAsia="zh-CN"/>
        </w:rPr>
        <w:t>6</w:t>
      </w:r>
      <w:r>
        <w:rPr>
          <w:rFonts w:ascii="Times New Roman" w:hAnsi="Times New Roman"/>
          <w:spacing w:val="10"/>
          <w:sz w:val="21"/>
          <w:szCs w:val="21"/>
          <w:lang w:eastAsia="zh-CN"/>
        </w:rPr>
        <w:t>：进行调页，把页面装入内存所分配的页框中，同</w:t>
      </w:r>
      <w:r>
        <w:rPr>
          <w:rFonts w:ascii="Times New Roman" w:hAnsi="Times New Roman"/>
          <w:spacing w:val="10"/>
          <w:sz w:val="21"/>
          <w:szCs w:val="21"/>
          <w:lang w:eastAsia="zh-CN"/>
        </w:rPr>
        <w:lastRenderedPageBreak/>
        <w:t>时修改系统页框表和进程页表项。步骤</w:t>
      </w:r>
      <w:r>
        <w:rPr>
          <w:rFonts w:ascii="Times New Roman" w:hAnsi="Times New Roman"/>
          <w:spacing w:val="10"/>
          <w:sz w:val="21"/>
          <w:szCs w:val="21"/>
          <w:lang w:eastAsia="zh-CN"/>
        </w:rPr>
        <w:t>7</w:t>
      </w:r>
      <w:r>
        <w:rPr>
          <w:rFonts w:ascii="Times New Roman" w:hAnsi="Times New Roman"/>
          <w:spacing w:val="10"/>
          <w:sz w:val="21"/>
          <w:szCs w:val="21"/>
          <w:lang w:eastAsia="zh-CN"/>
        </w:rPr>
        <w:t>：返回进程断点，重新启动被中断指令。</w:t>
      </w:r>
      <w:commentRangeEnd w:id="31"/>
      <w:r w:rsidR="00F80AA8">
        <w:rPr>
          <w:rStyle w:val="ad"/>
          <w:rFonts w:ascii="Times New Roman" w:eastAsiaTheme="minorEastAsia" w:hAnsi="Times New Roman" w:cstheme="minorBidi"/>
          <w:kern w:val="2"/>
          <w:lang w:eastAsia="zh-CN"/>
        </w:rPr>
        <w:commentReference w:id="31"/>
      </w:r>
    </w:p>
    <w:p w14:paraId="563DBBBE"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sidRPr="00451168">
        <w:rPr>
          <w:rFonts w:ascii="Times New Roman" w:hAnsi="Times New Roman" w:hint="eastAsia"/>
          <w:b/>
          <w:color w:val="4472C4" w:themeColor="accent1"/>
          <w:spacing w:val="10"/>
          <w:sz w:val="21"/>
          <w:szCs w:val="21"/>
          <w:lang w:eastAsia="zh-CN"/>
        </w:rPr>
        <w:t>当进程访问内存中没有的页面时，就会引发缺页中断，页面转换硬件在页表中转换地址时可用位被置零</w:t>
      </w:r>
      <w:r>
        <w:rPr>
          <w:rFonts w:ascii="Times New Roman" w:hAnsi="Times New Roman" w:hint="eastAsia"/>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操作系统就会被通知产生了异常，这个异常引发了操作系统对页面缺失的处理：</w:t>
      </w:r>
    </w:p>
    <w:p w14:paraId="1958399F"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1</w:t>
      </w:r>
      <w:r>
        <w:rPr>
          <w:rFonts w:ascii="Times New Roman" w:hAnsi="Times New Roman" w:hint="eastAsia"/>
          <w:b/>
          <w:color w:val="4472C4" w:themeColor="accent1"/>
          <w:spacing w:val="10"/>
          <w:sz w:val="21"/>
          <w:szCs w:val="21"/>
          <w:lang w:eastAsia="zh-CN"/>
        </w:rPr>
        <w:t>检查内置的表格，一般是进程自带的</w:t>
      </w:r>
      <w:r>
        <w:rPr>
          <w:rFonts w:ascii="Times New Roman" w:hAnsi="Times New Roman" w:hint="eastAsia"/>
          <w:b/>
          <w:color w:val="4472C4" w:themeColor="accent1"/>
          <w:spacing w:val="10"/>
          <w:sz w:val="21"/>
          <w:szCs w:val="21"/>
          <w:lang w:eastAsia="zh-CN"/>
        </w:rPr>
        <w:t>PCB</w:t>
      </w:r>
      <w:r>
        <w:rPr>
          <w:rFonts w:ascii="Times New Roman" w:hAnsi="Times New Roman" w:hint="eastAsia"/>
          <w:b/>
          <w:color w:val="4472C4" w:themeColor="accent1"/>
          <w:spacing w:val="10"/>
          <w:sz w:val="21"/>
          <w:szCs w:val="21"/>
          <w:lang w:eastAsia="zh-CN"/>
        </w:rPr>
        <w:t>中的数据，来决定页面是否在内存中</w:t>
      </w:r>
    </w:p>
    <w:p w14:paraId="68A75B2E"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2</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如果内存中没有对应的页面，这个页面真实存在只不过没有被放到内存中，那么就把他放到内存中。</w:t>
      </w:r>
    </w:p>
    <w:p w14:paraId="7761EC6B"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3</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找到一个空闲页框</w:t>
      </w:r>
    </w:p>
    <w:p w14:paraId="02B7B69E" w14:textId="77777777"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4</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准备一系列磁盘操作来把目标页放到分配的页框中</w:t>
      </w:r>
    </w:p>
    <w:p w14:paraId="5CE574AF" w14:textId="016F8D5B" w:rsid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5</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当磁盘读取完成之后，要对内置表格进行修改，把对应的页标记为在内存中</w:t>
      </w:r>
    </w:p>
    <w:p w14:paraId="26A9AC25" w14:textId="4DF86CEB" w:rsidR="00164B8F" w:rsidRPr="00164B8F" w:rsidRDefault="00164B8F" w:rsidP="00164B8F">
      <w:pPr>
        <w:spacing w:after="0" w:line="360" w:lineRule="auto"/>
        <w:ind w:right="88" w:firstLine="415"/>
        <w:jc w:val="both"/>
        <w:rPr>
          <w:rFonts w:ascii="Times New Roman" w:hAnsi="Times New Roman"/>
          <w:b/>
          <w:color w:val="4472C4" w:themeColor="accent1"/>
          <w:spacing w:val="10"/>
          <w:sz w:val="21"/>
          <w:szCs w:val="21"/>
          <w:lang w:eastAsia="zh-CN"/>
        </w:rPr>
      </w:pPr>
      <w:r>
        <w:rPr>
          <w:rFonts w:ascii="Times New Roman" w:hAnsi="Times New Roman" w:hint="eastAsia"/>
          <w:b/>
          <w:color w:val="4472C4" w:themeColor="accent1"/>
          <w:spacing w:val="10"/>
          <w:sz w:val="21"/>
          <w:szCs w:val="21"/>
          <w:lang w:eastAsia="zh-CN"/>
        </w:rPr>
        <w:t>6</w:t>
      </w:r>
      <w:r>
        <w:rPr>
          <w:rFonts w:ascii="Times New Roman" w:hAnsi="Times New Roman"/>
          <w:b/>
          <w:color w:val="4472C4" w:themeColor="accent1"/>
          <w:spacing w:val="10"/>
          <w:sz w:val="21"/>
          <w:szCs w:val="21"/>
          <w:lang w:eastAsia="zh-CN"/>
        </w:rPr>
        <w:t>.</w:t>
      </w:r>
      <w:r>
        <w:rPr>
          <w:rFonts w:ascii="Times New Roman" w:hAnsi="Times New Roman" w:hint="eastAsia"/>
          <w:b/>
          <w:color w:val="4472C4" w:themeColor="accent1"/>
          <w:spacing w:val="10"/>
          <w:sz w:val="21"/>
          <w:szCs w:val="21"/>
          <w:lang w:eastAsia="zh-CN"/>
        </w:rPr>
        <w:t>把当时暂停的指令重新启动，程序就可以访问该页了</w:t>
      </w:r>
    </w:p>
    <w:p w14:paraId="1A4BBE9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分页虚存系统中，由于页面在需要时是根据进程请求装入内存的，因此，称为请求分页虚存管理。优点是：进程的程序和数据可按页分散存放在内存中，既有利于提高内存利用率，又有利于多道程序运行。缺点是：要有一定硬件支持，要进行缺页异常处理，机器成本增加，系统开销加大，此外，页内会出现碎片，如果页面较大，则内存仍有一定损失。</w:t>
      </w:r>
    </w:p>
    <w:p w14:paraId="66DB8B8F"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3. </w:t>
      </w:r>
      <w:r>
        <w:rPr>
          <w:rFonts w:ascii="Times New Roman" w:hAnsi="Times New Roman"/>
          <w:b/>
          <w:bCs/>
          <w:spacing w:val="10"/>
          <w:sz w:val="21"/>
          <w:szCs w:val="21"/>
          <w:lang w:eastAsia="zh-CN"/>
        </w:rPr>
        <w:t>交换区</w:t>
      </w:r>
    </w:p>
    <w:p w14:paraId="0F85CB9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虚存系统中，内存只能为每个进程保存部分页面，当要访问的页面不在内存时，就必须将其装入。显然，新装入内存的页面将替换掉一个原有页面，而这个被替换的页面有可能在将来又要再次换入内存，不能简单地将它丢弃。于是，系统将该页面内容保存在外存（磁盘）上。操作系统在磁盘上定义一个交换区用来保存临时换出的页面，交换区由磁盘上的一个或多个磁盘分区组成，系统在安装配置时就已保留好若干磁盘分区作为交换区。交换区是物理内存的扩展，它和内存一起组成虚拟存储空间，因此，不允许文件系统使用交换区所占用的磁盘分区。当系统启动时，该交换分区为空，系统记录它的起始位置和大小。简单做法是：当一个进程启动时，留出与这个进程一样大的交换分区，剩余大小为总空间量减去这个交换分区大小。进程运行结束后，会释放其磁盘上的交换区。</w:t>
      </w:r>
    </w:p>
    <w:p w14:paraId="1ADFFCC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与每个进程对应的是其交换区的磁盘地址，即进程映像所保存的位置。这一信息记录在进程的外页表中。写回一个页面时，计算写回地址的过程很简单，将进程</w:t>
      </w:r>
      <w:r>
        <w:rPr>
          <w:rFonts w:ascii="Times New Roman" w:hAnsi="Times New Roman"/>
          <w:spacing w:val="10"/>
          <w:sz w:val="21"/>
          <w:szCs w:val="21"/>
          <w:lang w:eastAsia="zh-CN"/>
        </w:rPr>
        <w:lastRenderedPageBreak/>
        <w:t>虚存空间中的页号，经简单计算再加上交换区的开始地址。但在进程启动前必须初始化交换区，可将整个进程映像复制到交换区，以便随时可将所需页面装入。</w:t>
      </w:r>
      <w:r>
        <w:rPr>
          <w:rFonts w:ascii="Times New Roman" w:hAnsi="Times New Roman"/>
          <w:spacing w:val="10"/>
          <w:sz w:val="21"/>
          <w:szCs w:val="21"/>
          <w:lang w:eastAsia="zh-CN"/>
        </w:rPr>
        <w:t xml:space="preserve">               </w:t>
      </w:r>
    </w:p>
    <w:p w14:paraId="1DF13C7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但这种简单模式有一个问题：进程在启动后可能增大，尽管程序正文通常是固定的，但数据有时增长，堆栈会增长。这样，最好为正文、数据和堆栈分别保留交换区，并且为这些交换在磁盘上多留几块。另一个极端做法是事先什么也不分配，在页面换出时为其分配磁盘空间，并在换入时回收磁盘空间，这样内存中的进程不必固定于任何交换空间位置。其缺点是内存中每个页面都要记录相应变动的磁盘地址，管理较为复杂。</w:t>
      </w:r>
    </w:p>
    <w:p w14:paraId="4AA9FA8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交换区管理重点是维护交换区映射表，该表用来记录所有被换出内存的页面在交换区中的位置，以便在需要时再次换入内存。当页面第二次被换出内存时，仅当页面修改过（脏页）才写入交换区，否则，因已有副本就直接将它丢弃。</w:t>
      </w:r>
      <w:r>
        <w:rPr>
          <w:rFonts w:ascii="Times New Roman" w:hAnsi="Times New Roman"/>
          <w:spacing w:val="10"/>
          <w:sz w:val="21"/>
          <w:szCs w:val="21"/>
          <w:lang w:eastAsia="zh-CN"/>
        </w:rPr>
        <w:t xml:space="preserve"> </w:t>
      </w:r>
    </w:p>
    <w:p w14:paraId="75FCB73A"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4. </w:t>
      </w:r>
      <w:r>
        <w:rPr>
          <w:rFonts w:ascii="Times New Roman" w:hAnsi="Times New Roman"/>
          <w:b/>
          <w:bCs/>
          <w:spacing w:val="10"/>
          <w:sz w:val="21"/>
          <w:szCs w:val="21"/>
          <w:lang w:eastAsia="zh-CN"/>
        </w:rPr>
        <w:t>页面装入策略和清除策略</w:t>
      </w:r>
    </w:p>
    <w:p w14:paraId="7B0E100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页面装入策略决定何时把页面装入内存，有两种基本策略：请页式（</w:t>
      </w:r>
      <w:r>
        <w:rPr>
          <w:rFonts w:ascii="Times New Roman" w:hAnsi="Times New Roman"/>
          <w:spacing w:val="10"/>
          <w:sz w:val="21"/>
          <w:szCs w:val="21"/>
          <w:lang w:eastAsia="zh-CN"/>
        </w:rPr>
        <w:t>demand paging</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预调式（</w:t>
      </w:r>
      <w:r>
        <w:rPr>
          <w:rFonts w:ascii="Times New Roman" w:hAnsi="Times New Roman"/>
          <w:spacing w:val="10"/>
          <w:sz w:val="21"/>
          <w:szCs w:val="21"/>
          <w:lang w:eastAsia="zh-CN"/>
        </w:rPr>
        <w:t>prepaging</w:t>
      </w:r>
      <w:r>
        <w:rPr>
          <w:rFonts w:ascii="Times New Roman" w:hAnsi="Times New Roman"/>
          <w:spacing w:val="10"/>
          <w:sz w:val="21"/>
          <w:szCs w:val="21"/>
          <w:lang w:eastAsia="zh-CN"/>
        </w:rPr>
        <w:t>）。</w:t>
      </w:r>
    </w:p>
    <w:p w14:paraId="65899C0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请页式是当产生缺页异常时调入页面。该策略优点：确保只有被访问页面才会调入，节省内存空间；缺点：缺页异常处理次数多，调页系统开销大；由于每次仅调用一页，磁盘</w:t>
      </w:r>
      <w:r>
        <w:rPr>
          <w:rFonts w:ascii="Times New Roman" w:hAnsi="Times New Roman"/>
          <w:spacing w:val="10"/>
          <w:sz w:val="21"/>
          <w:szCs w:val="21"/>
          <w:lang w:eastAsia="zh-CN"/>
        </w:rPr>
        <w:t>I/O</w:t>
      </w:r>
      <w:r>
        <w:rPr>
          <w:rFonts w:ascii="Times New Roman" w:hAnsi="Times New Roman"/>
          <w:spacing w:val="10"/>
          <w:sz w:val="21"/>
          <w:szCs w:val="21"/>
          <w:lang w:eastAsia="zh-CN"/>
        </w:rPr>
        <w:t>操作次数猛增。预调式在使用页面前预先调入内存。操作系统依据某种算法，动态预测进程最可能要访问的页面。尽量做到进程要访问的页面已经调入内存，且每次调入若干页面，而不是仅调入一页。该策略优点：减少磁盘</w:t>
      </w:r>
      <w:r>
        <w:rPr>
          <w:rFonts w:ascii="Times New Roman" w:hAnsi="Times New Roman"/>
          <w:spacing w:val="10"/>
          <w:sz w:val="21"/>
          <w:szCs w:val="21"/>
          <w:lang w:eastAsia="zh-CN"/>
        </w:rPr>
        <w:t>I/O</w:t>
      </w:r>
      <w:r>
        <w:rPr>
          <w:rFonts w:ascii="Times New Roman" w:hAnsi="Times New Roman"/>
          <w:spacing w:val="10"/>
          <w:sz w:val="21"/>
          <w:szCs w:val="21"/>
          <w:lang w:eastAsia="zh-CN"/>
        </w:rPr>
        <w:t>启动次数，节省寻道和搜索时间。缺点：如果所调页面大多未被使用，则效率就很低，可见，预调页要建立在可靠预测的基础之上。</w:t>
      </w:r>
      <w:r>
        <w:rPr>
          <w:rFonts w:ascii="Times New Roman" w:hAnsi="Times New Roman"/>
          <w:spacing w:val="10"/>
          <w:sz w:val="21"/>
          <w:szCs w:val="21"/>
          <w:lang w:eastAsia="zh-CN"/>
        </w:rPr>
        <w:t xml:space="preserve"> </w:t>
      </w:r>
    </w:p>
    <w:p w14:paraId="6B32CCD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页面清除策略与装入策略相对应，考虑何时把修改过的页面写回外存，常用方法有：</w:t>
      </w:r>
    </w:p>
    <w:p w14:paraId="16EA602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页式和预约式。请页式清除是仅当一页被选中进行替换且其内容被修改过，才把它写回磁盘。预约式清除是对于所有更改过的页面，在需要替换之前把它们都写回磁盘，可成批进行。对于预约式清除，写出的页仍然在内存中，直到页替换算法选中此页从内存中移出。但如若刚刚写回很多页面，在它们被替换之前，其中大部分又被修改过，那么，预约式清除就毫无意义。对于请页式清除，写出一页是在读进新页之前进行的，它要成对操作，虽然仅需写回一页，但进程不得不等待两次</w:t>
      </w:r>
      <w:r>
        <w:rPr>
          <w:rFonts w:ascii="Times New Roman" w:hAnsi="Times New Roman"/>
          <w:spacing w:val="10"/>
          <w:sz w:val="21"/>
          <w:szCs w:val="21"/>
          <w:lang w:eastAsia="zh-CN"/>
        </w:rPr>
        <w:t xml:space="preserve"> I/O </w:t>
      </w:r>
      <w:r>
        <w:rPr>
          <w:rFonts w:ascii="Times New Roman" w:hAnsi="Times New Roman"/>
          <w:spacing w:val="10"/>
          <w:sz w:val="21"/>
          <w:szCs w:val="21"/>
          <w:lang w:eastAsia="zh-CN"/>
        </w:rPr>
        <w:t>操作完成，可能会降低系统性能。</w:t>
      </w:r>
    </w:p>
    <w:p w14:paraId="38787E2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p>
    <w:p w14:paraId="018D90C4"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5. </w:t>
      </w:r>
      <w:r>
        <w:rPr>
          <w:rFonts w:ascii="Times New Roman" w:hAnsi="Times New Roman"/>
          <w:b/>
          <w:bCs/>
          <w:spacing w:val="10"/>
          <w:sz w:val="21"/>
          <w:szCs w:val="21"/>
          <w:lang w:eastAsia="zh-CN"/>
        </w:rPr>
        <w:t>页面分配策略</w:t>
      </w:r>
    </w:p>
    <w:p w14:paraId="2EF771D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请求分页虚存管理排除内存实际容量的约束，使更多进程能同时多道运行，从而，提高系统效率，但是，缺页处理要付出很大代价，由于页面调入和调出要增加</w:t>
      </w:r>
      <w:r>
        <w:rPr>
          <w:rFonts w:ascii="Times New Roman" w:hAnsi="Times New Roman"/>
          <w:spacing w:val="10"/>
          <w:sz w:val="21"/>
          <w:szCs w:val="21"/>
          <w:lang w:eastAsia="zh-CN"/>
        </w:rPr>
        <w:t xml:space="preserve"> I/O </w:t>
      </w:r>
      <w:r>
        <w:rPr>
          <w:rFonts w:ascii="Times New Roman" w:hAnsi="Times New Roman"/>
          <w:spacing w:val="10"/>
          <w:sz w:val="21"/>
          <w:szCs w:val="21"/>
          <w:lang w:eastAsia="zh-CN"/>
        </w:rPr>
        <w:t>操作负担，因此，应尽可能地减少缺页次数。那么，究竟如何为进程分配页框呢？当出现缺页时，页面替换算法的作用范围应局限于此进程的页面，还是内存中所有进程的页面？这两个问题均涉及进程驻留页面的管理。</w:t>
      </w:r>
    </w:p>
    <w:p w14:paraId="65D624C2"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果在进程生命周期中，保持页框数固定不变，称其为固定分配，在创建进程时，根据进程类型和系统规则决定页框数，只要有一个缺页异常产生，进程就会有一页被替换；如果在进程生命周期中，所分得的页框数可变，称为可变分配，当进程运行的某一阶段缺页率较高，说明目前局部性较差，系统可多分页框降低缺页率，反之，说明局部性较好，可减少所配给的页框数。</w:t>
      </w:r>
    </w:p>
    <w:p w14:paraId="634D16E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替换可采用两种策略：局部替换和全局替换。如果页面替换算法的作用范围是整个系统，不考虑进程属主，称全局页面替换算法；如果作用范围局限于进程自身，称局部页面替换算法。要为每个进程维护一组页面，称其为工作集，其大小随进程的执行而变化，应自动地排除不再在工作集中的页面。当工作集大小会在进程运行期间发生较大变化时，全局算法比局部算法好，但是系统必须不断地确定应给每个进程分配的页框数，这是困难的任务。</w:t>
      </w:r>
    </w:p>
    <w:p w14:paraId="1F749E2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固定分配往往和局部替换策略配合使用，进程运行期间分得的页框数不再改变，如果发生缺页异常，只能从进程在内存的页面中选出一页替换，以保证进程页框总数不变。该策略难点在于：应给进程分配多少页框才合适？少了，缺页异常率高；多了，内存中能同时运行的进程数减少，造成处理器和其他设备空闲。常用的固定分配算法有：平均分配、比例分配、优先权分配等。</w:t>
      </w:r>
    </w:p>
    <w:p w14:paraId="57E3BF7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配往往和全局替换策略配合使用，为系统中的进程分配一定数目的页框，操作系统保留若干空闲页框。进程发生缺页时，从系统空闲页框中为其分配，把所缺页面调入此页框，于是产生缺页的进程的内存空间会逐渐增大，有助于减少系统缺页异常总次数。当系统拥有的空闲页框几近耗尽时，要从内存中选择页面淘汰，可以是内存中任一进程的页面，这样又会使某进程页框数减少，缺页异常率上升。这种方法的难点在于选择哪个页面作替换，应用某一种淘汰策略选页时，并未确定哪个进程会失去页面。如果选择某个进程，此进程工作集的缩小会严重影响其运行，</w:t>
      </w:r>
      <w:r>
        <w:rPr>
          <w:rFonts w:ascii="Times New Roman" w:hAnsi="Times New Roman"/>
          <w:spacing w:val="10"/>
          <w:sz w:val="21"/>
          <w:szCs w:val="21"/>
          <w:lang w:eastAsia="zh-CN"/>
        </w:rPr>
        <w:lastRenderedPageBreak/>
        <w:t>那么，这个选择就不是最佳的。</w:t>
      </w:r>
    </w:p>
    <w:p w14:paraId="57342F4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可变分配配合局部替换可克服可变分配配合全局替换时存在的缺点，实现要点如下：（</w:t>
      </w:r>
      <w:r>
        <w:rPr>
          <w:rFonts w:ascii="Times New Roman" w:hAnsi="Times New Roman"/>
          <w:spacing w:val="10"/>
          <w:sz w:val="21"/>
          <w:szCs w:val="21"/>
          <w:lang w:eastAsia="zh-CN"/>
        </w:rPr>
        <w:t>1</w:t>
      </w:r>
      <w:r>
        <w:rPr>
          <w:rFonts w:ascii="Times New Roman" w:hAnsi="Times New Roman"/>
          <w:spacing w:val="10"/>
          <w:sz w:val="21"/>
          <w:szCs w:val="21"/>
          <w:lang w:eastAsia="zh-CN"/>
        </w:rPr>
        <w:t>）新进程装入内存时，根据应用类型、程序要求，分配给一定数目页框，可用请页式或预调式完成分配；（</w:t>
      </w:r>
      <w:r>
        <w:rPr>
          <w:rFonts w:ascii="Times New Roman" w:hAnsi="Times New Roman"/>
          <w:spacing w:val="10"/>
          <w:sz w:val="21"/>
          <w:szCs w:val="21"/>
          <w:lang w:eastAsia="zh-CN"/>
        </w:rPr>
        <w:t>2</w:t>
      </w:r>
      <w:r>
        <w:rPr>
          <w:rFonts w:ascii="Times New Roman" w:hAnsi="Times New Roman"/>
          <w:spacing w:val="10"/>
          <w:sz w:val="21"/>
          <w:szCs w:val="21"/>
          <w:lang w:eastAsia="zh-CN"/>
        </w:rPr>
        <w:t>）当产生缺页异常时，从进程的页面中选择一页淘汰；（</w:t>
      </w:r>
      <w:r>
        <w:rPr>
          <w:rFonts w:ascii="Times New Roman" w:hAnsi="Times New Roman"/>
          <w:spacing w:val="10"/>
          <w:sz w:val="21"/>
          <w:szCs w:val="21"/>
          <w:lang w:eastAsia="zh-CN"/>
        </w:rPr>
        <w:t>3</w:t>
      </w:r>
      <w:r>
        <w:rPr>
          <w:rFonts w:ascii="Times New Roman" w:hAnsi="Times New Roman"/>
          <w:spacing w:val="10"/>
          <w:sz w:val="21"/>
          <w:szCs w:val="21"/>
          <w:lang w:eastAsia="zh-CN"/>
        </w:rPr>
        <w:t>）不时重新评价进程的缺页率，增加或减少分配给进程的页框数，以改善系统总体性能。</w:t>
      </w:r>
    </w:p>
    <w:p w14:paraId="0805F5AF"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6. </w:t>
      </w:r>
      <w:r>
        <w:rPr>
          <w:rFonts w:ascii="Times New Roman" w:hAnsi="Times New Roman"/>
          <w:b/>
          <w:bCs/>
          <w:spacing w:val="10"/>
          <w:sz w:val="21"/>
          <w:szCs w:val="21"/>
          <w:lang w:eastAsia="zh-CN"/>
        </w:rPr>
        <w:t>缺页中断率</w:t>
      </w:r>
    </w:p>
    <w:p w14:paraId="67AEF3F8" w14:textId="2A1C5280"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存能够给用户提供一个容量很大的存储空间，但当内存空间已满而又要装入新页时，必须按照预定算法把已在内存中的页面写回，这项工作称为页面替换。用来确定被淘汰页的算法称为淘汰算法。如果选用不合适的算法，会出现这样的现象：刚被淘汰的页面立即又要调用，而调入不久随即被淘汰，淘汰不久再被调入，如此反复，使得整个系统的页面调度非常频繁，以致大部分时间都花费在来回调度页面上，而不是执行计算任务，这种现象叫做</w:t>
      </w:r>
      <w:r>
        <w:rPr>
          <w:rFonts w:ascii="Times New Roman" w:hAnsi="Times New Roman"/>
          <w:spacing w:val="10"/>
          <w:sz w:val="21"/>
          <w:szCs w:val="21"/>
          <w:lang w:eastAsia="zh-CN"/>
        </w:rPr>
        <w:t>“</w:t>
      </w:r>
      <w:r>
        <w:rPr>
          <w:rFonts w:ascii="Times New Roman" w:hAnsi="Times New Roman"/>
          <w:spacing w:val="10"/>
          <w:sz w:val="21"/>
          <w:szCs w:val="21"/>
          <w:lang w:eastAsia="zh-CN"/>
        </w:rPr>
        <w:t>抖动</w:t>
      </w:r>
      <w:r>
        <w:rPr>
          <w:rFonts w:ascii="Times New Roman" w:hAnsi="Times New Roman"/>
          <w:spacing w:val="10"/>
          <w:sz w:val="21"/>
          <w:szCs w:val="21"/>
          <w:lang w:eastAsia="zh-CN"/>
        </w:rPr>
        <w:t>”</w:t>
      </w:r>
      <w:r>
        <w:rPr>
          <w:rFonts w:ascii="Times New Roman" w:hAnsi="Times New Roman"/>
          <w:spacing w:val="10"/>
          <w:sz w:val="21"/>
          <w:szCs w:val="21"/>
          <w:lang w:eastAsia="zh-CN"/>
        </w:rPr>
        <w:t>或</w:t>
      </w:r>
      <w:r>
        <w:rPr>
          <w:rFonts w:ascii="Times New Roman" w:hAnsi="Times New Roman"/>
          <w:spacing w:val="10"/>
          <w:sz w:val="21"/>
          <w:szCs w:val="21"/>
          <w:lang w:eastAsia="zh-CN"/>
        </w:rPr>
        <w:t>”</w:t>
      </w:r>
      <w:r>
        <w:rPr>
          <w:rFonts w:ascii="Times New Roman" w:hAnsi="Times New Roman"/>
          <w:spacing w:val="10"/>
          <w:sz w:val="21"/>
          <w:szCs w:val="21"/>
          <w:lang w:eastAsia="zh-CN"/>
        </w:rPr>
        <w:t>颠簸</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thrashing</w:t>
      </w:r>
      <w:r>
        <w:rPr>
          <w:rFonts w:ascii="Times New Roman" w:hAnsi="Times New Roman"/>
          <w:spacing w:val="10"/>
          <w:sz w:val="21"/>
          <w:szCs w:val="21"/>
          <w:lang w:eastAsia="zh-CN"/>
        </w:rPr>
        <w:t>），一个好的调度算法应减少和避免抖动现象。</w:t>
      </w:r>
    </w:p>
    <w:p w14:paraId="1B95B0D9" w14:textId="6BC8F0FB" w:rsidR="00CE2F20" w:rsidRDefault="00CE2F20" w:rsidP="000A6E29">
      <w:pPr>
        <w:spacing w:after="0" w:line="360" w:lineRule="auto"/>
        <w:ind w:right="88" w:firstLine="415"/>
        <w:jc w:val="both"/>
        <w:rPr>
          <w:rFonts w:ascii="Times New Roman" w:hAnsi="Times New Roman"/>
          <w:spacing w:val="10"/>
          <w:sz w:val="21"/>
          <w:szCs w:val="21"/>
          <w:lang w:eastAsia="zh-CN"/>
        </w:rPr>
      </w:pPr>
      <w:ins w:id="32" w:author="simeng zhao" w:date="2018-01-21T22:10:00Z">
        <w:r>
          <w:rPr>
            <w:rFonts w:ascii="Times New Roman" w:hAnsi="Times New Roman" w:hint="eastAsia"/>
            <w:spacing w:val="10"/>
            <w:sz w:val="21"/>
            <w:szCs w:val="21"/>
            <w:lang w:eastAsia="zh-CN"/>
          </w:rPr>
          <w:t>一个系统随着同时运行的进程的数量的增加，系统的效率的变化曲线如下</w:t>
        </w:r>
      </w:ins>
    </w:p>
    <w:p w14:paraId="3DD2502E" w14:textId="77777777" w:rsidR="000A6E29" w:rsidRPr="007A2E32" w:rsidRDefault="000A6E29" w:rsidP="000A6E29">
      <w:pPr>
        <w:spacing w:after="0" w:line="360" w:lineRule="auto"/>
        <w:ind w:right="88" w:firstLine="415"/>
        <w:jc w:val="both"/>
        <w:rPr>
          <w:rFonts w:ascii="Times New Roman" w:hAnsi="Times New Roman"/>
          <w:spacing w:val="10"/>
          <w:sz w:val="21"/>
          <w:szCs w:val="21"/>
          <w:lang w:eastAsia="zh-CN"/>
        </w:rPr>
      </w:pPr>
      <w:r w:rsidRPr="007A2E32">
        <w:rPr>
          <w:rFonts w:ascii="Times New Roman" w:hAnsi="Times New Roman" w:hint="eastAsia"/>
          <w:spacing w:val="10"/>
          <w:sz w:val="21"/>
          <w:szCs w:val="21"/>
          <w:lang w:eastAsia="zh-CN"/>
        </w:rPr>
        <w:t>/</w:t>
      </w:r>
      <w:r w:rsidRPr="007A2E32">
        <w:rPr>
          <w:rFonts w:ascii="Times New Roman" w:hAnsi="Times New Roman"/>
          <w:spacing w:val="10"/>
          <w:sz w:val="21"/>
          <w:szCs w:val="21"/>
          <w:lang w:eastAsia="zh-CN"/>
        </w:rPr>
        <w:t>/</w:t>
      </w:r>
      <w:r w:rsidRPr="007A2E32">
        <w:rPr>
          <w:rFonts w:ascii="Times New Roman" w:hAnsi="Times New Roman"/>
          <w:spacing w:val="10"/>
          <w:sz w:val="21"/>
          <w:szCs w:val="21"/>
          <w:lang w:eastAsia="zh-CN"/>
        </w:rPr>
        <w:t>对于抖动的解释放在下面的原因解释之后更合适</w:t>
      </w:r>
    </w:p>
    <w:p w14:paraId="485ABB71" w14:textId="55D1E06D" w:rsidR="000A6E29" w:rsidRPr="007A2E32" w:rsidRDefault="000A6E29" w:rsidP="000A6E29">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2598B703" wp14:editId="426FCB2A">
            <wp:extent cx="5098415" cy="3335655"/>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8415" cy="3335655"/>
                    </a:xfrm>
                    <a:prstGeom prst="rect">
                      <a:avLst/>
                    </a:prstGeom>
                    <a:noFill/>
                    <a:ln>
                      <a:noFill/>
                    </a:ln>
                  </pic:spPr>
                </pic:pic>
              </a:graphicData>
            </a:graphic>
          </wp:inline>
        </w:drawing>
      </w:r>
    </w:p>
    <w:p w14:paraId="5BD5C9DF" w14:textId="77777777" w:rsidR="000A6E29" w:rsidRPr="007A2E32" w:rsidRDefault="000A6E29" w:rsidP="000A6E29">
      <w:pPr>
        <w:spacing w:before="15"/>
        <w:jc w:val="both"/>
        <w:rPr>
          <w:rFonts w:ascii="Times New Roman" w:hAnsi="Times New Roman"/>
          <w:b/>
          <w:color w:val="FF0000"/>
          <w:spacing w:val="10"/>
          <w:sz w:val="24"/>
          <w:szCs w:val="18"/>
          <w:lang w:eastAsia="zh-CN"/>
        </w:rPr>
      </w:pP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w:t>
      </w:r>
      <w:commentRangeStart w:id="33"/>
      <w:r w:rsidRPr="007A2E32">
        <w:rPr>
          <w:rFonts w:ascii="Times New Roman" w:hAnsi="Times New Roman"/>
          <w:b/>
          <w:color w:val="FF0000"/>
          <w:spacing w:val="10"/>
          <w:sz w:val="24"/>
          <w:szCs w:val="18"/>
          <w:lang w:eastAsia="zh-CN"/>
        </w:rPr>
        <w:t>添加一个图更容易理解抖动带来的影响</w:t>
      </w:r>
      <w:commentRangeEnd w:id="33"/>
      <w:r w:rsidRPr="008755B7">
        <w:rPr>
          <w:rFonts w:ascii="Times New Roman" w:hAnsi="Times New Roman"/>
          <w:b/>
          <w:color w:val="FF0000"/>
          <w:spacing w:val="10"/>
          <w:sz w:val="24"/>
          <w:szCs w:val="18"/>
          <w:lang w:eastAsia="zh-CN"/>
        </w:rPr>
        <w:commentReference w:id="33"/>
      </w:r>
    </w:p>
    <w:p w14:paraId="33AE5876" w14:textId="77777777" w:rsidR="000A6E29" w:rsidRPr="007A2E32" w:rsidRDefault="000A6E29" w:rsidP="000A6E29">
      <w:pPr>
        <w:spacing w:before="15"/>
        <w:jc w:val="both"/>
        <w:rPr>
          <w:rFonts w:ascii="Times New Roman" w:hAnsi="Times New Roman"/>
          <w:b/>
          <w:color w:val="FF0000"/>
          <w:spacing w:val="10"/>
          <w:sz w:val="24"/>
          <w:szCs w:val="18"/>
          <w:lang w:eastAsia="zh-CN"/>
        </w:rPr>
      </w:pP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 xml:space="preserve">/ Operating System Concept </w:t>
      </w: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9th Edition) p426</w:t>
      </w:r>
    </w:p>
    <w:p w14:paraId="428488A6" w14:textId="77777777" w:rsidR="000A6E29" w:rsidRPr="007A2E32" w:rsidRDefault="000A6E29" w:rsidP="000A6E29">
      <w:pPr>
        <w:spacing w:after="0" w:line="360" w:lineRule="auto"/>
        <w:ind w:right="88" w:firstLine="415"/>
        <w:jc w:val="both"/>
        <w:rPr>
          <w:rFonts w:ascii="Times New Roman" w:hAnsi="Times New Roman"/>
          <w:spacing w:val="10"/>
          <w:sz w:val="21"/>
          <w:szCs w:val="21"/>
          <w:lang w:eastAsia="zh-CN"/>
        </w:rPr>
      </w:pPr>
    </w:p>
    <w:p w14:paraId="717B23B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首先，定义缺页中断率（</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系统中，缺页中断也称缺页异常），假定进程</w:t>
      </w:r>
      <w:r>
        <w:rPr>
          <w:rFonts w:ascii="Times New Roman" w:hAnsi="Times New Roman"/>
          <w:spacing w:val="10"/>
          <w:sz w:val="21"/>
          <w:szCs w:val="21"/>
          <w:lang w:eastAsia="zh-CN"/>
        </w:rPr>
        <w:t>P</w:t>
      </w:r>
      <w:r>
        <w:rPr>
          <w:rFonts w:ascii="Times New Roman" w:hAnsi="Times New Roman"/>
          <w:spacing w:val="10"/>
          <w:sz w:val="21"/>
          <w:szCs w:val="21"/>
          <w:lang w:eastAsia="zh-CN"/>
        </w:rPr>
        <w:t>共计</w:t>
      </w:r>
      <w:r>
        <w:rPr>
          <w:rFonts w:ascii="Times New Roman" w:hAnsi="Times New Roman"/>
          <w:spacing w:val="10"/>
          <w:sz w:val="21"/>
          <w:szCs w:val="21"/>
          <w:lang w:eastAsia="zh-CN"/>
        </w:rPr>
        <w:t>n</w:t>
      </w:r>
      <w:r>
        <w:rPr>
          <w:rFonts w:ascii="Times New Roman" w:hAnsi="Times New Roman"/>
          <w:spacing w:val="10"/>
          <w:sz w:val="21"/>
          <w:szCs w:val="21"/>
          <w:lang w:eastAsia="zh-CN"/>
        </w:rPr>
        <w:t>页，此进程分得页框</w:t>
      </w:r>
      <w:r>
        <w:rPr>
          <w:rFonts w:ascii="Times New Roman" w:hAnsi="Times New Roman"/>
          <w:spacing w:val="10"/>
          <w:sz w:val="21"/>
          <w:szCs w:val="21"/>
          <w:lang w:eastAsia="zh-CN"/>
        </w:rPr>
        <w:t>m</w:t>
      </w:r>
      <w:r>
        <w:rPr>
          <w:rFonts w:ascii="Times New Roman" w:hAnsi="Times New Roman"/>
          <w:spacing w:val="10"/>
          <w:sz w:val="21"/>
          <w:szCs w:val="21"/>
          <w:lang w:eastAsia="zh-CN"/>
        </w:rPr>
        <w:t>块（</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n</w:t>
      </w:r>
      <w:r>
        <w:rPr>
          <w:rFonts w:ascii="Times New Roman" w:hAnsi="Times New Roman"/>
          <w:spacing w:val="10"/>
          <w:sz w:val="21"/>
          <w:szCs w:val="21"/>
          <w:lang w:eastAsia="zh-CN"/>
        </w:rPr>
        <w:t>均为正整数，且１</w:t>
      </w:r>
      <w:r>
        <w:rPr>
          <w:rFonts w:ascii="Times New Roman" w:hAnsi="Times New Roman"/>
          <w:spacing w:val="10"/>
          <w:sz w:val="21"/>
          <w:szCs w:val="21"/>
          <w:lang w:eastAsia="zh-CN"/>
        </w:rPr>
        <w:t>≤m≤n</w:t>
      </w:r>
      <w:r>
        <w:rPr>
          <w:rFonts w:ascii="Times New Roman" w:hAnsi="Times New Roman"/>
          <w:spacing w:val="10"/>
          <w:sz w:val="21"/>
          <w:szCs w:val="21"/>
          <w:lang w:eastAsia="zh-CN"/>
        </w:rPr>
        <w:t>），即内存中最多只能容纳进程的</w:t>
      </w:r>
      <w:r>
        <w:rPr>
          <w:rFonts w:ascii="Times New Roman" w:hAnsi="Times New Roman"/>
          <w:spacing w:val="10"/>
          <w:sz w:val="21"/>
          <w:szCs w:val="21"/>
          <w:lang w:eastAsia="zh-CN"/>
        </w:rPr>
        <w:t>m</w:t>
      </w:r>
      <w:r>
        <w:rPr>
          <w:rFonts w:ascii="Times New Roman" w:hAnsi="Times New Roman"/>
          <w:spacing w:val="10"/>
          <w:sz w:val="21"/>
          <w:szCs w:val="21"/>
          <w:lang w:eastAsia="zh-CN"/>
        </w:rPr>
        <w:t>页。如果进程</w:t>
      </w:r>
      <w:r>
        <w:rPr>
          <w:rFonts w:ascii="Times New Roman" w:hAnsi="Times New Roman"/>
          <w:spacing w:val="10"/>
          <w:sz w:val="21"/>
          <w:szCs w:val="21"/>
          <w:lang w:eastAsia="zh-CN"/>
        </w:rPr>
        <w:t>P</w:t>
      </w:r>
      <w:r>
        <w:rPr>
          <w:rFonts w:ascii="Times New Roman" w:hAnsi="Times New Roman"/>
          <w:spacing w:val="10"/>
          <w:sz w:val="21"/>
          <w:szCs w:val="21"/>
          <w:lang w:eastAsia="zh-CN"/>
        </w:rPr>
        <w:t>在运行中成功访问次数为</w:t>
      </w:r>
      <w:r>
        <w:rPr>
          <w:rFonts w:ascii="Times New Roman" w:hAnsi="Times New Roman"/>
          <w:spacing w:val="10"/>
          <w:sz w:val="21"/>
          <w:szCs w:val="21"/>
          <w:lang w:eastAsia="zh-CN"/>
        </w:rPr>
        <w:t>S</w:t>
      </w:r>
      <w:r>
        <w:rPr>
          <w:rFonts w:ascii="Times New Roman" w:hAnsi="Times New Roman"/>
          <w:spacing w:val="10"/>
          <w:sz w:val="21"/>
          <w:szCs w:val="21"/>
          <w:lang w:eastAsia="zh-CN"/>
        </w:rPr>
        <w:t>，不成功访问次数为</w:t>
      </w:r>
      <w:r>
        <w:rPr>
          <w:rFonts w:ascii="Times New Roman" w:hAnsi="Times New Roman"/>
          <w:spacing w:val="10"/>
          <w:sz w:val="21"/>
          <w:szCs w:val="21"/>
          <w:lang w:eastAsia="zh-CN"/>
        </w:rPr>
        <w:t>F</w:t>
      </w:r>
      <w:r>
        <w:rPr>
          <w:rFonts w:ascii="Times New Roman" w:hAnsi="Times New Roman"/>
          <w:spacing w:val="10"/>
          <w:sz w:val="21"/>
          <w:szCs w:val="21"/>
          <w:lang w:eastAsia="zh-CN"/>
        </w:rPr>
        <w:t>，则总的访问次数</w:t>
      </w:r>
      <w:r>
        <w:rPr>
          <w:rFonts w:ascii="Times New Roman" w:hAnsi="Times New Roman"/>
          <w:spacing w:val="10"/>
          <w:sz w:val="21"/>
          <w:szCs w:val="21"/>
          <w:lang w:eastAsia="zh-CN"/>
        </w:rPr>
        <w:t xml:space="preserve"> A</w:t>
      </w:r>
      <w:r>
        <w:rPr>
          <w:rFonts w:ascii="Times New Roman" w:hAnsi="Times New Roman"/>
          <w:spacing w:val="10"/>
          <w:sz w:val="21"/>
          <w:szCs w:val="21"/>
          <w:lang w:eastAsia="zh-CN"/>
        </w:rPr>
        <w:t>＝</w:t>
      </w:r>
      <w:r>
        <w:rPr>
          <w:rFonts w:ascii="Times New Roman" w:hAnsi="Times New Roman"/>
          <w:spacing w:val="10"/>
          <w:sz w:val="21"/>
          <w:szCs w:val="21"/>
          <w:lang w:eastAsia="zh-CN"/>
        </w:rPr>
        <w:t>S</w:t>
      </w:r>
      <w:r>
        <w:rPr>
          <w:rFonts w:ascii="Times New Roman" w:hAnsi="Times New Roman"/>
          <w:spacing w:val="10"/>
          <w:sz w:val="21"/>
          <w:szCs w:val="21"/>
          <w:lang w:eastAsia="zh-CN"/>
        </w:rPr>
        <w:t>＋</w:t>
      </w:r>
      <w:r>
        <w:rPr>
          <w:rFonts w:ascii="Times New Roman" w:hAnsi="Times New Roman"/>
          <w:spacing w:val="10"/>
          <w:sz w:val="21"/>
          <w:szCs w:val="21"/>
          <w:lang w:eastAsia="zh-CN"/>
        </w:rPr>
        <w:t>F</w:t>
      </w:r>
      <w:r>
        <w:rPr>
          <w:rFonts w:ascii="Times New Roman" w:hAnsi="Times New Roman"/>
          <w:spacing w:val="10"/>
          <w:sz w:val="21"/>
          <w:szCs w:val="21"/>
          <w:lang w:eastAsia="zh-CN"/>
        </w:rPr>
        <w:t>，定义：</w:t>
      </w:r>
    </w:p>
    <w:p w14:paraId="1C161466" w14:textId="77777777" w:rsidR="000A6E29" w:rsidRDefault="000A6E29" w:rsidP="000A6E29">
      <w:pPr>
        <w:spacing w:after="0" w:line="360" w:lineRule="auto"/>
        <w:ind w:right="88"/>
        <w:jc w:val="center"/>
        <w:rPr>
          <w:rFonts w:ascii="Times New Roman" w:hAnsi="Times New Roman"/>
          <w:spacing w:val="10"/>
          <w:sz w:val="21"/>
          <w:szCs w:val="21"/>
          <w:lang w:eastAsia="zh-CN"/>
        </w:rPr>
      </w:pPr>
      <w:r>
        <w:rPr>
          <w:rFonts w:ascii="Times New Roman" w:hAnsi="Times New Roman"/>
          <w:spacing w:val="10"/>
          <w:sz w:val="21"/>
          <w:szCs w:val="21"/>
          <w:lang w:eastAsia="zh-CN"/>
        </w:rPr>
        <w:t>f</w:t>
      </w:r>
      <w:r>
        <w:rPr>
          <w:rFonts w:ascii="Times New Roman" w:hAnsi="Times New Roman"/>
          <w:spacing w:val="10"/>
          <w:sz w:val="21"/>
          <w:szCs w:val="21"/>
          <w:lang w:eastAsia="zh-CN"/>
        </w:rPr>
        <w:t>＝</w:t>
      </w:r>
      <w:r>
        <w:rPr>
          <w:rFonts w:ascii="Times New Roman" w:hAnsi="Times New Roman"/>
          <w:spacing w:val="10"/>
          <w:sz w:val="21"/>
          <w:szCs w:val="21"/>
          <w:lang w:eastAsia="zh-CN"/>
        </w:rPr>
        <w:t>F/A</w:t>
      </w:r>
    </w:p>
    <w:p w14:paraId="16195CB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称</w:t>
      </w:r>
      <w:r>
        <w:rPr>
          <w:rFonts w:ascii="Times New Roman" w:hAnsi="Times New Roman"/>
          <w:spacing w:val="10"/>
          <w:sz w:val="21"/>
          <w:szCs w:val="21"/>
          <w:lang w:eastAsia="zh-CN"/>
        </w:rPr>
        <w:t>f</w:t>
      </w:r>
      <w:r>
        <w:rPr>
          <w:rFonts w:ascii="Times New Roman" w:hAnsi="Times New Roman"/>
          <w:spacing w:val="10"/>
          <w:sz w:val="21"/>
          <w:szCs w:val="21"/>
          <w:lang w:eastAsia="zh-CN"/>
        </w:rPr>
        <w:t>为缺页中断率。</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影响缺页中断率</w:t>
      </w:r>
      <w:r>
        <w:rPr>
          <w:rFonts w:ascii="Times New Roman" w:hAnsi="Times New Roman"/>
          <w:spacing w:val="10"/>
          <w:sz w:val="21"/>
          <w:szCs w:val="21"/>
          <w:lang w:eastAsia="zh-CN"/>
        </w:rPr>
        <w:t>f</w:t>
      </w:r>
      <w:r>
        <w:rPr>
          <w:rFonts w:ascii="Times New Roman" w:hAnsi="Times New Roman"/>
          <w:spacing w:val="10"/>
          <w:sz w:val="21"/>
          <w:szCs w:val="21"/>
          <w:lang w:eastAsia="zh-CN"/>
        </w:rPr>
        <w:t>的因素有：（</w:t>
      </w:r>
      <w:r>
        <w:rPr>
          <w:rFonts w:ascii="Times New Roman" w:hAnsi="Times New Roman"/>
          <w:spacing w:val="10"/>
          <w:sz w:val="21"/>
          <w:szCs w:val="21"/>
          <w:lang w:eastAsia="zh-CN"/>
        </w:rPr>
        <w:t>1</w:t>
      </w:r>
      <w:r>
        <w:rPr>
          <w:rFonts w:ascii="Times New Roman" w:hAnsi="Times New Roman"/>
          <w:spacing w:val="10"/>
          <w:sz w:val="21"/>
          <w:szCs w:val="21"/>
          <w:lang w:eastAsia="zh-CN"/>
        </w:rPr>
        <w:t>）内存页框数：进程所分得的块数多，缺页中断率低，反之缺页中断率就高；（</w:t>
      </w:r>
      <w:r>
        <w:rPr>
          <w:rFonts w:ascii="Times New Roman" w:hAnsi="Times New Roman"/>
          <w:spacing w:val="10"/>
          <w:sz w:val="21"/>
          <w:szCs w:val="21"/>
          <w:lang w:eastAsia="zh-CN"/>
        </w:rPr>
        <w:t>2</w:t>
      </w:r>
      <w:r>
        <w:rPr>
          <w:rFonts w:ascii="Times New Roman" w:hAnsi="Times New Roman"/>
          <w:spacing w:val="10"/>
          <w:sz w:val="21"/>
          <w:szCs w:val="21"/>
          <w:lang w:eastAsia="zh-CN"/>
        </w:rPr>
        <w:t>）页面大小：页面大，缺页中断率低，否则缺页中断率就高；（</w:t>
      </w:r>
      <w:r>
        <w:rPr>
          <w:rFonts w:ascii="Times New Roman" w:hAnsi="Times New Roman"/>
          <w:spacing w:val="10"/>
          <w:sz w:val="21"/>
          <w:szCs w:val="21"/>
          <w:lang w:eastAsia="zh-CN"/>
        </w:rPr>
        <w:t>3</w:t>
      </w:r>
      <w:r>
        <w:rPr>
          <w:rFonts w:ascii="Times New Roman" w:hAnsi="Times New Roman"/>
          <w:spacing w:val="10"/>
          <w:sz w:val="21"/>
          <w:szCs w:val="21"/>
          <w:lang w:eastAsia="zh-CN"/>
        </w:rPr>
        <w:t>）页面替换算法：算法的优劣影响缺页异常次数；（</w:t>
      </w:r>
      <w:r>
        <w:rPr>
          <w:rFonts w:ascii="Times New Roman" w:hAnsi="Times New Roman"/>
          <w:spacing w:val="10"/>
          <w:sz w:val="21"/>
          <w:szCs w:val="21"/>
          <w:lang w:eastAsia="zh-CN"/>
        </w:rPr>
        <w:t>4</w:t>
      </w:r>
      <w:r>
        <w:rPr>
          <w:rFonts w:ascii="Times New Roman" w:hAnsi="Times New Roman"/>
          <w:spacing w:val="10"/>
          <w:sz w:val="21"/>
          <w:szCs w:val="21"/>
          <w:lang w:eastAsia="zh-CN"/>
        </w:rPr>
        <w:t>）程序特性：程序局部性要好，它对缺页中断率有很大影响。</w:t>
      </w:r>
      <w:r>
        <w:rPr>
          <w:rFonts w:ascii="Times New Roman" w:hAnsi="Times New Roman"/>
          <w:spacing w:val="10"/>
          <w:sz w:val="21"/>
          <w:szCs w:val="21"/>
          <w:lang w:eastAsia="zh-CN"/>
        </w:rPr>
        <w:t xml:space="preserve"> </w:t>
      </w:r>
    </w:p>
    <w:p w14:paraId="6606427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产生抖动的主要原因是，内存中同时运行的进程太多，而分配给每个进程的页框太少，不能满足它们正常运行需要。由于出现频繁缺页异常，使得排队等待页面对换的进程数目剧增，从而，磁盘的有效时间大都花费在对换页面上，处理器的有效时间利用率则大大降低，这时系统产生了抖动。由于页面大小是由操作系统预先规定的，为了降低缺页中断率，防止抖动发生，可从</w:t>
      </w:r>
      <w:r>
        <w:rPr>
          <w:rFonts w:ascii="Times New Roman" w:hAnsi="Times New Roman"/>
          <w:spacing w:val="10"/>
          <w:sz w:val="21"/>
          <w:szCs w:val="21"/>
          <w:lang w:eastAsia="zh-CN"/>
        </w:rPr>
        <w:t>3</w:t>
      </w:r>
      <w:r>
        <w:rPr>
          <w:rFonts w:ascii="Times New Roman" w:hAnsi="Times New Roman"/>
          <w:spacing w:val="10"/>
          <w:sz w:val="21"/>
          <w:szCs w:val="21"/>
          <w:lang w:eastAsia="zh-CN"/>
        </w:rPr>
        <w:t>个方面下手：增加配给进程的页框数、挑选页面替换算法和改进应用程序结构。</w:t>
      </w:r>
    </w:p>
    <w:p w14:paraId="1930268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例如，一个程序将</w:t>
      </w:r>
      <w:r>
        <w:rPr>
          <w:rFonts w:ascii="Times New Roman" w:hAnsi="Times New Roman"/>
          <w:spacing w:val="10"/>
          <w:sz w:val="21"/>
          <w:szCs w:val="21"/>
          <w:lang w:eastAsia="zh-CN"/>
        </w:rPr>
        <w:t>128×128</w:t>
      </w:r>
      <w:r>
        <w:rPr>
          <w:rFonts w:ascii="Times New Roman" w:hAnsi="Times New Roman"/>
          <w:spacing w:val="10"/>
          <w:sz w:val="21"/>
          <w:szCs w:val="21"/>
          <w:lang w:eastAsia="zh-CN"/>
        </w:rPr>
        <w:t>的数组置初值</w:t>
      </w:r>
      <w:r>
        <w:rPr>
          <w:rFonts w:ascii="Times New Roman" w:hAnsi="Times New Roman"/>
          <w:spacing w:val="10"/>
          <w:sz w:val="21"/>
          <w:szCs w:val="21"/>
          <w:lang w:eastAsia="zh-CN"/>
        </w:rPr>
        <w:t>“0”</w:t>
      </w:r>
      <w:r>
        <w:rPr>
          <w:rFonts w:ascii="Times New Roman" w:hAnsi="Times New Roman"/>
          <w:spacing w:val="10"/>
          <w:sz w:val="21"/>
          <w:szCs w:val="21"/>
          <w:lang w:eastAsia="zh-CN"/>
        </w:rPr>
        <w:t>，假定它仅分得一个内存页框，页面尺寸为</w:t>
      </w:r>
      <w:r>
        <w:rPr>
          <w:rFonts w:ascii="Times New Roman" w:hAnsi="Times New Roman"/>
          <w:spacing w:val="10"/>
          <w:sz w:val="21"/>
          <w:szCs w:val="21"/>
          <w:lang w:eastAsia="zh-CN"/>
        </w:rPr>
        <w:t>128</w:t>
      </w:r>
      <w:r>
        <w:rPr>
          <w:rFonts w:ascii="Times New Roman" w:hAnsi="Times New Roman"/>
          <w:spacing w:val="10"/>
          <w:sz w:val="21"/>
          <w:szCs w:val="21"/>
          <w:lang w:eastAsia="zh-CN"/>
        </w:rPr>
        <w:t>个字，数组中的元素各行分别存放在一页中，开始时第一页在内存中。若程序按如下左边编写：</w:t>
      </w:r>
    </w:p>
    <w:p w14:paraId="67438A7F" w14:textId="77777777" w:rsidR="000A6E29" w:rsidRDefault="000A6E29" w:rsidP="000A6E29">
      <w:pPr>
        <w:spacing w:after="0" w:line="360" w:lineRule="auto"/>
        <w:ind w:right="-20" w:firstLineChars="200" w:firstLine="360"/>
        <w:rPr>
          <w:rFonts w:ascii="Times New Roman" w:hAnsi="Times New Roman"/>
          <w:sz w:val="18"/>
          <w:szCs w:val="18"/>
          <w:lang w:eastAsia="zh-CN"/>
        </w:rPr>
      </w:pPr>
      <w:r>
        <w:rPr>
          <w:rFonts w:ascii="Times New Roman" w:hAnsi="Times New Roman"/>
          <w:position w:val="-1"/>
          <w:sz w:val="18"/>
          <w:szCs w:val="18"/>
          <w:lang w:eastAsia="zh-CN"/>
        </w:rPr>
        <w:t>int A[128][128]</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int A[128][128]</w:t>
      </w:r>
      <w:r>
        <w:rPr>
          <w:rFonts w:ascii="Times New Roman" w:hAnsi="Times New Roman"/>
          <w:position w:val="-1"/>
          <w:sz w:val="18"/>
          <w:szCs w:val="18"/>
          <w:lang w:eastAsia="zh-CN"/>
        </w:rPr>
        <w:t>；</w:t>
      </w:r>
    </w:p>
    <w:p w14:paraId="25250879" w14:textId="77777777" w:rsidR="000A6E29" w:rsidRDefault="000A6E29" w:rsidP="000A6E29">
      <w:pPr>
        <w:tabs>
          <w:tab w:val="left" w:pos="4420"/>
        </w:tabs>
        <w:spacing w:after="0" w:line="360" w:lineRule="auto"/>
        <w:ind w:right="-20" w:firstLineChars="200" w:firstLine="360"/>
        <w:rPr>
          <w:rFonts w:ascii="Times New Roman" w:hAnsi="Times New Roman"/>
          <w:sz w:val="18"/>
          <w:szCs w:val="18"/>
          <w:lang w:eastAsia="zh-CN"/>
        </w:rPr>
      </w:pPr>
      <w:r>
        <w:rPr>
          <w:rFonts w:ascii="Times New Roman" w:hAnsi="Times New Roman"/>
          <w:position w:val="-1"/>
          <w:sz w:val="18"/>
          <w:szCs w:val="18"/>
          <w:lang w:eastAsia="zh-CN"/>
        </w:rPr>
        <w:t>for</w:t>
      </w:r>
      <w:r>
        <w:rPr>
          <w:rFonts w:ascii="Times New Roman" w:hAnsi="Times New Roman"/>
          <w:position w:val="-1"/>
          <w:sz w:val="18"/>
          <w:szCs w:val="18"/>
          <w:lang w:eastAsia="zh-CN"/>
        </w:rPr>
        <w:t>（</w:t>
      </w:r>
      <w:r>
        <w:rPr>
          <w:rFonts w:ascii="Times New Roman" w:hAnsi="Times New Roman"/>
          <w:position w:val="-1"/>
          <w:sz w:val="18"/>
          <w:szCs w:val="18"/>
          <w:lang w:eastAsia="zh-CN"/>
        </w:rPr>
        <w:t>int j</w:t>
      </w:r>
      <w:r>
        <w:rPr>
          <w:rFonts w:ascii="Times New Roman" w:hAnsi="Times New Roman"/>
          <w:position w:val="-1"/>
          <w:sz w:val="18"/>
          <w:szCs w:val="18"/>
          <w:lang w:eastAsia="zh-CN"/>
        </w:rPr>
        <w:t>＝０；</w:t>
      </w:r>
      <w:r>
        <w:rPr>
          <w:rFonts w:ascii="Times New Roman" w:hAnsi="Times New Roman"/>
          <w:position w:val="-2"/>
          <w:sz w:val="18"/>
          <w:szCs w:val="18"/>
          <w:lang w:eastAsia="zh-CN"/>
        </w:rPr>
        <w:t>j</w:t>
      </w:r>
      <w:r>
        <w:rPr>
          <w:rFonts w:ascii="Times New Roman" w:hAnsi="Times New Roman"/>
          <w:position w:val="-1"/>
          <w:sz w:val="18"/>
          <w:szCs w:val="18"/>
          <w:lang w:eastAsia="zh-CN"/>
        </w:rPr>
        <w:t>＜</w:t>
      </w:r>
      <w:r>
        <w:rPr>
          <w:rFonts w:ascii="Times New Roman" w:hAnsi="Times New Roman"/>
          <w:position w:val="-1"/>
          <w:sz w:val="18"/>
          <w:szCs w:val="18"/>
          <w:lang w:eastAsia="zh-CN"/>
        </w:rPr>
        <w:t>128</w:t>
      </w:r>
      <w:r>
        <w:rPr>
          <w:rFonts w:ascii="Times New Roman" w:hAnsi="Times New Roman"/>
          <w:position w:val="-1"/>
          <w:sz w:val="18"/>
          <w:szCs w:val="18"/>
          <w:lang w:eastAsia="zh-CN"/>
        </w:rPr>
        <w:t>；</w:t>
      </w:r>
      <w:r>
        <w:rPr>
          <w:rFonts w:ascii="Times New Roman" w:hAnsi="Times New Roman"/>
          <w:position w:val="-2"/>
          <w:sz w:val="18"/>
          <w:szCs w:val="18"/>
          <w:lang w:eastAsia="zh-CN"/>
        </w:rPr>
        <w:t>j</w:t>
      </w:r>
      <w:r>
        <w:rPr>
          <w:rFonts w:ascii="Times New Roman" w:hAnsi="Times New Roman"/>
          <w:position w:val="-1"/>
          <w:sz w:val="18"/>
          <w:szCs w:val="18"/>
          <w:lang w:eastAsia="zh-CN"/>
        </w:rPr>
        <w:t>＋＋）</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for</w:t>
      </w:r>
      <w:r>
        <w:rPr>
          <w:rFonts w:ascii="Times New Roman" w:hAnsi="Times New Roman"/>
          <w:position w:val="-1"/>
          <w:sz w:val="18"/>
          <w:szCs w:val="18"/>
          <w:lang w:eastAsia="zh-CN"/>
        </w:rPr>
        <w:t>（</w:t>
      </w:r>
      <w:r>
        <w:rPr>
          <w:rFonts w:ascii="Times New Roman" w:hAnsi="Times New Roman"/>
          <w:position w:val="-1"/>
          <w:sz w:val="18"/>
          <w:szCs w:val="18"/>
          <w:lang w:eastAsia="zh-CN"/>
        </w:rPr>
        <w:t>int  i</w:t>
      </w:r>
      <w:r>
        <w:rPr>
          <w:rFonts w:ascii="Times New Roman" w:hAnsi="Times New Roman"/>
          <w:position w:val="-1"/>
          <w:sz w:val="18"/>
          <w:szCs w:val="18"/>
          <w:lang w:eastAsia="zh-CN"/>
        </w:rPr>
        <w:t>＝０</w:t>
      </w: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w:t>
      </w:r>
      <w:r>
        <w:rPr>
          <w:rFonts w:ascii="Times New Roman" w:hAnsi="Times New Roman"/>
          <w:position w:val="-1"/>
          <w:sz w:val="18"/>
          <w:szCs w:val="18"/>
          <w:lang w:eastAsia="zh-CN"/>
        </w:rPr>
        <w:t>i</w:t>
      </w:r>
      <w:r>
        <w:rPr>
          <w:rFonts w:ascii="Times New Roman" w:hAnsi="Times New Roman"/>
          <w:position w:val="-1"/>
          <w:sz w:val="18"/>
          <w:szCs w:val="18"/>
          <w:lang w:eastAsia="zh-CN"/>
        </w:rPr>
        <w:t>＜</w:t>
      </w:r>
      <w:r>
        <w:rPr>
          <w:rFonts w:ascii="Times New Roman" w:hAnsi="Times New Roman"/>
          <w:position w:val="-1"/>
          <w:sz w:val="18"/>
          <w:szCs w:val="18"/>
          <w:lang w:eastAsia="zh-CN"/>
        </w:rPr>
        <w:t>128</w:t>
      </w:r>
      <w:r>
        <w:rPr>
          <w:rFonts w:ascii="Times New Roman" w:hAnsi="Times New Roman"/>
          <w:position w:val="-1"/>
          <w:sz w:val="18"/>
          <w:szCs w:val="18"/>
          <w:lang w:eastAsia="zh-CN"/>
        </w:rPr>
        <w:t>；</w:t>
      </w:r>
      <w:r>
        <w:rPr>
          <w:rFonts w:ascii="Times New Roman" w:hAnsi="Times New Roman"/>
          <w:position w:val="-1"/>
          <w:sz w:val="18"/>
          <w:szCs w:val="18"/>
          <w:lang w:eastAsia="zh-CN"/>
        </w:rPr>
        <w:t>i</w:t>
      </w:r>
      <w:r>
        <w:rPr>
          <w:rFonts w:ascii="Times New Roman" w:hAnsi="Times New Roman"/>
          <w:position w:val="-1"/>
          <w:sz w:val="18"/>
          <w:szCs w:val="18"/>
          <w:lang w:eastAsia="zh-CN"/>
        </w:rPr>
        <w:t>＋＋）</w:t>
      </w:r>
    </w:p>
    <w:p w14:paraId="18C2D7BC" w14:textId="77777777" w:rsidR="000A6E29" w:rsidRDefault="000A6E29" w:rsidP="000A6E29">
      <w:pPr>
        <w:tabs>
          <w:tab w:val="left" w:pos="4365"/>
        </w:tabs>
        <w:spacing w:after="0" w:line="360" w:lineRule="auto"/>
        <w:ind w:right="-20" w:firstLineChars="200" w:firstLine="360"/>
        <w:rPr>
          <w:rFonts w:ascii="Times New Roman" w:hAnsi="Times New Roman"/>
          <w:sz w:val="18"/>
          <w:szCs w:val="18"/>
        </w:rPr>
      </w:pPr>
      <w:r>
        <w:rPr>
          <w:rFonts w:ascii="Times New Roman" w:hAnsi="Times New Roman"/>
          <w:position w:val="-1"/>
          <w:sz w:val="18"/>
          <w:szCs w:val="18"/>
          <w:lang w:eastAsia="zh-CN"/>
        </w:rPr>
        <w:t xml:space="preserve">　</w:t>
      </w:r>
      <w:r>
        <w:rPr>
          <w:rFonts w:ascii="Times New Roman" w:hAnsi="Times New Roman"/>
          <w:position w:val="-1"/>
          <w:sz w:val="18"/>
          <w:szCs w:val="18"/>
          <w:lang w:eastAsia="zh-CN"/>
        </w:rPr>
        <w:t xml:space="preserve">  </w:t>
      </w:r>
      <w:r>
        <w:rPr>
          <w:rFonts w:ascii="Times New Roman" w:hAnsi="Times New Roman"/>
          <w:position w:val="-1"/>
          <w:sz w:val="18"/>
          <w:szCs w:val="18"/>
        </w:rPr>
        <w:t>for</w:t>
      </w:r>
      <w:r>
        <w:rPr>
          <w:rFonts w:ascii="Times New Roman" w:hAnsi="Times New Roman"/>
          <w:position w:val="-1"/>
          <w:sz w:val="18"/>
          <w:szCs w:val="18"/>
        </w:rPr>
        <w:t>（</w:t>
      </w:r>
      <w:r>
        <w:rPr>
          <w:rFonts w:ascii="Times New Roman" w:hAnsi="Times New Roman"/>
          <w:position w:val="-1"/>
          <w:sz w:val="18"/>
          <w:szCs w:val="18"/>
        </w:rPr>
        <w:t>int  i</w:t>
      </w:r>
      <w:r>
        <w:rPr>
          <w:rFonts w:ascii="Times New Roman" w:hAnsi="Times New Roman"/>
          <w:position w:val="-1"/>
          <w:sz w:val="18"/>
          <w:szCs w:val="18"/>
        </w:rPr>
        <w:t>＝０；</w:t>
      </w:r>
      <w:r>
        <w:rPr>
          <w:rFonts w:ascii="Times New Roman" w:hAnsi="Times New Roman"/>
          <w:position w:val="-1"/>
          <w:sz w:val="18"/>
          <w:szCs w:val="18"/>
        </w:rPr>
        <w:t>i</w:t>
      </w:r>
      <w:r>
        <w:rPr>
          <w:rFonts w:ascii="Times New Roman" w:hAnsi="Times New Roman"/>
          <w:position w:val="-1"/>
          <w:sz w:val="18"/>
          <w:szCs w:val="18"/>
        </w:rPr>
        <w:t>＜</w:t>
      </w:r>
      <w:r>
        <w:rPr>
          <w:rFonts w:ascii="Times New Roman" w:hAnsi="Times New Roman"/>
          <w:position w:val="-1"/>
          <w:sz w:val="18"/>
          <w:szCs w:val="18"/>
          <w:lang w:eastAsia="zh-CN"/>
        </w:rPr>
        <w:t>128</w:t>
      </w:r>
      <w:r>
        <w:rPr>
          <w:rFonts w:ascii="Times New Roman" w:hAnsi="Times New Roman"/>
          <w:position w:val="-1"/>
          <w:sz w:val="18"/>
          <w:szCs w:val="18"/>
        </w:rPr>
        <w:t>；</w:t>
      </w:r>
      <w:r>
        <w:rPr>
          <w:rFonts w:ascii="Times New Roman" w:hAnsi="Times New Roman"/>
          <w:position w:val="-1"/>
          <w:sz w:val="18"/>
          <w:szCs w:val="18"/>
        </w:rPr>
        <w:t>i</w:t>
      </w:r>
      <w:r>
        <w:rPr>
          <w:rFonts w:ascii="Times New Roman" w:hAnsi="Times New Roman"/>
          <w:position w:val="-1"/>
          <w:sz w:val="18"/>
          <w:szCs w:val="18"/>
        </w:rPr>
        <w:t>＋＋）</w:t>
      </w:r>
      <w:r>
        <w:rPr>
          <w:rFonts w:ascii="Times New Roman" w:hAnsi="Times New Roman"/>
          <w:position w:val="-1"/>
          <w:sz w:val="18"/>
          <w:szCs w:val="18"/>
        </w:rPr>
        <w:t xml:space="preserve"> </w:t>
      </w:r>
      <w:r>
        <w:rPr>
          <w:rFonts w:ascii="Times New Roman" w:hAnsi="Times New Roman"/>
          <w:position w:val="-1"/>
          <w:sz w:val="18"/>
          <w:szCs w:val="18"/>
        </w:rPr>
        <w:t xml:space="preserve">　</w:t>
      </w:r>
      <w:r>
        <w:rPr>
          <w:rFonts w:ascii="Times New Roman" w:hAnsi="Times New Roman"/>
          <w:position w:val="-1"/>
          <w:sz w:val="18"/>
          <w:szCs w:val="18"/>
        </w:rPr>
        <w:tab/>
        <w:t xml:space="preserve"> for</w:t>
      </w:r>
      <w:r>
        <w:rPr>
          <w:rFonts w:ascii="Times New Roman" w:hAnsi="Times New Roman"/>
          <w:position w:val="-1"/>
          <w:sz w:val="18"/>
          <w:szCs w:val="18"/>
        </w:rPr>
        <w:t>（</w:t>
      </w:r>
      <w:r>
        <w:rPr>
          <w:rFonts w:ascii="Times New Roman" w:hAnsi="Times New Roman"/>
          <w:position w:val="-1"/>
          <w:sz w:val="18"/>
          <w:szCs w:val="18"/>
        </w:rPr>
        <w:t>int  j</w:t>
      </w:r>
      <w:r>
        <w:rPr>
          <w:rFonts w:ascii="Times New Roman" w:hAnsi="Times New Roman"/>
          <w:position w:val="-1"/>
          <w:sz w:val="18"/>
          <w:szCs w:val="18"/>
        </w:rPr>
        <w:t>＝０；</w:t>
      </w:r>
      <w:r>
        <w:rPr>
          <w:rFonts w:ascii="Times New Roman" w:hAnsi="Times New Roman"/>
          <w:position w:val="-2"/>
          <w:sz w:val="18"/>
          <w:szCs w:val="18"/>
        </w:rPr>
        <w:t>j</w:t>
      </w:r>
      <w:r>
        <w:rPr>
          <w:rFonts w:ascii="Times New Roman" w:hAnsi="Times New Roman"/>
          <w:position w:val="-1"/>
          <w:sz w:val="18"/>
          <w:szCs w:val="18"/>
        </w:rPr>
        <w:t>＜</w:t>
      </w:r>
      <w:r>
        <w:rPr>
          <w:rFonts w:ascii="Times New Roman" w:hAnsi="Times New Roman"/>
          <w:position w:val="-1"/>
          <w:sz w:val="18"/>
          <w:szCs w:val="18"/>
          <w:lang w:eastAsia="zh-CN"/>
        </w:rPr>
        <w:t>128</w:t>
      </w:r>
      <w:r>
        <w:rPr>
          <w:rFonts w:ascii="Times New Roman" w:hAnsi="Times New Roman"/>
          <w:position w:val="-1"/>
          <w:sz w:val="18"/>
          <w:szCs w:val="18"/>
        </w:rPr>
        <w:t>；</w:t>
      </w:r>
      <w:r>
        <w:rPr>
          <w:rFonts w:ascii="Times New Roman" w:hAnsi="Times New Roman"/>
          <w:position w:val="-2"/>
          <w:sz w:val="18"/>
          <w:szCs w:val="18"/>
        </w:rPr>
        <w:t>j</w:t>
      </w:r>
      <w:r>
        <w:rPr>
          <w:rFonts w:ascii="Times New Roman" w:hAnsi="Times New Roman"/>
          <w:position w:val="-1"/>
          <w:sz w:val="18"/>
          <w:szCs w:val="18"/>
        </w:rPr>
        <w:t>＋＋）</w:t>
      </w:r>
    </w:p>
    <w:p w14:paraId="05DB0F9B" w14:textId="77777777" w:rsidR="000A6E29" w:rsidRDefault="000A6E29" w:rsidP="000A6E29">
      <w:pPr>
        <w:tabs>
          <w:tab w:val="left" w:pos="4460"/>
        </w:tabs>
        <w:spacing w:after="0" w:line="360" w:lineRule="auto"/>
        <w:ind w:right="-20" w:firstLineChars="200" w:firstLine="360"/>
        <w:rPr>
          <w:rFonts w:ascii="Times New Roman" w:hAnsi="Times New Roman"/>
          <w:sz w:val="18"/>
          <w:szCs w:val="18"/>
        </w:rPr>
      </w:pPr>
      <w:r>
        <w:rPr>
          <w:rFonts w:ascii="Times New Roman" w:hAnsi="Times New Roman"/>
          <w:position w:val="-1"/>
          <w:sz w:val="18"/>
          <w:szCs w:val="18"/>
        </w:rPr>
        <w:t xml:space="preserve">　</w:t>
      </w:r>
      <w:r>
        <w:rPr>
          <w:rFonts w:ascii="Times New Roman" w:hAnsi="Times New Roman"/>
          <w:position w:val="-1"/>
          <w:sz w:val="18"/>
          <w:szCs w:val="18"/>
        </w:rPr>
        <w:t xml:space="preserve">   </w:t>
      </w:r>
      <w:r>
        <w:rPr>
          <w:rFonts w:ascii="Times New Roman" w:hAnsi="Times New Roman"/>
          <w:position w:val="-1"/>
          <w:sz w:val="18"/>
          <w:szCs w:val="18"/>
        </w:rPr>
        <w:t xml:space="preserve">　</w:t>
      </w:r>
      <w:r>
        <w:rPr>
          <w:rFonts w:ascii="Times New Roman" w:hAnsi="Times New Roman"/>
          <w:position w:val="-1"/>
          <w:sz w:val="18"/>
          <w:szCs w:val="18"/>
        </w:rPr>
        <w:t xml:space="preserve">  A</w:t>
      </w:r>
      <w:r>
        <w:rPr>
          <w:rFonts w:ascii="Times New Roman" w:hAnsi="Times New Roman"/>
          <w:position w:val="-1"/>
          <w:sz w:val="18"/>
          <w:szCs w:val="18"/>
          <w:lang w:eastAsia="zh-CN"/>
        </w:rPr>
        <w:t>[</w:t>
      </w:r>
      <w:r>
        <w:rPr>
          <w:rFonts w:ascii="Times New Roman" w:hAnsi="Times New Roman"/>
          <w:position w:val="-1"/>
          <w:sz w:val="18"/>
          <w:szCs w:val="18"/>
        </w:rPr>
        <w:t>i</w:t>
      </w:r>
      <w:r>
        <w:rPr>
          <w:rFonts w:ascii="Times New Roman" w:hAnsi="Times New Roman"/>
          <w:position w:val="-1"/>
          <w:sz w:val="18"/>
          <w:szCs w:val="18"/>
          <w:lang w:eastAsia="zh-CN"/>
        </w:rPr>
        <w:t>][</w:t>
      </w:r>
      <w:r>
        <w:rPr>
          <w:rFonts w:ascii="Times New Roman" w:hAnsi="Times New Roman"/>
          <w:position w:val="-2"/>
          <w:sz w:val="18"/>
          <w:szCs w:val="18"/>
        </w:rPr>
        <w:t>j</w:t>
      </w:r>
      <w:r>
        <w:rPr>
          <w:rFonts w:ascii="Times New Roman" w:hAnsi="Times New Roman"/>
          <w:position w:val="-1"/>
          <w:sz w:val="18"/>
          <w:szCs w:val="18"/>
          <w:lang w:eastAsia="zh-CN"/>
        </w:rPr>
        <w:t>]</w:t>
      </w:r>
      <w:r>
        <w:rPr>
          <w:rFonts w:ascii="Times New Roman" w:hAnsi="Times New Roman"/>
          <w:position w:val="-1"/>
          <w:sz w:val="18"/>
          <w:szCs w:val="18"/>
        </w:rPr>
        <w:t xml:space="preserve">＝０；　</w:t>
      </w:r>
      <w:r>
        <w:rPr>
          <w:rFonts w:ascii="Times New Roman" w:hAnsi="Times New Roman"/>
          <w:position w:val="-1"/>
          <w:sz w:val="18"/>
          <w:szCs w:val="18"/>
        </w:rPr>
        <w:t xml:space="preserve"> </w:t>
      </w:r>
      <w:r>
        <w:rPr>
          <w:rFonts w:ascii="Times New Roman" w:hAnsi="Times New Roman"/>
          <w:position w:val="-1"/>
          <w:sz w:val="18"/>
          <w:szCs w:val="18"/>
        </w:rPr>
        <w:tab/>
      </w:r>
      <w:r>
        <w:rPr>
          <w:rFonts w:ascii="Times New Roman" w:hAnsi="Times New Roman"/>
          <w:position w:val="-1"/>
          <w:sz w:val="18"/>
          <w:szCs w:val="18"/>
        </w:rPr>
        <w:t xml:space="preserve">　</w:t>
      </w:r>
      <w:r>
        <w:rPr>
          <w:rFonts w:ascii="Times New Roman" w:hAnsi="Times New Roman"/>
          <w:position w:val="-1"/>
          <w:sz w:val="18"/>
          <w:szCs w:val="18"/>
        </w:rPr>
        <w:t xml:space="preserve">  A</w:t>
      </w:r>
      <w:r>
        <w:rPr>
          <w:rFonts w:ascii="Times New Roman" w:hAnsi="Times New Roman"/>
          <w:position w:val="-1"/>
          <w:sz w:val="18"/>
          <w:szCs w:val="18"/>
          <w:lang w:eastAsia="zh-CN"/>
        </w:rPr>
        <w:t>[</w:t>
      </w:r>
      <w:r>
        <w:rPr>
          <w:rFonts w:ascii="Times New Roman" w:hAnsi="Times New Roman"/>
          <w:position w:val="-1"/>
          <w:sz w:val="18"/>
          <w:szCs w:val="18"/>
        </w:rPr>
        <w:t>i</w:t>
      </w:r>
      <w:r>
        <w:rPr>
          <w:rFonts w:ascii="Times New Roman" w:hAnsi="Times New Roman"/>
          <w:position w:val="-1"/>
          <w:sz w:val="18"/>
          <w:szCs w:val="18"/>
          <w:lang w:eastAsia="zh-CN"/>
        </w:rPr>
        <w:t>][</w:t>
      </w:r>
      <w:r>
        <w:rPr>
          <w:rFonts w:ascii="Times New Roman" w:hAnsi="Times New Roman"/>
          <w:position w:val="-2"/>
          <w:sz w:val="18"/>
          <w:szCs w:val="18"/>
        </w:rPr>
        <w:t>j</w:t>
      </w:r>
      <w:r>
        <w:rPr>
          <w:rFonts w:ascii="Times New Roman" w:hAnsi="Times New Roman"/>
          <w:position w:val="-1"/>
          <w:sz w:val="18"/>
          <w:szCs w:val="18"/>
          <w:lang w:eastAsia="zh-CN"/>
        </w:rPr>
        <w:t>]</w:t>
      </w:r>
      <w:r>
        <w:rPr>
          <w:rFonts w:ascii="Times New Roman" w:hAnsi="Times New Roman"/>
          <w:position w:val="-1"/>
          <w:sz w:val="18"/>
          <w:szCs w:val="18"/>
        </w:rPr>
        <w:t>＝０；</w:t>
      </w:r>
    </w:p>
    <w:p w14:paraId="3FF26BA6" w14:textId="77777777" w:rsidR="000A6E29" w:rsidRDefault="000A6E29" w:rsidP="000A6E29">
      <w:pPr>
        <w:spacing w:after="0" w:line="360" w:lineRule="auto"/>
        <w:ind w:right="88"/>
        <w:jc w:val="both"/>
        <w:rPr>
          <w:rFonts w:ascii="Times New Roman" w:hAnsi="Times New Roman"/>
          <w:spacing w:val="10"/>
          <w:sz w:val="21"/>
          <w:szCs w:val="21"/>
          <w:lang w:eastAsia="zh-CN"/>
        </w:rPr>
      </w:pPr>
      <w:r>
        <w:rPr>
          <w:rFonts w:ascii="Times New Roman" w:hAnsi="Times New Roman"/>
          <w:spacing w:val="10"/>
          <w:sz w:val="21"/>
          <w:szCs w:val="21"/>
          <w:lang w:eastAsia="zh-CN"/>
        </w:rPr>
        <w:t>则每执行一次</w:t>
      </w:r>
      <w:r>
        <w:rPr>
          <w:rFonts w:ascii="Times New Roman" w:hAnsi="Times New Roman"/>
          <w:spacing w:val="10"/>
          <w:sz w:val="21"/>
          <w:szCs w:val="21"/>
          <w:lang w:eastAsia="zh-CN"/>
        </w:rPr>
        <w:t>A[i][j]</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产生一次缺页，共产生（</w:t>
      </w:r>
      <w:r>
        <w:rPr>
          <w:rFonts w:ascii="Times New Roman" w:hAnsi="Times New Roman"/>
          <w:spacing w:val="10"/>
          <w:sz w:val="21"/>
          <w:szCs w:val="21"/>
          <w:lang w:eastAsia="zh-CN"/>
        </w:rPr>
        <w:t>128×128</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）次缺页异常；若按如上右边重新编写这个程序，共只产生（</w:t>
      </w:r>
      <w:r>
        <w:rPr>
          <w:rFonts w:ascii="Times New Roman" w:hAnsi="Times New Roman"/>
          <w:spacing w:val="10"/>
          <w:sz w:val="21"/>
          <w:szCs w:val="21"/>
          <w:lang w:eastAsia="zh-CN"/>
        </w:rPr>
        <w:t>128</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）次缺页异常。显然，虚存效率与程序局部性程度密切相关，局部性程度因程序而异</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2189DF0" w14:textId="77777777" w:rsidR="000A6E29" w:rsidRDefault="000A6E29" w:rsidP="000A6E29">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7. </w:t>
      </w:r>
      <w:r>
        <w:rPr>
          <w:rFonts w:ascii="Times New Roman" w:hAnsi="Times New Roman"/>
          <w:b/>
          <w:bCs/>
          <w:spacing w:val="10"/>
          <w:sz w:val="21"/>
          <w:szCs w:val="21"/>
          <w:lang w:eastAsia="zh-CN"/>
        </w:rPr>
        <w:t>全局页面替换策略</w:t>
      </w:r>
    </w:p>
    <w:p w14:paraId="156FE9D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多道程序正常运行过程中，属于不同进程的页面被分散存放在内存页框中，当发生缺页异常时，如果已无空闲页框，系统要选择一个驻留页面进行淘汰。在此讨论的是所有驻留页面都可作为置换对象的情况，而不管页面所属进程的全局页面</w:t>
      </w:r>
      <w:r>
        <w:rPr>
          <w:rFonts w:ascii="Times New Roman" w:hAnsi="Times New Roman"/>
          <w:spacing w:val="10"/>
          <w:sz w:val="21"/>
          <w:szCs w:val="21"/>
          <w:lang w:eastAsia="zh-CN"/>
        </w:rPr>
        <w:lastRenderedPageBreak/>
        <w:t>置换算法。</w:t>
      </w:r>
    </w:p>
    <w:p w14:paraId="016A94E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）最佳页面替换算法</w:t>
      </w:r>
    </w:p>
    <w:p w14:paraId="70E02E4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1966</w:t>
      </w:r>
      <w:r>
        <w:rPr>
          <w:rFonts w:ascii="Times New Roman" w:hAnsi="Times New Roman"/>
          <w:spacing w:val="10"/>
          <w:sz w:val="21"/>
          <w:szCs w:val="21"/>
          <w:lang w:eastAsia="zh-CN"/>
        </w:rPr>
        <w:t>年，</w:t>
      </w:r>
      <w:r>
        <w:rPr>
          <w:rFonts w:ascii="Times New Roman" w:hAnsi="Times New Roman"/>
          <w:spacing w:val="10"/>
          <w:sz w:val="21"/>
          <w:szCs w:val="21"/>
          <w:lang w:eastAsia="zh-CN"/>
        </w:rPr>
        <w:t>Belady</w:t>
      </w:r>
      <w:r>
        <w:rPr>
          <w:rFonts w:ascii="Times New Roman" w:hAnsi="Times New Roman"/>
          <w:spacing w:val="10"/>
          <w:sz w:val="21"/>
          <w:szCs w:val="21"/>
          <w:lang w:eastAsia="zh-CN"/>
        </w:rPr>
        <w:t>提出最佳页面替换算法（</w:t>
      </w:r>
      <w:r>
        <w:rPr>
          <w:rFonts w:ascii="Times New Roman" w:hAnsi="Times New Roman"/>
          <w:spacing w:val="10"/>
          <w:sz w:val="21"/>
          <w:szCs w:val="21"/>
          <w:lang w:eastAsia="zh-CN"/>
        </w:rPr>
        <w:t>OPTimal replacement</w:t>
      </w:r>
      <w:r>
        <w:rPr>
          <w:rFonts w:ascii="Times New Roman" w:hAnsi="Times New Roman"/>
          <w:spacing w:val="10"/>
          <w:sz w:val="21"/>
          <w:szCs w:val="21"/>
          <w:lang w:eastAsia="zh-CN"/>
        </w:rPr>
        <w:t>，</w:t>
      </w:r>
      <w:r>
        <w:rPr>
          <w:rFonts w:ascii="Times New Roman" w:hAnsi="Times New Roman"/>
          <w:spacing w:val="10"/>
          <w:sz w:val="21"/>
          <w:szCs w:val="21"/>
          <w:lang w:eastAsia="zh-CN"/>
        </w:rPr>
        <w:t>OPT</w:t>
      </w:r>
      <w:r>
        <w:rPr>
          <w:rFonts w:ascii="Times New Roman" w:hAnsi="Times New Roman"/>
          <w:spacing w:val="10"/>
          <w:sz w:val="21"/>
          <w:szCs w:val="21"/>
          <w:lang w:eastAsia="zh-CN"/>
        </w:rPr>
        <w:t>）。当要调入一页而必须淘汰旧页时，应该淘汰以后不再访问的页，或距现在最长时间后才访问的页。然而，程序页面引用串是无法预知的，不可能对程序的运行过程做出精确断言，不过此理论算法可用做衡量各种具体算法的标准。</w:t>
      </w:r>
    </w:p>
    <w:p w14:paraId="635D108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）先进先出页面替换算法</w:t>
      </w:r>
    </w:p>
    <w:p w14:paraId="044FADE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基于程序总是按线性顺序来访问物理空间这一假设，总是淘汰最先调入内存的页面，即淘汰在内存中驻留时间最长的页面，认为驻留时间最长的页不再使用的可能性较大。先进先出页面替换算法（</w:t>
      </w:r>
      <w:r>
        <w:rPr>
          <w:rFonts w:ascii="Times New Roman" w:hAnsi="Times New Roman"/>
          <w:spacing w:val="10"/>
          <w:sz w:val="21"/>
          <w:szCs w:val="21"/>
          <w:lang w:eastAsia="zh-CN"/>
        </w:rPr>
        <w:t>First-In First-Out replacement</w:t>
      </w:r>
      <w:r>
        <w:rPr>
          <w:rFonts w:ascii="Times New Roman" w:hAnsi="Times New Roman"/>
          <w:spacing w:val="10"/>
          <w:sz w:val="21"/>
          <w:szCs w:val="21"/>
          <w:lang w:eastAsia="zh-CN"/>
        </w:rPr>
        <w:t>，</w:t>
      </w:r>
      <w:r>
        <w:rPr>
          <w:rFonts w:ascii="Times New Roman" w:hAnsi="Times New Roman"/>
          <w:spacing w:val="10"/>
          <w:sz w:val="21"/>
          <w:szCs w:val="21"/>
          <w:lang w:eastAsia="zh-CN"/>
        </w:rPr>
        <w:t>FIFO</w:t>
      </w:r>
      <w:r>
        <w:rPr>
          <w:rFonts w:ascii="Times New Roman" w:hAnsi="Times New Roman"/>
          <w:spacing w:val="10"/>
          <w:sz w:val="21"/>
          <w:szCs w:val="21"/>
          <w:lang w:eastAsia="zh-CN"/>
        </w:rPr>
        <w:t>）的一种实现方法是系统中设置一张具有</w:t>
      </w:r>
      <w:r>
        <w:rPr>
          <w:rFonts w:ascii="Times New Roman" w:hAnsi="Times New Roman"/>
          <w:spacing w:val="10"/>
          <w:sz w:val="21"/>
          <w:szCs w:val="21"/>
          <w:lang w:eastAsia="zh-CN"/>
        </w:rPr>
        <w:t>m</w:t>
      </w:r>
      <w:r>
        <w:rPr>
          <w:rFonts w:ascii="Times New Roman" w:hAnsi="Times New Roman"/>
          <w:spacing w:val="10"/>
          <w:sz w:val="21"/>
          <w:szCs w:val="21"/>
          <w:lang w:eastAsia="zh-CN"/>
        </w:rPr>
        <w:t>个元素的页号表：</w:t>
      </w:r>
      <w:r>
        <w:rPr>
          <w:rFonts w:ascii="Times New Roman" w:hAnsi="Times New Roman"/>
          <w:spacing w:val="10"/>
          <w:sz w:val="21"/>
          <w:szCs w:val="21"/>
          <w:lang w:eastAsia="zh-CN"/>
        </w:rPr>
        <w:t>P[0]</w:t>
      </w:r>
      <w:r>
        <w:rPr>
          <w:rFonts w:ascii="Times New Roman" w:hAnsi="Times New Roman"/>
          <w:spacing w:val="10"/>
          <w:sz w:val="21"/>
          <w:szCs w:val="21"/>
          <w:lang w:eastAsia="zh-CN"/>
        </w:rPr>
        <w:t>，</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P[m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。其中，每个</w:t>
      </w:r>
      <w:r>
        <w:rPr>
          <w:rFonts w:ascii="Times New Roman" w:hAnsi="Times New Roman"/>
          <w:spacing w:val="10"/>
          <w:sz w:val="21"/>
          <w:szCs w:val="21"/>
          <w:lang w:eastAsia="zh-CN"/>
        </w:rPr>
        <w:t>P[i]</w:t>
      </w:r>
      <w:r>
        <w:rPr>
          <w:rFonts w:ascii="Times New Roman" w:hAnsi="Times New Roman"/>
          <w:spacing w:val="10"/>
          <w:sz w:val="21"/>
          <w:szCs w:val="21"/>
          <w:lang w:eastAsia="zh-CN"/>
        </w:rPr>
        <w:t>（</w:t>
      </w:r>
      <w:r>
        <w:rPr>
          <w:rFonts w:ascii="Times New Roman" w:hAnsi="Times New Roman"/>
          <w:spacing w:val="10"/>
          <w:sz w:val="21"/>
          <w:szCs w:val="21"/>
          <w:lang w:eastAsia="zh-CN"/>
        </w:rPr>
        <w:t>i</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）存储一个装入内存中的页面的页号。假设用索引</w:t>
      </w:r>
      <w:r>
        <w:rPr>
          <w:rFonts w:ascii="Times New Roman" w:hAnsi="Times New Roman"/>
          <w:spacing w:val="10"/>
          <w:sz w:val="21"/>
          <w:szCs w:val="21"/>
          <w:lang w:eastAsia="zh-CN"/>
        </w:rPr>
        <w:t>k</w:t>
      </w:r>
      <w:r>
        <w:rPr>
          <w:rFonts w:ascii="Times New Roman" w:hAnsi="Times New Roman"/>
          <w:spacing w:val="10"/>
          <w:sz w:val="21"/>
          <w:szCs w:val="21"/>
          <w:lang w:eastAsia="zh-CN"/>
        </w:rPr>
        <w:t>指示当前调入新页时应淘汰页在页号表中的位置，则淘汰页的页号应是</w:t>
      </w:r>
      <w:r>
        <w:rPr>
          <w:rFonts w:ascii="Times New Roman" w:hAnsi="Times New Roman"/>
          <w:spacing w:val="10"/>
          <w:sz w:val="21"/>
          <w:szCs w:val="21"/>
          <w:lang w:eastAsia="zh-CN"/>
        </w:rPr>
        <w:t>P[k]</w:t>
      </w:r>
      <w:r>
        <w:rPr>
          <w:rFonts w:ascii="Times New Roman" w:hAnsi="Times New Roman"/>
          <w:spacing w:val="10"/>
          <w:sz w:val="21"/>
          <w:szCs w:val="21"/>
          <w:lang w:eastAsia="zh-CN"/>
        </w:rPr>
        <w:t>。每当调入新页后，执行：</w:t>
      </w:r>
      <w:r>
        <w:rPr>
          <w:rFonts w:ascii="Times New Roman" w:hAnsi="Times New Roman"/>
          <w:spacing w:val="10"/>
          <w:sz w:val="21"/>
          <w:szCs w:val="21"/>
          <w:lang w:eastAsia="zh-CN"/>
        </w:rPr>
        <w:t>P[k]</w:t>
      </w:r>
      <w:r>
        <w:rPr>
          <w:rFonts w:ascii="Times New Roman" w:hAnsi="Times New Roman"/>
          <w:spacing w:val="10"/>
          <w:sz w:val="21"/>
          <w:szCs w:val="21"/>
          <w:lang w:eastAsia="zh-CN"/>
        </w:rPr>
        <w:t>＝新页的页号；</w:t>
      </w:r>
      <w:r>
        <w:rPr>
          <w:rFonts w:ascii="Times New Roman" w:hAnsi="Times New Roman"/>
          <w:spacing w:val="10"/>
          <w:sz w:val="21"/>
          <w:szCs w:val="21"/>
          <w:lang w:eastAsia="zh-CN"/>
        </w:rPr>
        <w:t>k</w:t>
      </w:r>
      <w:r>
        <w:rPr>
          <w:rFonts w:ascii="Times New Roman" w:hAnsi="Times New Roman"/>
          <w:spacing w:val="10"/>
          <w:sz w:val="21"/>
          <w:szCs w:val="21"/>
          <w:lang w:eastAsia="zh-CN"/>
        </w:rPr>
        <w:t>＝</w:t>
      </w:r>
      <w:r>
        <w:rPr>
          <w:rFonts w:ascii="Times New Roman" w:hAnsi="Times New Roman"/>
          <w:spacing w:val="10"/>
          <w:sz w:val="21"/>
          <w:szCs w:val="21"/>
          <w:lang w:eastAsia="zh-CN"/>
        </w:rPr>
        <w:t>(k</w:t>
      </w:r>
      <w:r>
        <w:rPr>
          <w:rFonts w:ascii="Times New Roman" w:hAnsi="Times New Roman"/>
          <w:spacing w:val="10"/>
          <w:sz w:val="21"/>
          <w:szCs w:val="21"/>
          <w:lang w:eastAsia="zh-CN"/>
        </w:rPr>
        <w:t>＋</w:t>
      </w:r>
      <w:r>
        <w:rPr>
          <w:rFonts w:ascii="Times New Roman" w:hAnsi="Times New Roman"/>
          <w:spacing w:val="10"/>
          <w:sz w:val="21"/>
          <w:szCs w:val="21"/>
          <w:lang w:eastAsia="zh-CN"/>
        </w:rPr>
        <w:t>1)%m</w:t>
      </w:r>
      <w:r>
        <w:rPr>
          <w:rFonts w:ascii="Times New Roman" w:hAnsi="Times New Roman"/>
          <w:spacing w:val="10"/>
          <w:sz w:val="21"/>
          <w:szCs w:val="21"/>
          <w:lang w:eastAsia="zh-CN"/>
        </w:rPr>
        <w:t>，就可以了，因为，它是在内存中驻留时间最长的页面</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7FCEA2B2"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这种算法较易实现，对具有线性顺序特性的程序比较适用，而对具有其他特性的程序则效率不高，因为，在内存中驻留时间最长的页面未必是最长时间后才使用的页面，很可能是最近要被访问的页。也就是说，如果某个页面经常被使用，采用</w:t>
      </w:r>
      <w:r>
        <w:rPr>
          <w:rFonts w:ascii="Times New Roman" w:hAnsi="Times New Roman"/>
          <w:spacing w:val="10"/>
          <w:sz w:val="21"/>
          <w:szCs w:val="21"/>
          <w:lang w:eastAsia="zh-CN"/>
        </w:rPr>
        <w:t>FIFO</w:t>
      </w:r>
      <w:r>
        <w:rPr>
          <w:rFonts w:ascii="Times New Roman" w:hAnsi="Times New Roman"/>
          <w:spacing w:val="10"/>
          <w:sz w:val="21"/>
          <w:szCs w:val="21"/>
          <w:lang w:eastAsia="zh-CN"/>
        </w:rPr>
        <w:t>算法，在一定时间后此页面变成驻留内存时间最长的页，这时若淘汰它，可能立即又要用到，必须重新调入。据估计，采用</w:t>
      </w:r>
      <w:r>
        <w:rPr>
          <w:rFonts w:ascii="Times New Roman" w:hAnsi="Times New Roman"/>
          <w:spacing w:val="10"/>
          <w:sz w:val="21"/>
          <w:szCs w:val="21"/>
          <w:lang w:eastAsia="zh-CN"/>
        </w:rPr>
        <w:t>FIFO</w:t>
      </w:r>
      <w:r>
        <w:rPr>
          <w:rFonts w:ascii="Times New Roman" w:hAnsi="Times New Roman"/>
          <w:spacing w:val="10"/>
          <w:sz w:val="21"/>
          <w:szCs w:val="21"/>
          <w:lang w:eastAsia="zh-CN"/>
        </w:rPr>
        <w:t>调度算法，缺页中断率为最佳算法的</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倍。</w:t>
      </w:r>
    </w:p>
    <w:p w14:paraId="3544809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FIFO</w:t>
      </w:r>
      <w:r>
        <w:rPr>
          <w:rFonts w:ascii="Times New Roman" w:hAnsi="Times New Roman"/>
          <w:spacing w:val="10"/>
          <w:sz w:val="21"/>
          <w:szCs w:val="21"/>
          <w:lang w:eastAsia="zh-CN"/>
        </w:rPr>
        <w:t>调度算法伴有一种奇怪现象，增加可用物理页框数量会导致更多的缺页异常。假如，采用请求分页调入页面，今有</w:t>
      </w:r>
      <w:r>
        <w:rPr>
          <w:rFonts w:ascii="Times New Roman" w:hAnsi="Times New Roman"/>
          <w:spacing w:val="10"/>
          <w:sz w:val="21"/>
          <w:szCs w:val="21"/>
          <w:lang w:eastAsia="zh-CN"/>
        </w:rPr>
        <w:t>5</w:t>
      </w:r>
      <w:r>
        <w:rPr>
          <w:rFonts w:ascii="Times New Roman" w:hAnsi="Times New Roman"/>
          <w:spacing w:val="10"/>
          <w:sz w:val="21"/>
          <w:szCs w:val="21"/>
          <w:lang w:eastAsia="zh-CN"/>
        </w:rPr>
        <w:t>个页面的访问序列为：</w:t>
      </w:r>
      <w:r>
        <w:rPr>
          <w:rFonts w:ascii="Times New Roman" w:hAnsi="Times New Roman"/>
          <w:spacing w:val="10"/>
          <w:sz w:val="21"/>
          <w:szCs w:val="21"/>
          <w:lang w:eastAsia="zh-CN"/>
        </w:rPr>
        <w:t>4,3,2,1,4,3,5,4,3,2,1,5</w:t>
      </w:r>
      <w:r>
        <w:rPr>
          <w:rFonts w:ascii="Times New Roman" w:hAnsi="Times New Roman"/>
          <w:spacing w:val="10"/>
          <w:sz w:val="21"/>
          <w:szCs w:val="21"/>
          <w:lang w:eastAsia="zh-CN"/>
        </w:rPr>
        <w:t>。现在分配给进程的物理页框为</w:t>
      </w:r>
      <w:r>
        <w:rPr>
          <w:rFonts w:ascii="Times New Roman" w:hAnsi="Times New Roman"/>
          <w:spacing w:val="10"/>
          <w:sz w:val="21"/>
          <w:szCs w:val="21"/>
          <w:lang w:eastAsia="zh-CN"/>
        </w:rPr>
        <w:t>3</w:t>
      </w:r>
      <w:r>
        <w:rPr>
          <w:rFonts w:ascii="Times New Roman" w:hAnsi="Times New Roman"/>
          <w:spacing w:val="10"/>
          <w:sz w:val="21"/>
          <w:szCs w:val="21"/>
          <w:lang w:eastAsia="zh-CN"/>
        </w:rPr>
        <w:t>个和</w:t>
      </w:r>
      <w:r>
        <w:rPr>
          <w:rFonts w:ascii="Times New Roman" w:hAnsi="Times New Roman"/>
          <w:spacing w:val="10"/>
          <w:sz w:val="21"/>
          <w:szCs w:val="21"/>
          <w:lang w:eastAsia="zh-CN"/>
        </w:rPr>
        <w:t>4</w:t>
      </w:r>
      <w:r>
        <w:rPr>
          <w:rFonts w:ascii="Times New Roman" w:hAnsi="Times New Roman"/>
          <w:spacing w:val="10"/>
          <w:sz w:val="21"/>
          <w:szCs w:val="21"/>
          <w:lang w:eastAsia="zh-CN"/>
        </w:rPr>
        <w:t>个，其执行过程分别如下。</w:t>
      </w:r>
    </w:p>
    <w:p w14:paraId="20054F43"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tbl>
      <w:tblPr>
        <w:tblW w:w="0" w:type="auto"/>
        <w:tblInd w:w="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542"/>
        <w:gridCol w:w="485"/>
        <w:gridCol w:w="567"/>
        <w:gridCol w:w="567"/>
        <w:gridCol w:w="567"/>
        <w:gridCol w:w="567"/>
        <w:gridCol w:w="567"/>
        <w:gridCol w:w="576"/>
        <w:gridCol w:w="417"/>
        <w:gridCol w:w="567"/>
        <w:gridCol w:w="567"/>
        <w:gridCol w:w="708"/>
      </w:tblGrid>
      <w:tr w:rsidR="000A6E29" w14:paraId="6FB95F23" w14:textId="77777777" w:rsidTr="003104DA">
        <w:trPr>
          <w:trHeight w:val="400"/>
        </w:trPr>
        <w:tc>
          <w:tcPr>
            <w:tcW w:w="1084" w:type="dxa"/>
          </w:tcPr>
          <w:p w14:paraId="06BE783D"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7"/>
                <w:w w:val="99"/>
                <w:position w:val="-1"/>
                <w:sz w:val="20"/>
                <w:szCs w:val="20"/>
                <w:lang w:eastAsia="zh-CN"/>
              </w:rPr>
              <w:t>访问序号</w:t>
            </w:r>
          </w:p>
        </w:tc>
        <w:tc>
          <w:tcPr>
            <w:tcW w:w="542" w:type="dxa"/>
          </w:tcPr>
          <w:p w14:paraId="541766C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485" w:type="dxa"/>
          </w:tcPr>
          <w:p w14:paraId="20CF612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4ECEBBC1"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6C05C9D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351DC23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67" w:type="dxa"/>
          </w:tcPr>
          <w:p w14:paraId="51B12C0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6</w:t>
            </w:r>
          </w:p>
        </w:tc>
        <w:tc>
          <w:tcPr>
            <w:tcW w:w="567" w:type="dxa"/>
          </w:tcPr>
          <w:p w14:paraId="14F2ACD0"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7</w:t>
            </w:r>
          </w:p>
        </w:tc>
        <w:tc>
          <w:tcPr>
            <w:tcW w:w="576" w:type="dxa"/>
          </w:tcPr>
          <w:p w14:paraId="3CDC57B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8</w:t>
            </w:r>
          </w:p>
        </w:tc>
        <w:tc>
          <w:tcPr>
            <w:tcW w:w="417" w:type="dxa"/>
          </w:tcPr>
          <w:p w14:paraId="6C1EE5F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9</w:t>
            </w:r>
          </w:p>
        </w:tc>
        <w:tc>
          <w:tcPr>
            <w:tcW w:w="567" w:type="dxa"/>
          </w:tcPr>
          <w:p w14:paraId="786A368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10</w:t>
            </w:r>
          </w:p>
        </w:tc>
        <w:tc>
          <w:tcPr>
            <w:tcW w:w="567" w:type="dxa"/>
          </w:tcPr>
          <w:p w14:paraId="1DBB09F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11</w:t>
            </w:r>
          </w:p>
        </w:tc>
        <w:tc>
          <w:tcPr>
            <w:tcW w:w="708" w:type="dxa"/>
          </w:tcPr>
          <w:p w14:paraId="2B79839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12</w:t>
            </w:r>
          </w:p>
        </w:tc>
      </w:tr>
      <w:tr w:rsidR="000A6E29" w14:paraId="626626C9" w14:textId="77777777" w:rsidTr="003104DA">
        <w:tc>
          <w:tcPr>
            <w:tcW w:w="1084" w:type="dxa"/>
          </w:tcPr>
          <w:p w14:paraId="3583BF85"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1</w:t>
            </w:r>
          </w:p>
        </w:tc>
        <w:tc>
          <w:tcPr>
            <w:tcW w:w="542" w:type="dxa"/>
          </w:tcPr>
          <w:p w14:paraId="1A572A42"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10"/>
                <w:sz w:val="21"/>
                <w:szCs w:val="21"/>
                <w:lang w:eastAsia="zh-CN"/>
              </w:rPr>
              <w:t>4</w:t>
            </w:r>
          </w:p>
        </w:tc>
        <w:tc>
          <w:tcPr>
            <w:tcW w:w="485" w:type="dxa"/>
          </w:tcPr>
          <w:p w14:paraId="1CFCF0C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2EAD009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3DFC90F3"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1D5189E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5C25262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67" w:type="dxa"/>
          </w:tcPr>
          <w:p w14:paraId="1835BD4D"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76" w:type="dxa"/>
          </w:tcPr>
          <w:p w14:paraId="60ABF49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417" w:type="dxa"/>
          </w:tcPr>
          <w:p w14:paraId="3FD3E30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3EB89181"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9B2CA2B"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708" w:type="dxa"/>
          </w:tcPr>
          <w:p w14:paraId="6B02B85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r>
      <w:tr w:rsidR="000A6E29" w14:paraId="384B56C3" w14:textId="77777777" w:rsidTr="003104DA">
        <w:tc>
          <w:tcPr>
            <w:tcW w:w="1084" w:type="dxa"/>
          </w:tcPr>
          <w:p w14:paraId="03EAD6BF"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2</w:t>
            </w:r>
          </w:p>
        </w:tc>
        <w:tc>
          <w:tcPr>
            <w:tcW w:w="542" w:type="dxa"/>
          </w:tcPr>
          <w:p w14:paraId="633D1C2D"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85" w:type="dxa"/>
          </w:tcPr>
          <w:p w14:paraId="3A6ECC6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7A568E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2FB5868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61F706D7"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67" w:type="dxa"/>
          </w:tcPr>
          <w:p w14:paraId="5CCE547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728B952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76" w:type="dxa"/>
          </w:tcPr>
          <w:p w14:paraId="6FE5C1E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417" w:type="dxa"/>
          </w:tcPr>
          <w:p w14:paraId="5C4D62F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1FDA445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67" w:type="dxa"/>
          </w:tcPr>
          <w:p w14:paraId="137BC62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708" w:type="dxa"/>
          </w:tcPr>
          <w:p w14:paraId="0E6E4B4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r>
      <w:tr w:rsidR="000A6E29" w14:paraId="25028AD9" w14:textId="77777777" w:rsidTr="003104DA">
        <w:trPr>
          <w:trHeight w:val="380"/>
        </w:trPr>
        <w:tc>
          <w:tcPr>
            <w:tcW w:w="1084" w:type="dxa"/>
          </w:tcPr>
          <w:p w14:paraId="3D4C3A80"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lastRenderedPageBreak/>
              <w:t>页框</w:t>
            </w:r>
            <w:r>
              <w:rPr>
                <w:rFonts w:ascii="Times New Roman" w:hAnsi="Times New Roman"/>
                <w:b/>
                <w:spacing w:val="7"/>
                <w:w w:val="99"/>
                <w:position w:val="-1"/>
                <w:sz w:val="20"/>
                <w:szCs w:val="20"/>
                <w:lang w:eastAsia="zh-CN"/>
              </w:rPr>
              <w:t>3</w:t>
            </w:r>
          </w:p>
        </w:tc>
        <w:tc>
          <w:tcPr>
            <w:tcW w:w="542" w:type="dxa"/>
          </w:tcPr>
          <w:p w14:paraId="306D1B2A"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85" w:type="dxa"/>
          </w:tcPr>
          <w:p w14:paraId="64B7EBDA"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567" w:type="dxa"/>
          </w:tcPr>
          <w:p w14:paraId="7EE002FA"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72DF2987"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67" w:type="dxa"/>
          </w:tcPr>
          <w:p w14:paraId="764911D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6C3EFB7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741D647"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76" w:type="dxa"/>
          </w:tcPr>
          <w:p w14:paraId="43C637B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417" w:type="dxa"/>
          </w:tcPr>
          <w:p w14:paraId="26550E40"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567" w:type="dxa"/>
          </w:tcPr>
          <w:p w14:paraId="281076C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1AA8AB3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708" w:type="dxa"/>
          </w:tcPr>
          <w:p w14:paraId="53BD6CC4"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r>
      <w:tr w:rsidR="000A6E29" w14:paraId="5A4726A3" w14:textId="77777777" w:rsidTr="003104DA">
        <w:trPr>
          <w:trHeight w:val="602"/>
        </w:trPr>
        <w:tc>
          <w:tcPr>
            <w:tcW w:w="1084" w:type="dxa"/>
          </w:tcPr>
          <w:p w14:paraId="6D957308"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淘汰页面</w:t>
            </w:r>
          </w:p>
        </w:tc>
        <w:tc>
          <w:tcPr>
            <w:tcW w:w="542" w:type="dxa"/>
          </w:tcPr>
          <w:p w14:paraId="196AEFB2"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85" w:type="dxa"/>
          </w:tcPr>
          <w:p w14:paraId="367A47D2"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567" w:type="dxa"/>
          </w:tcPr>
          <w:p w14:paraId="0C221A0F" w14:textId="77777777" w:rsidR="000A6E29" w:rsidRDefault="000A6E29" w:rsidP="003104DA">
            <w:pPr>
              <w:spacing w:line="217" w:lineRule="auto"/>
              <w:ind w:right="48"/>
              <w:jc w:val="both"/>
              <w:rPr>
                <w:rFonts w:ascii="Times New Roman" w:hAnsi="Times New Roman"/>
                <w:b/>
                <w:spacing w:val="10"/>
                <w:sz w:val="21"/>
                <w:szCs w:val="21"/>
                <w:lang w:eastAsia="zh-CN"/>
              </w:rPr>
            </w:pPr>
          </w:p>
        </w:tc>
        <w:tc>
          <w:tcPr>
            <w:tcW w:w="567" w:type="dxa"/>
          </w:tcPr>
          <w:p w14:paraId="134E71F7"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4376D344"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093BCE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7EC3DF8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576" w:type="dxa"/>
          </w:tcPr>
          <w:p w14:paraId="3B627164"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417" w:type="dxa"/>
          </w:tcPr>
          <w:p w14:paraId="4AA4EA36" w14:textId="77777777" w:rsidR="000A6E29" w:rsidRDefault="000A6E29" w:rsidP="003104DA">
            <w:pPr>
              <w:spacing w:after="0" w:line="217" w:lineRule="auto"/>
              <w:ind w:right="48"/>
              <w:jc w:val="both"/>
              <w:rPr>
                <w:rFonts w:ascii="Times New Roman" w:hAnsi="Times New Roman"/>
                <w:b/>
                <w:spacing w:val="10"/>
                <w:sz w:val="21"/>
                <w:szCs w:val="21"/>
                <w:lang w:eastAsia="zh-CN"/>
              </w:rPr>
            </w:pPr>
          </w:p>
        </w:tc>
        <w:tc>
          <w:tcPr>
            <w:tcW w:w="567" w:type="dxa"/>
          </w:tcPr>
          <w:p w14:paraId="33B9EE23"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67" w:type="dxa"/>
          </w:tcPr>
          <w:p w14:paraId="7EF18A5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708" w:type="dxa"/>
          </w:tcPr>
          <w:p w14:paraId="1355B681" w14:textId="77777777" w:rsidR="000A6E29" w:rsidRDefault="000A6E29" w:rsidP="003104DA">
            <w:pPr>
              <w:spacing w:line="217" w:lineRule="auto"/>
              <w:ind w:right="48"/>
              <w:jc w:val="both"/>
              <w:rPr>
                <w:rFonts w:ascii="Times New Roman" w:hAnsi="Times New Roman"/>
                <w:b/>
                <w:spacing w:val="10"/>
                <w:sz w:val="21"/>
                <w:szCs w:val="21"/>
                <w:lang w:eastAsia="zh-CN"/>
              </w:rPr>
            </w:pPr>
          </w:p>
        </w:tc>
      </w:tr>
      <w:tr w:rsidR="000A6E29" w14:paraId="62242F5F" w14:textId="77777777" w:rsidTr="003104DA">
        <w:trPr>
          <w:trHeight w:val="447"/>
        </w:trPr>
        <w:tc>
          <w:tcPr>
            <w:tcW w:w="1084" w:type="dxa"/>
          </w:tcPr>
          <w:p w14:paraId="76A228C2"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缺页异常</w:t>
            </w:r>
          </w:p>
        </w:tc>
        <w:tc>
          <w:tcPr>
            <w:tcW w:w="542" w:type="dxa"/>
          </w:tcPr>
          <w:p w14:paraId="460289BF"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485" w:type="dxa"/>
          </w:tcPr>
          <w:p w14:paraId="6A6B342F"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2DBDDA1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6763CD10"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7ABEC78F"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03FAB69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443C2350"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76" w:type="dxa"/>
          </w:tcPr>
          <w:p w14:paraId="5223871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0</w:t>
            </w:r>
          </w:p>
        </w:tc>
        <w:tc>
          <w:tcPr>
            <w:tcW w:w="417" w:type="dxa"/>
          </w:tcPr>
          <w:p w14:paraId="3802145C"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0</w:t>
            </w:r>
          </w:p>
        </w:tc>
        <w:tc>
          <w:tcPr>
            <w:tcW w:w="567" w:type="dxa"/>
          </w:tcPr>
          <w:p w14:paraId="42D3DE32"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54FFF6A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708" w:type="dxa"/>
          </w:tcPr>
          <w:p w14:paraId="7AA68AB5"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0</w:t>
            </w:r>
          </w:p>
        </w:tc>
      </w:tr>
    </w:tbl>
    <w:p w14:paraId="213A45D3" w14:textId="77777777" w:rsidR="000A6E29" w:rsidRDefault="000A6E29" w:rsidP="000A6E29">
      <w:pPr>
        <w:spacing w:after="0" w:line="217" w:lineRule="auto"/>
        <w:ind w:right="48"/>
        <w:jc w:val="both"/>
        <w:rPr>
          <w:rFonts w:ascii="Times New Roman" w:hAnsi="Times New Roman"/>
          <w:spacing w:val="10"/>
          <w:sz w:val="21"/>
          <w:szCs w:val="21"/>
          <w:lang w:eastAsia="zh-CN"/>
        </w:rPr>
      </w:pPr>
    </w:p>
    <w:tbl>
      <w:tblPr>
        <w:tblW w:w="0" w:type="auto"/>
        <w:tblInd w:w="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542"/>
        <w:gridCol w:w="485"/>
        <w:gridCol w:w="567"/>
        <w:gridCol w:w="567"/>
        <w:gridCol w:w="524"/>
        <w:gridCol w:w="469"/>
        <w:gridCol w:w="567"/>
        <w:gridCol w:w="485"/>
        <w:gridCol w:w="567"/>
        <w:gridCol w:w="567"/>
        <w:gridCol w:w="709"/>
        <w:gridCol w:w="708"/>
      </w:tblGrid>
      <w:tr w:rsidR="000A6E29" w14:paraId="0EFDB5B1" w14:textId="77777777" w:rsidTr="003104DA">
        <w:trPr>
          <w:trHeight w:val="400"/>
        </w:trPr>
        <w:tc>
          <w:tcPr>
            <w:tcW w:w="1084" w:type="dxa"/>
          </w:tcPr>
          <w:p w14:paraId="5395823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7"/>
                <w:w w:val="99"/>
                <w:position w:val="-1"/>
                <w:sz w:val="20"/>
                <w:szCs w:val="20"/>
                <w:lang w:eastAsia="zh-CN"/>
              </w:rPr>
              <w:t>访问序号</w:t>
            </w:r>
          </w:p>
        </w:tc>
        <w:tc>
          <w:tcPr>
            <w:tcW w:w="542" w:type="dxa"/>
          </w:tcPr>
          <w:p w14:paraId="29B1A4F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w:t>
            </w:r>
          </w:p>
        </w:tc>
        <w:tc>
          <w:tcPr>
            <w:tcW w:w="485" w:type="dxa"/>
          </w:tcPr>
          <w:p w14:paraId="1F136769"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2</w:t>
            </w:r>
          </w:p>
        </w:tc>
        <w:tc>
          <w:tcPr>
            <w:tcW w:w="567" w:type="dxa"/>
          </w:tcPr>
          <w:p w14:paraId="4672F76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3</w:t>
            </w:r>
          </w:p>
        </w:tc>
        <w:tc>
          <w:tcPr>
            <w:tcW w:w="567" w:type="dxa"/>
          </w:tcPr>
          <w:p w14:paraId="4389A5C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4</w:t>
            </w:r>
          </w:p>
        </w:tc>
        <w:tc>
          <w:tcPr>
            <w:tcW w:w="524" w:type="dxa"/>
          </w:tcPr>
          <w:p w14:paraId="12A96CBB"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5</w:t>
            </w:r>
          </w:p>
        </w:tc>
        <w:tc>
          <w:tcPr>
            <w:tcW w:w="469" w:type="dxa"/>
          </w:tcPr>
          <w:p w14:paraId="08BD0692"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6</w:t>
            </w:r>
          </w:p>
        </w:tc>
        <w:tc>
          <w:tcPr>
            <w:tcW w:w="567" w:type="dxa"/>
          </w:tcPr>
          <w:p w14:paraId="56B1D133"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7</w:t>
            </w:r>
          </w:p>
        </w:tc>
        <w:tc>
          <w:tcPr>
            <w:tcW w:w="485" w:type="dxa"/>
          </w:tcPr>
          <w:p w14:paraId="7EB37A4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8</w:t>
            </w:r>
          </w:p>
        </w:tc>
        <w:tc>
          <w:tcPr>
            <w:tcW w:w="567" w:type="dxa"/>
          </w:tcPr>
          <w:p w14:paraId="4666CD16"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9</w:t>
            </w:r>
          </w:p>
        </w:tc>
        <w:tc>
          <w:tcPr>
            <w:tcW w:w="567" w:type="dxa"/>
          </w:tcPr>
          <w:p w14:paraId="70D68FFE"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10</w:t>
            </w:r>
          </w:p>
        </w:tc>
        <w:tc>
          <w:tcPr>
            <w:tcW w:w="709" w:type="dxa"/>
          </w:tcPr>
          <w:p w14:paraId="725EFCA8"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11</w:t>
            </w:r>
          </w:p>
        </w:tc>
        <w:tc>
          <w:tcPr>
            <w:tcW w:w="708" w:type="dxa"/>
          </w:tcPr>
          <w:p w14:paraId="410F9CC3"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12</w:t>
            </w:r>
          </w:p>
        </w:tc>
      </w:tr>
      <w:tr w:rsidR="000A6E29" w14:paraId="4199E68E" w14:textId="77777777" w:rsidTr="003104DA">
        <w:tc>
          <w:tcPr>
            <w:tcW w:w="1084" w:type="dxa"/>
          </w:tcPr>
          <w:p w14:paraId="362FFA67"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1</w:t>
            </w:r>
          </w:p>
        </w:tc>
        <w:tc>
          <w:tcPr>
            <w:tcW w:w="542" w:type="dxa"/>
          </w:tcPr>
          <w:p w14:paraId="69A6169C" w14:textId="77777777" w:rsidR="000A6E29" w:rsidRDefault="000A6E29" w:rsidP="003104DA">
            <w:pPr>
              <w:spacing w:after="0" w:line="217" w:lineRule="auto"/>
              <w:ind w:right="48"/>
              <w:jc w:val="both"/>
              <w:rPr>
                <w:rFonts w:ascii="Times New Roman" w:hAnsi="Times New Roman"/>
                <w:spacing w:val="7"/>
                <w:w w:val="99"/>
                <w:position w:val="-1"/>
                <w:sz w:val="20"/>
                <w:szCs w:val="20"/>
                <w:lang w:eastAsia="zh-CN"/>
              </w:rPr>
            </w:pPr>
            <w:r>
              <w:rPr>
                <w:rFonts w:ascii="Times New Roman" w:hAnsi="Times New Roman"/>
                <w:spacing w:val="10"/>
                <w:sz w:val="21"/>
                <w:szCs w:val="21"/>
                <w:lang w:eastAsia="zh-CN"/>
              </w:rPr>
              <w:t>4</w:t>
            </w:r>
          </w:p>
        </w:tc>
        <w:tc>
          <w:tcPr>
            <w:tcW w:w="485" w:type="dxa"/>
          </w:tcPr>
          <w:p w14:paraId="23BE4CAB"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56900879"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6EA1E75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24" w:type="dxa"/>
          </w:tcPr>
          <w:p w14:paraId="5433F4B4"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469" w:type="dxa"/>
          </w:tcPr>
          <w:p w14:paraId="683F74FB"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6577A7FC"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485" w:type="dxa"/>
          </w:tcPr>
          <w:p w14:paraId="3A74507B"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1B4041AC"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67" w:type="dxa"/>
          </w:tcPr>
          <w:p w14:paraId="0B2425CD"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709" w:type="dxa"/>
          </w:tcPr>
          <w:p w14:paraId="04CAD370"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708" w:type="dxa"/>
          </w:tcPr>
          <w:p w14:paraId="741E185F"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r>
      <w:tr w:rsidR="000A6E29" w14:paraId="70B7DECF" w14:textId="77777777" w:rsidTr="003104DA">
        <w:tc>
          <w:tcPr>
            <w:tcW w:w="1084" w:type="dxa"/>
          </w:tcPr>
          <w:p w14:paraId="482E9ABF"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2</w:t>
            </w:r>
          </w:p>
        </w:tc>
        <w:tc>
          <w:tcPr>
            <w:tcW w:w="542" w:type="dxa"/>
          </w:tcPr>
          <w:p w14:paraId="3EF35DF7"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196898A3"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5CB458C4"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0DBE2FD9"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24" w:type="dxa"/>
          </w:tcPr>
          <w:p w14:paraId="543E46BC"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469" w:type="dxa"/>
          </w:tcPr>
          <w:p w14:paraId="742C8F42"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6C80C59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485" w:type="dxa"/>
          </w:tcPr>
          <w:p w14:paraId="23284FC7"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67" w:type="dxa"/>
          </w:tcPr>
          <w:p w14:paraId="5C8941C2"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567" w:type="dxa"/>
          </w:tcPr>
          <w:p w14:paraId="18AC9FB9"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709" w:type="dxa"/>
          </w:tcPr>
          <w:p w14:paraId="3178336E"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708" w:type="dxa"/>
          </w:tcPr>
          <w:p w14:paraId="6B59D7C7"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r>
      <w:tr w:rsidR="000A6E29" w14:paraId="4D75347E" w14:textId="77777777" w:rsidTr="003104DA">
        <w:trPr>
          <w:trHeight w:val="728"/>
        </w:trPr>
        <w:tc>
          <w:tcPr>
            <w:tcW w:w="1084" w:type="dxa"/>
          </w:tcPr>
          <w:p w14:paraId="58EB8C3B"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3</w:t>
            </w:r>
          </w:p>
        </w:tc>
        <w:tc>
          <w:tcPr>
            <w:tcW w:w="542" w:type="dxa"/>
          </w:tcPr>
          <w:p w14:paraId="5F6F95F6"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56D8F919"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5CD92226"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1100057E"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24" w:type="dxa"/>
          </w:tcPr>
          <w:p w14:paraId="48DF65A6"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469" w:type="dxa"/>
          </w:tcPr>
          <w:p w14:paraId="3D4B77F5"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1345C600"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485" w:type="dxa"/>
          </w:tcPr>
          <w:p w14:paraId="76C9B93A"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567" w:type="dxa"/>
          </w:tcPr>
          <w:p w14:paraId="33D3CDFF"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5F928714"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709" w:type="dxa"/>
          </w:tcPr>
          <w:p w14:paraId="1354E322"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708" w:type="dxa"/>
          </w:tcPr>
          <w:p w14:paraId="3A9A532A"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r>
      <w:tr w:rsidR="000A6E29" w14:paraId="3E4B892D" w14:textId="77777777" w:rsidTr="003104DA">
        <w:trPr>
          <w:trHeight w:val="557"/>
        </w:trPr>
        <w:tc>
          <w:tcPr>
            <w:tcW w:w="1084" w:type="dxa"/>
          </w:tcPr>
          <w:p w14:paraId="246BB57E" w14:textId="77777777" w:rsidR="000A6E29" w:rsidRDefault="000A6E29" w:rsidP="003104DA">
            <w:pPr>
              <w:spacing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页框</w:t>
            </w:r>
            <w:r>
              <w:rPr>
                <w:rFonts w:ascii="Times New Roman" w:hAnsi="Times New Roman"/>
                <w:b/>
                <w:spacing w:val="7"/>
                <w:w w:val="99"/>
                <w:position w:val="-1"/>
                <w:sz w:val="20"/>
                <w:szCs w:val="20"/>
                <w:lang w:eastAsia="zh-CN"/>
              </w:rPr>
              <w:t>4</w:t>
            </w:r>
          </w:p>
        </w:tc>
        <w:tc>
          <w:tcPr>
            <w:tcW w:w="542" w:type="dxa"/>
          </w:tcPr>
          <w:p w14:paraId="531E75F1"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529F9037"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4E6C7CE0" w14:textId="77777777" w:rsidR="000A6E29" w:rsidRDefault="000A6E29" w:rsidP="003104DA">
            <w:pPr>
              <w:spacing w:line="217" w:lineRule="auto"/>
              <w:ind w:right="48"/>
              <w:jc w:val="both"/>
              <w:rPr>
                <w:rFonts w:ascii="Times New Roman" w:hAnsi="Times New Roman"/>
                <w:spacing w:val="10"/>
                <w:sz w:val="21"/>
                <w:szCs w:val="21"/>
                <w:lang w:eastAsia="zh-CN"/>
              </w:rPr>
            </w:pPr>
          </w:p>
        </w:tc>
        <w:tc>
          <w:tcPr>
            <w:tcW w:w="567" w:type="dxa"/>
          </w:tcPr>
          <w:p w14:paraId="32FF709F"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24" w:type="dxa"/>
          </w:tcPr>
          <w:p w14:paraId="0C905609"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469" w:type="dxa"/>
          </w:tcPr>
          <w:p w14:paraId="18415BAF"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567" w:type="dxa"/>
          </w:tcPr>
          <w:p w14:paraId="1E66F5D5"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485" w:type="dxa"/>
          </w:tcPr>
          <w:p w14:paraId="6EF1BB20"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567" w:type="dxa"/>
          </w:tcPr>
          <w:p w14:paraId="4AA4B728"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2C134F2D"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709" w:type="dxa"/>
          </w:tcPr>
          <w:p w14:paraId="7BD13C6C"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708" w:type="dxa"/>
          </w:tcPr>
          <w:p w14:paraId="2507FB97"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r>
      <w:tr w:rsidR="000A6E29" w14:paraId="592526AE" w14:textId="77777777" w:rsidTr="003104DA">
        <w:trPr>
          <w:trHeight w:val="602"/>
        </w:trPr>
        <w:tc>
          <w:tcPr>
            <w:tcW w:w="1084" w:type="dxa"/>
          </w:tcPr>
          <w:p w14:paraId="72DA5B76"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淘汰页面</w:t>
            </w:r>
          </w:p>
        </w:tc>
        <w:tc>
          <w:tcPr>
            <w:tcW w:w="542" w:type="dxa"/>
          </w:tcPr>
          <w:p w14:paraId="3DF3AF16"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85" w:type="dxa"/>
          </w:tcPr>
          <w:p w14:paraId="4890A427"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6FF638BE" w14:textId="77777777" w:rsidR="000A6E29" w:rsidRDefault="000A6E29" w:rsidP="003104DA">
            <w:pPr>
              <w:spacing w:line="217" w:lineRule="auto"/>
              <w:ind w:right="48"/>
              <w:jc w:val="both"/>
              <w:rPr>
                <w:rFonts w:ascii="Times New Roman" w:hAnsi="Times New Roman"/>
                <w:spacing w:val="10"/>
                <w:sz w:val="21"/>
                <w:szCs w:val="21"/>
                <w:lang w:eastAsia="zh-CN"/>
              </w:rPr>
            </w:pPr>
          </w:p>
        </w:tc>
        <w:tc>
          <w:tcPr>
            <w:tcW w:w="567" w:type="dxa"/>
          </w:tcPr>
          <w:p w14:paraId="53EBC34A" w14:textId="77777777" w:rsidR="000A6E29" w:rsidRDefault="000A6E29" w:rsidP="003104DA">
            <w:pPr>
              <w:spacing w:line="217" w:lineRule="auto"/>
              <w:ind w:right="48"/>
              <w:jc w:val="both"/>
              <w:rPr>
                <w:rFonts w:ascii="Times New Roman" w:hAnsi="Times New Roman"/>
                <w:spacing w:val="10"/>
                <w:sz w:val="21"/>
                <w:szCs w:val="21"/>
                <w:lang w:eastAsia="zh-CN"/>
              </w:rPr>
            </w:pPr>
          </w:p>
        </w:tc>
        <w:tc>
          <w:tcPr>
            <w:tcW w:w="524" w:type="dxa"/>
          </w:tcPr>
          <w:p w14:paraId="16AFC7E0"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469" w:type="dxa"/>
          </w:tcPr>
          <w:p w14:paraId="7093959E" w14:textId="77777777" w:rsidR="000A6E29" w:rsidRDefault="000A6E29" w:rsidP="003104DA">
            <w:pPr>
              <w:spacing w:after="0" w:line="217" w:lineRule="auto"/>
              <w:ind w:right="48"/>
              <w:jc w:val="both"/>
              <w:rPr>
                <w:rFonts w:ascii="Times New Roman" w:hAnsi="Times New Roman"/>
                <w:spacing w:val="10"/>
                <w:sz w:val="21"/>
                <w:szCs w:val="21"/>
                <w:lang w:eastAsia="zh-CN"/>
              </w:rPr>
            </w:pPr>
          </w:p>
        </w:tc>
        <w:tc>
          <w:tcPr>
            <w:tcW w:w="567" w:type="dxa"/>
          </w:tcPr>
          <w:p w14:paraId="68DFC5E8"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c>
          <w:tcPr>
            <w:tcW w:w="485" w:type="dxa"/>
          </w:tcPr>
          <w:p w14:paraId="6BB84AB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3</w:t>
            </w:r>
          </w:p>
        </w:tc>
        <w:tc>
          <w:tcPr>
            <w:tcW w:w="567" w:type="dxa"/>
          </w:tcPr>
          <w:p w14:paraId="18165A58"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2</w:t>
            </w:r>
          </w:p>
        </w:tc>
        <w:tc>
          <w:tcPr>
            <w:tcW w:w="567" w:type="dxa"/>
          </w:tcPr>
          <w:p w14:paraId="2C94A721"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1</w:t>
            </w:r>
          </w:p>
        </w:tc>
        <w:tc>
          <w:tcPr>
            <w:tcW w:w="709" w:type="dxa"/>
          </w:tcPr>
          <w:p w14:paraId="5DDC6990" w14:textId="77777777" w:rsidR="000A6E29" w:rsidRDefault="000A6E29" w:rsidP="003104DA">
            <w:pPr>
              <w:spacing w:after="0"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5</w:t>
            </w:r>
          </w:p>
        </w:tc>
        <w:tc>
          <w:tcPr>
            <w:tcW w:w="708" w:type="dxa"/>
          </w:tcPr>
          <w:p w14:paraId="6BCAAB93"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4</w:t>
            </w:r>
          </w:p>
        </w:tc>
      </w:tr>
      <w:tr w:rsidR="000A6E29" w14:paraId="15AB52E0" w14:textId="77777777" w:rsidTr="003104DA">
        <w:trPr>
          <w:trHeight w:val="503"/>
        </w:trPr>
        <w:tc>
          <w:tcPr>
            <w:tcW w:w="1084" w:type="dxa"/>
          </w:tcPr>
          <w:p w14:paraId="0149B9DB" w14:textId="77777777" w:rsidR="000A6E29" w:rsidRDefault="000A6E29" w:rsidP="003104DA">
            <w:pPr>
              <w:spacing w:after="0" w:line="217" w:lineRule="auto"/>
              <w:ind w:right="48"/>
              <w:jc w:val="both"/>
              <w:rPr>
                <w:rFonts w:ascii="Times New Roman" w:hAnsi="Times New Roman"/>
                <w:b/>
                <w:spacing w:val="7"/>
                <w:w w:val="99"/>
                <w:position w:val="-1"/>
                <w:sz w:val="20"/>
                <w:szCs w:val="20"/>
                <w:lang w:eastAsia="zh-CN"/>
              </w:rPr>
            </w:pPr>
            <w:r>
              <w:rPr>
                <w:rFonts w:ascii="Times New Roman" w:hAnsi="Times New Roman"/>
                <w:b/>
                <w:spacing w:val="7"/>
                <w:w w:val="99"/>
                <w:position w:val="-1"/>
                <w:sz w:val="20"/>
                <w:szCs w:val="20"/>
                <w:lang w:eastAsia="zh-CN"/>
              </w:rPr>
              <w:t>缺页异常</w:t>
            </w:r>
          </w:p>
        </w:tc>
        <w:tc>
          <w:tcPr>
            <w:tcW w:w="542" w:type="dxa"/>
          </w:tcPr>
          <w:p w14:paraId="046BB578"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485" w:type="dxa"/>
          </w:tcPr>
          <w:p w14:paraId="331D64D5"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09B2131C"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0F93D78E"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24" w:type="dxa"/>
          </w:tcPr>
          <w:p w14:paraId="35C10B29"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0</w:t>
            </w:r>
          </w:p>
        </w:tc>
        <w:tc>
          <w:tcPr>
            <w:tcW w:w="469" w:type="dxa"/>
          </w:tcPr>
          <w:p w14:paraId="49D5F84D" w14:textId="77777777" w:rsidR="000A6E29" w:rsidRDefault="000A6E29" w:rsidP="003104DA">
            <w:pPr>
              <w:spacing w:line="217" w:lineRule="auto"/>
              <w:ind w:right="48"/>
              <w:jc w:val="both"/>
              <w:rPr>
                <w:rFonts w:ascii="Times New Roman" w:hAnsi="Times New Roman"/>
                <w:spacing w:val="10"/>
                <w:sz w:val="21"/>
                <w:szCs w:val="21"/>
                <w:lang w:eastAsia="zh-CN"/>
              </w:rPr>
            </w:pPr>
            <w:r>
              <w:rPr>
                <w:rFonts w:ascii="Times New Roman" w:hAnsi="Times New Roman"/>
                <w:spacing w:val="10"/>
                <w:sz w:val="21"/>
                <w:szCs w:val="21"/>
                <w:lang w:eastAsia="zh-CN"/>
              </w:rPr>
              <w:t>0</w:t>
            </w:r>
          </w:p>
        </w:tc>
        <w:tc>
          <w:tcPr>
            <w:tcW w:w="567" w:type="dxa"/>
          </w:tcPr>
          <w:p w14:paraId="30A38062"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485" w:type="dxa"/>
          </w:tcPr>
          <w:p w14:paraId="0B81045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6F908E84" w14:textId="77777777" w:rsidR="000A6E29" w:rsidRDefault="000A6E29" w:rsidP="003104DA">
            <w:pPr>
              <w:spacing w:after="0"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567" w:type="dxa"/>
          </w:tcPr>
          <w:p w14:paraId="17B8430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709" w:type="dxa"/>
          </w:tcPr>
          <w:p w14:paraId="12F06519"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c>
          <w:tcPr>
            <w:tcW w:w="708" w:type="dxa"/>
          </w:tcPr>
          <w:p w14:paraId="2B6325BB" w14:textId="77777777" w:rsidR="000A6E29" w:rsidRDefault="000A6E29" w:rsidP="003104DA">
            <w:pPr>
              <w:spacing w:line="217" w:lineRule="auto"/>
              <w:ind w:right="48"/>
              <w:jc w:val="both"/>
              <w:rPr>
                <w:rFonts w:ascii="Times New Roman" w:hAnsi="Times New Roman"/>
                <w:b/>
                <w:spacing w:val="10"/>
                <w:sz w:val="21"/>
                <w:szCs w:val="21"/>
                <w:lang w:eastAsia="zh-CN"/>
              </w:rPr>
            </w:pPr>
            <w:r>
              <w:rPr>
                <w:rFonts w:ascii="Times New Roman" w:hAnsi="Times New Roman"/>
                <w:b/>
                <w:spacing w:val="10"/>
                <w:sz w:val="21"/>
                <w:szCs w:val="21"/>
                <w:lang w:eastAsia="zh-CN"/>
              </w:rPr>
              <w:t>√</w:t>
            </w:r>
          </w:p>
        </w:tc>
      </w:tr>
    </w:tbl>
    <w:p w14:paraId="689709F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p>
    <w:p w14:paraId="0566BB4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分配给进程</w:t>
      </w:r>
      <w:r>
        <w:rPr>
          <w:rFonts w:ascii="Times New Roman" w:hAnsi="Times New Roman"/>
          <w:spacing w:val="10"/>
          <w:sz w:val="21"/>
          <w:szCs w:val="21"/>
          <w:lang w:eastAsia="zh-CN"/>
        </w:rPr>
        <w:t>3</w:t>
      </w:r>
      <w:r>
        <w:rPr>
          <w:rFonts w:ascii="Times New Roman" w:hAnsi="Times New Roman"/>
          <w:spacing w:val="10"/>
          <w:sz w:val="21"/>
          <w:szCs w:val="21"/>
          <w:lang w:eastAsia="zh-CN"/>
        </w:rPr>
        <w:t>个页框时，产生缺页异常</w:t>
      </w:r>
      <w:r>
        <w:rPr>
          <w:rFonts w:ascii="Times New Roman" w:hAnsi="Times New Roman"/>
          <w:spacing w:val="10"/>
          <w:sz w:val="21"/>
          <w:szCs w:val="21"/>
          <w:lang w:eastAsia="zh-CN"/>
        </w:rPr>
        <w:t>9</w:t>
      </w:r>
      <w:r>
        <w:rPr>
          <w:rFonts w:ascii="Times New Roman" w:hAnsi="Times New Roman"/>
          <w:spacing w:val="10"/>
          <w:sz w:val="21"/>
          <w:szCs w:val="21"/>
          <w:lang w:eastAsia="zh-CN"/>
        </w:rPr>
        <w:t>次。分配给进程</w:t>
      </w:r>
      <w:r>
        <w:rPr>
          <w:rFonts w:ascii="Times New Roman" w:hAnsi="Times New Roman"/>
          <w:spacing w:val="10"/>
          <w:sz w:val="21"/>
          <w:szCs w:val="21"/>
          <w:lang w:eastAsia="zh-CN"/>
        </w:rPr>
        <w:t>4</w:t>
      </w:r>
      <w:r>
        <w:rPr>
          <w:rFonts w:ascii="Times New Roman" w:hAnsi="Times New Roman"/>
          <w:spacing w:val="10"/>
          <w:sz w:val="21"/>
          <w:szCs w:val="21"/>
          <w:lang w:eastAsia="zh-CN"/>
        </w:rPr>
        <w:t>个页框时，缺页异常非但没有减少，反而增加了一次，这种现象便称为</w:t>
      </w:r>
      <w:r>
        <w:rPr>
          <w:rFonts w:ascii="Times New Roman" w:hAnsi="Times New Roman"/>
          <w:spacing w:val="10"/>
          <w:sz w:val="21"/>
          <w:szCs w:val="21"/>
          <w:lang w:eastAsia="zh-CN"/>
        </w:rPr>
        <w:t>Belady</w:t>
      </w:r>
      <w:r>
        <w:rPr>
          <w:rFonts w:ascii="Times New Roman" w:hAnsi="Times New Roman"/>
          <w:spacing w:val="10"/>
          <w:sz w:val="21"/>
          <w:szCs w:val="21"/>
          <w:lang w:eastAsia="zh-CN"/>
        </w:rPr>
        <w:t>异常。但这仅仅是特殊情况，只要系统有足够内存资源，应该给进程增加物理页框数，通过降低整个系统的缺页异常来改善性能。</w:t>
      </w:r>
    </w:p>
    <w:p w14:paraId="512B452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页面缓冲算法是对</w:t>
      </w:r>
      <w:r>
        <w:rPr>
          <w:rFonts w:ascii="Times New Roman" w:hAnsi="Times New Roman"/>
          <w:spacing w:val="10"/>
          <w:sz w:val="21"/>
          <w:szCs w:val="21"/>
          <w:lang w:eastAsia="zh-CN"/>
        </w:rPr>
        <w:t>FIFO</w:t>
      </w:r>
      <w:r>
        <w:rPr>
          <w:rFonts w:ascii="Times New Roman" w:hAnsi="Times New Roman"/>
          <w:spacing w:val="10"/>
          <w:sz w:val="21"/>
          <w:szCs w:val="21"/>
          <w:lang w:eastAsia="zh-CN"/>
        </w:rPr>
        <w:t>替换算法的一种改进，其策略如下：系统维护两个</w:t>
      </w:r>
      <w:r>
        <w:rPr>
          <w:rFonts w:ascii="Times New Roman" w:hAnsi="Times New Roman"/>
          <w:spacing w:val="10"/>
          <w:sz w:val="21"/>
          <w:szCs w:val="21"/>
          <w:lang w:eastAsia="zh-CN"/>
        </w:rPr>
        <w:t>FIFO</w:t>
      </w:r>
      <w:r>
        <w:rPr>
          <w:rFonts w:ascii="Times New Roman" w:hAnsi="Times New Roman"/>
          <w:spacing w:val="10"/>
          <w:sz w:val="21"/>
          <w:szCs w:val="21"/>
          <w:lang w:eastAsia="zh-CN"/>
        </w:rPr>
        <w:t>队列，修改页面队列和非修改（空闲）页面队列，前者由修改页面的页框所构成的链表；后者由可直接用于装入页面的页框所构成的链表，只不过有些未修改的淘汰页暂时还留在其中，当进程再次访问这些页面时，可不经</w:t>
      </w:r>
      <w:r>
        <w:rPr>
          <w:rFonts w:ascii="Times New Roman" w:hAnsi="Times New Roman"/>
          <w:spacing w:val="10"/>
          <w:sz w:val="21"/>
          <w:szCs w:val="21"/>
          <w:lang w:eastAsia="zh-CN"/>
        </w:rPr>
        <w:t>I/O</w:t>
      </w:r>
      <w:r>
        <w:rPr>
          <w:rFonts w:ascii="Times New Roman" w:hAnsi="Times New Roman"/>
          <w:spacing w:val="10"/>
          <w:sz w:val="21"/>
          <w:szCs w:val="21"/>
          <w:lang w:eastAsia="zh-CN"/>
        </w:rPr>
        <w:t>操作而快速找回。当发生缺页中断时，按照</w:t>
      </w:r>
      <w:r>
        <w:rPr>
          <w:rFonts w:ascii="Times New Roman" w:hAnsi="Times New Roman"/>
          <w:spacing w:val="10"/>
          <w:sz w:val="21"/>
          <w:szCs w:val="21"/>
          <w:lang w:eastAsia="zh-CN"/>
        </w:rPr>
        <w:t>FIFO</w:t>
      </w:r>
      <w:r>
        <w:rPr>
          <w:rFonts w:ascii="Times New Roman" w:hAnsi="Times New Roman"/>
          <w:spacing w:val="10"/>
          <w:sz w:val="21"/>
          <w:szCs w:val="21"/>
          <w:lang w:eastAsia="zh-CN"/>
        </w:rPr>
        <w:t>算法选出淘汰页，并不立即抛弃它，而是根据其内容是否被修改过而进入两个队列之一的末尾，需要装入的页面被读进非修改队列的队首所指向的页框中，不必等待淘汰页写回，使得进程能快速恢复运行。当选中的淘汰页被写回磁盘时，只需把此页占用的页框链接到非修改队列的末尾即可。每当修改页面队列中的页面达到一定数量时，将成批地写回磁盘，并把空闲页框加入非修改页面队列尾部</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040878A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）最近最少使用页面替换算法</w:t>
      </w:r>
    </w:p>
    <w:p w14:paraId="540A75B0"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最近最少使用页面替换算法（</w:t>
      </w:r>
      <w:r>
        <w:rPr>
          <w:rFonts w:ascii="Times New Roman" w:hAnsi="Times New Roman"/>
          <w:spacing w:val="10"/>
          <w:sz w:val="21"/>
          <w:szCs w:val="21"/>
          <w:lang w:eastAsia="zh-CN"/>
        </w:rPr>
        <w:t>Least Recently Used replacement</w:t>
      </w:r>
      <w:r>
        <w:rPr>
          <w:rFonts w:ascii="Times New Roman" w:hAnsi="Times New Roman"/>
          <w:spacing w:val="10"/>
          <w:sz w:val="21"/>
          <w:szCs w:val="21"/>
          <w:lang w:eastAsia="zh-CN"/>
        </w:rPr>
        <w:t>，</w:t>
      </w:r>
      <w:r>
        <w:rPr>
          <w:rFonts w:ascii="Times New Roman" w:hAnsi="Times New Roman"/>
          <w:spacing w:val="10"/>
          <w:sz w:val="21"/>
          <w:szCs w:val="21"/>
          <w:lang w:eastAsia="zh-CN"/>
        </w:rPr>
        <w:t>LRU</w:t>
      </w:r>
      <w:r>
        <w:rPr>
          <w:rFonts w:ascii="Times New Roman" w:hAnsi="Times New Roman"/>
          <w:spacing w:val="10"/>
          <w:sz w:val="21"/>
          <w:szCs w:val="21"/>
          <w:lang w:eastAsia="zh-CN"/>
        </w:rPr>
        <w:t>）淘汰的页面是在最近一段时间内最久未被访问的那一页，它是基于程序局部性原理来考虑的，认为那些刚被使用过的页面可能还要立即被使用，而那些在较长时间内未被使用的页面可能不会立即使用。</w:t>
      </w:r>
    </w:p>
    <w:p w14:paraId="3051CFE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为了能准确地淘汰最近最少使用的页面，必须维护一个特殊队列</w:t>
      </w:r>
      <w:r>
        <w:rPr>
          <w:rFonts w:ascii="Times New Roman" w:hAnsi="Times New Roman"/>
          <w:spacing w:val="10"/>
          <w:sz w:val="21"/>
          <w:szCs w:val="21"/>
          <w:lang w:eastAsia="zh-CN"/>
        </w:rPr>
        <w:t>--</w:t>
      </w:r>
      <w:r>
        <w:rPr>
          <w:rFonts w:ascii="Times New Roman" w:hAnsi="Times New Roman"/>
          <w:spacing w:val="10"/>
          <w:sz w:val="21"/>
          <w:szCs w:val="21"/>
          <w:lang w:eastAsia="zh-CN"/>
        </w:rPr>
        <w:t>页面淘汰队列，此队列存放当前在内存中的所有页号，每访问一页时就调整一次，使队列尾总是指向最近访问的页，队列头就是最近最少使用的页，显然，发生缺页异常时总是淘汰队列头所指页面；而执行页面访问后，需要从队列中把此页调整到队列尾。</w:t>
      </w:r>
      <w:r>
        <w:rPr>
          <w:rFonts w:ascii="Times New Roman" w:hAnsi="Times New Roman"/>
          <w:spacing w:val="10"/>
          <w:sz w:val="21"/>
          <w:szCs w:val="21"/>
          <w:lang w:eastAsia="zh-CN"/>
        </w:rPr>
        <w:t>LRU</w:t>
      </w:r>
      <w:r>
        <w:rPr>
          <w:rFonts w:ascii="Times New Roman" w:hAnsi="Times New Roman"/>
          <w:spacing w:val="10"/>
          <w:sz w:val="21"/>
          <w:szCs w:val="21"/>
          <w:lang w:eastAsia="zh-CN"/>
        </w:rPr>
        <w:t>算法的实现需要硬件支持，关键是确定页</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面最后访问以来所经历的时间，可采用多种模拟方法。</w:t>
      </w:r>
    </w:p>
    <w:p w14:paraId="4DA1D17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模拟方法一：引用位法。又称最近未使用页面替换算法（</w:t>
      </w:r>
      <w:r>
        <w:rPr>
          <w:rFonts w:ascii="Times New Roman" w:hAnsi="Times New Roman"/>
          <w:spacing w:val="10"/>
          <w:sz w:val="21"/>
          <w:szCs w:val="21"/>
          <w:lang w:eastAsia="zh-CN"/>
        </w:rPr>
        <w:t>Not Recently Used replacement</w:t>
      </w:r>
      <w:r>
        <w:rPr>
          <w:rFonts w:ascii="Times New Roman" w:hAnsi="Times New Roman"/>
          <w:spacing w:val="10"/>
          <w:sz w:val="21"/>
          <w:szCs w:val="21"/>
          <w:lang w:eastAsia="zh-CN"/>
        </w:rPr>
        <w:t>，</w:t>
      </w:r>
      <w:r>
        <w:rPr>
          <w:rFonts w:ascii="Times New Roman" w:hAnsi="Times New Roman"/>
          <w:spacing w:val="10"/>
          <w:sz w:val="21"/>
          <w:szCs w:val="21"/>
          <w:lang w:eastAsia="zh-CN"/>
        </w:rPr>
        <w:t>NRU</w:t>
      </w:r>
      <w:r>
        <w:rPr>
          <w:rFonts w:ascii="Times New Roman" w:hAnsi="Times New Roman"/>
          <w:spacing w:val="10"/>
          <w:sz w:val="21"/>
          <w:szCs w:val="21"/>
          <w:lang w:eastAsia="zh-CN"/>
        </w:rPr>
        <w:t>）。此方法为每页设置引用位</w:t>
      </w:r>
      <w:r>
        <w:rPr>
          <w:rFonts w:ascii="Times New Roman" w:hAnsi="Times New Roman"/>
          <w:spacing w:val="10"/>
          <w:sz w:val="21"/>
          <w:szCs w:val="21"/>
          <w:lang w:eastAsia="zh-CN"/>
        </w:rPr>
        <w:t>R</w:t>
      </w:r>
      <w:r>
        <w:rPr>
          <w:rFonts w:ascii="Times New Roman" w:hAnsi="Times New Roman"/>
          <w:spacing w:val="10"/>
          <w:sz w:val="21"/>
          <w:szCs w:val="21"/>
          <w:lang w:eastAsia="zh-CN"/>
        </w:rPr>
        <w:t>，每次访问某页时，由硬件将此页的</w:t>
      </w:r>
      <w:r>
        <w:rPr>
          <w:rFonts w:ascii="Times New Roman" w:hAnsi="Times New Roman"/>
          <w:spacing w:val="10"/>
          <w:sz w:val="21"/>
          <w:szCs w:val="21"/>
          <w:lang w:eastAsia="zh-CN"/>
        </w:rPr>
        <w:t>R</w:t>
      </w:r>
      <w:r>
        <w:rPr>
          <w:rFonts w:ascii="Times New Roman" w:hAnsi="Times New Roman"/>
          <w:spacing w:val="10"/>
          <w:sz w:val="21"/>
          <w:szCs w:val="21"/>
          <w:lang w:eastAsia="zh-CN"/>
        </w:rPr>
        <w:t>位置</w:t>
      </w:r>
      <w:r>
        <w:rPr>
          <w:rFonts w:ascii="Times New Roman" w:hAnsi="Times New Roman"/>
          <w:spacing w:val="10"/>
          <w:sz w:val="21"/>
          <w:szCs w:val="21"/>
          <w:lang w:eastAsia="zh-CN"/>
        </w:rPr>
        <w:t>1</w:t>
      </w:r>
      <w:r>
        <w:rPr>
          <w:rFonts w:ascii="Times New Roman" w:hAnsi="Times New Roman"/>
          <w:spacing w:val="10"/>
          <w:sz w:val="21"/>
          <w:szCs w:val="21"/>
          <w:lang w:eastAsia="zh-CN"/>
        </w:rPr>
        <w:t>，间隔时间</w:t>
      </w:r>
      <w:r>
        <w:rPr>
          <w:rFonts w:ascii="Times New Roman" w:hAnsi="Times New Roman"/>
          <w:spacing w:val="10"/>
          <w:sz w:val="21"/>
          <w:szCs w:val="21"/>
          <w:lang w:eastAsia="zh-CN"/>
        </w:rPr>
        <w:t xml:space="preserve"> t</w:t>
      </w:r>
      <w:r>
        <w:rPr>
          <w:rFonts w:ascii="Times New Roman" w:hAnsi="Times New Roman"/>
          <w:spacing w:val="10"/>
          <w:sz w:val="21"/>
          <w:szCs w:val="21"/>
          <w:lang w:eastAsia="zh-CN"/>
        </w:rPr>
        <w:t>，周期性地将所有页的</w:t>
      </w:r>
      <w:r>
        <w:rPr>
          <w:rFonts w:ascii="Times New Roman" w:hAnsi="Times New Roman"/>
          <w:spacing w:val="10"/>
          <w:sz w:val="21"/>
          <w:szCs w:val="21"/>
          <w:lang w:eastAsia="zh-CN"/>
        </w:rPr>
        <w:t>R</w:t>
      </w:r>
      <w:r>
        <w:rPr>
          <w:rFonts w:ascii="Times New Roman" w:hAnsi="Times New Roman"/>
          <w:spacing w:val="10"/>
          <w:sz w:val="21"/>
          <w:szCs w:val="21"/>
          <w:lang w:eastAsia="zh-CN"/>
        </w:rPr>
        <w:t>位清</w:t>
      </w:r>
      <w:r>
        <w:rPr>
          <w:rFonts w:ascii="Times New Roman" w:hAnsi="Times New Roman"/>
          <w:spacing w:val="10"/>
          <w:sz w:val="21"/>
          <w:szCs w:val="21"/>
          <w:lang w:eastAsia="zh-CN"/>
        </w:rPr>
        <w:t>0</w:t>
      </w:r>
      <w:r>
        <w:rPr>
          <w:rFonts w:ascii="Times New Roman" w:hAnsi="Times New Roman"/>
          <w:spacing w:val="10"/>
          <w:sz w:val="21"/>
          <w:szCs w:val="21"/>
          <w:lang w:eastAsia="zh-CN"/>
        </w:rPr>
        <w:t>。页面置换时，从引用位</w:t>
      </w:r>
      <w:r>
        <w:rPr>
          <w:rFonts w:ascii="Times New Roman" w:hAnsi="Times New Roman"/>
          <w:spacing w:val="10"/>
          <w:sz w:val="21"/>
          <w:szCs w:val="21"/>
          <w:lang w:eastAsia="zh-CN"/>
        </w:rPr>
        <w:t>R</w:t>
      </w:r>
      <w:r>
        <w:rPr>
          <w:rFonts w:ascii="Times New Roman" w:hAnsi="Times New Roman"/>
          <w:spacing w:val="10"/>
          <w:sz w:val="21"/>
          <w:szCs w:val="21"/>
          <w:lang w:eastAsia="zh-CN"/>
        </w:rPr>
        <w:t>为</w:t>
      </w:r>
      <w:r>
        <w:rPr>
          <w:rFonts w:ascii="Times New Roman" w:hAnsi="Times New Roman"/>
          <w:spacing w:val="10"/>
          <w:sz w:val="21"/>
          <w:szCs w:val="21"/>
          <w:lang w:eastAsia="zh-CN"/>
        </w:rPr>
        <w:t>0</w:t>
      </w:r>
      <w:r>
        <w:rPr>
          <w:rFonts w:ascii="Times New Roman" w:hAnsi="Times New Roman"/>
          <w:spacing w:val="10"/>
          <w:sz w:val="21"/>
          <w:szCs w:val="21"/>
          <w:lang w:eastAsia="zh-CN"/>
        </w:rPr>
        <w:t>的那些页中挑选页面进行淘汰，在选中要淘汰的页面后，也将其他页面的引用位</w:t>
      </w:r>
      <w:r>
        <w:rPr>
          <w:rFonts w:ascii="Times New Roman" w:hAnsi="Times New Roman"/>
          <w:spacing w:val="10"/>
          <w:sz w:val="21"/>
          <w:szCs w:val="21"/>
          <w:lang w:eastAsia="zh-CN"/>
        </w:rPr>
        <w:t>R</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。这种实现方法开销小，但</w:t>
      </w:r>
      <w:r>
        <w:rPr>
          <w:rFonts w:ascii="Times New Roman" w:hAnsi="Times New Roman"/>
          <w:spacing w:val="10"/>
          <w:sz w:val="21"/>
          <w:szCs w:val="21"/>
          <w:lang w:eastAsia="zh-CN"/>
        </w:rPr>
        <w:t>t</w:t>
      </w:r>
      <w:r>
        <w:rPr>
          <w:rFonts w:ascii="Times New Roman" w:hAnsi="Times New Roman"/>
          <w:spacing w:val="10"/>
          <w:sz w:val="21"/>
          <w:szCs w:val="21"/>
          <w:lang w:eastAsia="zh-CN"/>
        </w:rPr>
        <w:t>的大小不易确定且精确性差。</w:t>
      </w:r>
      <w:r>
        <w:rPr>
          <w:rFonts w:ascii="Times New Roman" w:hAnsi="Times New Roman"/>
          <w:spacing w:val="10"/>
          <w:sz w:val="21"/>
          <w:szCs w:val="21"/>
          <w:lang w:eastAsia="zh-CN"/>
        </w:rPr>
        <w:t>t</w:t>
      </w:r>
      <w:r>
        <w:rPr>
          <w:rFonts w:ascii="Times New Roman" w:hAnsi="Times New Roman"/>
          <w:spacing w:val="10"/>
          <w:sz w:val="21"/>
          <w:szCs w:val="21"/>
          <w:lang w:eastAsia="zh-CN"/>
        </w:rPr>
        <w:t>大了，缺页异常时所有页的</w:t>
      </w:r>
      <w:r>
        <w:rPr>
          <w:rFonts w:ascii="Times New Roman" w:hAnsi="Times New Roman"/>
          <w:spacing w:val="10"/>
          <w:sz w:val="21"/>
          <w:szCs w:val="21"/>
          <w:lang w:eastAsia="zh-CN"/>
        </w:rPr>
        <w:t>R</w:t>
      </w:r>
      <w:r>
        <w:rPr>
          <w:rFonts w:ascii="Times New Roman" w:hAnsi="Times New Roman"/>
          <w:spacing w:val="10"/>
          <w:sz w:val="21"/>
          <w:szCs w:val="21"/>
          <w:lang w:eastAsia="zh-CN"/>
        </w:rPr>
        <w:t>值均为</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小了，缺页异常时可能所有页的</w:t>
      </w:r>
      <w:r>
        <w:rPr>
          <w:rFonts w:ascii="Times New Roman" w:hAnsi="Times New Roman"/>
          <w:spacing w:val="10"/>
          <w:sz w:val="21"/>
          <w:szCs w:val="21"/>
          <w:lang w:eastAsia="zh-CN"/>
        </w:rPr>
        <w:t>R</w:t>
      </w:r>
      <w:r>
        <w:rPr>
          <w:rFonts w:ascii="Times New Roman" w:hAnsi="Times New Roman"/>
          <w:spacing w:val="10"/>
          <w:sz w:val="21"/>
          <w:szCs w:val="21"/>
          <w:lang w:eastAsia="zh-CN"/>
        </w:rPr>
        <w:t>值均为</w:t>
      </w:r>
      <w:r>
        <w:rPr>
          <w:rFonts w:ascii="Times New Roman" w:hAnsi="Times New Roman"/>
          <w:spacing w:val="10"/>
          <w:sz w:val="21"/>
          <w:szCs w:val="21"/>
          <w:lang w:eastAsia="zh-CN"/>
        </w:rPr>
        <w:t>0</w:t>
      </w:r>
      <w:r>
        <w:rPr>
          <w:rFonts w:ascii="Times New Roman" w:hAnsi="Times New Roman"/>
          <w:spacing w:val="10"/>
          <w:sz w:val="21"/>
          <w:szCs w:val="21"/>
          <w:lang w:eastAsia="zh-CN"/>
        </w:rPr>
        <w:t>，这样就很难挑选出应淘汰的页面，通常把</w:t>
      </w:r>
      <w:r>
        <w:rPr>
          <w:rFonts w:ascii="Times New Roman" w:hAnsi="Times New Roman"/>
          <w:spacing w:val="10"/>
          <w:sz w:val="21"/>
          <w:szCs w:val="21"/>
          <w:lang w:eastAsia="zh-CN"/>
        </w:rPr>
        <w:t>t</w:t>
      </w:r>
      <w:r>
        <w:rPr>
          <w:rFonts w:ascii="Times New Roman" w:hAnsi="Times New Roman"/>
          <w:spacing w:val="10"/>
          <w:sz w:val="21"/>
          <w:szCs w:val="21"/>
          <w:lang w:eastAsia="zh-CN"/>
        </w:rPr>
        <w:t>定为一个或数个时钟中断周期</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3EEC34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模拟方法二：计数法。每当页面被引用时，页引用计数器自动计数，更换访问页面时，把页引用计数器的值记录到页表的计数值字段，经过时间</w:t>
      </w:r>
      <w:r>
        <w:rPr>
          <w:rFonts w:ascii="Times New Roman" w:hAnsi="Times New Roman"/>
          <w:spacing w:val="10"/>
          <w:sz w:val="21"/>
          <w:szCs w:val="21"/>
          <w:lang w:eastAsia="zh-CN"/>
        </w:rPr>
        <w:t>t</w:t>
      </w:r>
      <w:r>
        <w:rPr>
          <w:rFonts w:ascii="Times New Roman" w:hAnsi="Times New Roman"/>
          <w:spacing w:val="10"/>
          <w:sz w:val="21"/>
          <w:szCs w:val="21"/>
          <w:lang w:eastAsia="zh-CN"/>
        </w:rPr>
        <w:t>后，将所有页引用计数器全部清除。页面置换时，系统检查所有页表项，页引用计数值最小的页面就是最不经常使用的页，故称最不经常使用页面替换算法（</w:t>
      </w:r>
      <w:r>
        <w:rPr>
          <w:rFonts w:ascii="Times New Roman" w:hAnsi="Times New Roman"/>
          <w:spacing w:val="10"/>
          <w:sz w:val="21"/>
          <w:szCs w:val="21"/>
          <w:lang w:eastAsia="zh-CN"/>
        </w:rPr>
        <w:t>Not Frequently Used replacement</w:t>
      </w:r>
      <w:r>
        <w:rPr>
          <w:rFonts w:ascii="Times New Roman" w:hAnsi="Times New Roman"/>
          <w:spacing w:val="10"/>
          <w:sz w:val="21"/>
          <w:szCs w:val="21"/>
          <w:lang w:eastAsia="zh-CN"/>
        </w:rPr>
        <w:t>，</w:t>
      </w:r>
      <w:r>
        <w:rPr>
          <w:rFonts w:ascii="Times New Roman" w:hAnsi="Times New Roman"/>
          <w:spacing w:val="10"/>
          <w:sz w:val="21"/>
          <w:szCs w:val="21"/>
          <w:lang w:eastAsia="zh-CN"/>
        </w:rPr>
        <w:t>NFU</w:t>
      </w:r>
      <w:r>
        <w:rPr>
          <w:rFonts w:ascii="Times New Roman" w:hAnsi="Times New Roman"/>
          <w:spacing w:val="10"/>
          <w:sz w:val="21"/>
          <w:szCs w:val="21"/>
          <w:lang w:eastAsia="zh-CN"/>
        </w:rPr>
        <w:t>）。</w:t>
      </w:r>
    </w:p>
    <w:p w14:paraId="09C6B2A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模拟方法三：记时法。为每页增设一个记时单元，每当页面被引用时，把当前绝对时间置入记时单元。经过时间</w:t>
      </w:r>
      <w:r>
        <w:rPr>
          <w:rFonts w:ascii="Times New Roman" w:hAnsi="Times New Roman"/>
          <w:spacing w:val="10"/>
          <w:sz w:val="21"/>
          <w:szCs w:val="21"/>
          <w:lang w:eastAsia="zh-CN"/>
        </w:rPr>
        <w:t xml:space="preserve"> t </w:t>
      </w:r>
      <w:r>
        <w:rPr>
          <w:rFonts w:ascii="Times New Roman" w:hAnsi="Times New Roman"/>
          <w:spacing w:val="10"/>
          <w:sz w:val="21"/>
          <w:szCs w:val="21"/>
          <w:lang w:eastAsia="zh-CN"/>
        </w:rPr>
        <w:t>后，将所有记时单元全部清除。页面置换时，系统对各页面的记时值进行比较，值最小的页面就是最久未使用的页面从而淘汰之。</w:t>
      </w:r>
    </w:p>
    <w:p w14:paraId="26C11A3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模拟方法四：老化算法。为每个页设置一个多位寄存器</w:t>
      </w:r>
      <w:r>
        <w:rPr>
          <w:rFonts w:ascii="Times New Roman" w:hAnsi="Times New Roman"/>
          <w:spacing w:val="10"/>
          <w:sz w:val="21"/>
          <w:szCs w:val="21"/>
          <w:lang w:eastAsia="zh-CN"/>
        </w:rPr>
        <w:t>r</w:t>
      </w:r>
      <w:r>
        <w:rPr>
          <w:rFonts w:ascii="Times New Roman" w:hAnsi="Times New Roman"/>
          <w:spacing w:val="10"/>
          <w:sz w:val="21"/>
          <w:szCs w:val="21"/>
          <w:lang w:eastAsia="zh-CN"/>
        </w:rPr>
        <w:t>。当页面被访问时，对应寄存器的最左边位置</w:t>
      </w:r>
      <w:r>
        <w:rPr>
          <w:rFonts w:ascii="Times New Roman" w:hAnsi="Times New Roman"/>
          <w:spacing w:val="10"/>
          <w:sz w:val="21"/>
          <w:szCs w:val="21"/>
          <w:lang w:eastAsia="zh-CN"/>
        </w:rPr>
        <w:t>1</w:t>
      </w:r>
      <w:r>
        <w:rPr>
          <w:rFonts w:ascii="Times New Roman" w:hAnsi="Times New Roman"/>
          <w:spacing w:val="10"/>
          <w:sz w:val="21"/>
          <w:szCs w:val="21"/>
          <w:lang w:eastAsia="zh-CN"/>
        </w:rPr>
        <w:t>；每隔时间</w:t>
      </w:r>
      <w:r>
        <w:rPr>
          <w:rFonts w:ascii="Times New Roman" w:hAnsi="Times New Roman"/>
          <w:spacing w:val="10"/>
          <w:sz w:val="21"/>
          <w:szCs w:val="21"/>
          <w:lang w:eastAsia="zh-CN"/>
        </w:rPr>
        <w:t>t</w:t>
      </w:r>
      <w:r>
        <w:rPr>
          <w:rFonts w:ascii="Times New Roman" w:hAnsi="Times New Roman"/>
          <w:spacing w:val="10"/>
          <w:sz w:val="21"/>
          <w:szCs w:val="21"/>
          <w:lang w:eastAsia="zh-CN"/>
        </w:rPr>
        <w:t>，将</w:t>
      </w:r>
      <w:r>
        <w:rPr>
          <w:rFonts w:ascii="Times New Roman" w:hAnsi="Times New Roman"/>
          <w:spacing w:val="10"/>
          <w:sz w:val="21"/>
          <w:szCs w:val="21"/>
          <w:lang w:eastAsia="zh-CN"/>
        </w:rPr>
        <w:t>r</w:t>
      </w:r>
      <w:r>
        <w:rPr>
          <w:rFonts w:ascii="Times New Roman" w:hAnsi="Times New Roman"/>
          <w:spacing w:val="10"/>
          <w:sz w:val="21"/>
          <w:szCs w:val="21"/>
          <w:lang w:eastAsia="zh-CN"/>
        </w:rPr>
        <w:t>寄存器右移一位；在发生缺页中断时，找最小数值的</w:t>
      </w:r>
      <w:r>
        <w:rPr>
          <w:rFonts w:ascii="Times New Roman" w:hAnsi="Times New Roman"/>
          <w:spacing w:val="10"/>
          <w:sz w:val="21"/>
          <w:szCs w:val="21"/>
          <w:lang w:eastAsia="zh-CN"/>
        </w:rPr>
        <w:t>r</w:t>
      </w:r>
      <w:r>
        <w:rPr>
          <w:rFonts w:ascii="Times New Roman" w:hAnsi="Times New Roman"/>
          <w:spacing w:val="10"/>
          <w:sz w:val="21"/>
          <w:szCs w:val="21"/>
          <w:lang w:eastAsia="zh-CN"/>
        </w:rPr>
        <w:t>寄存器对应的页面淘汰。例如，</w:t>
      </w:r>
      <w:r>
        <w:rPr>
          <w:rFonts w:ascii="Times New Roman" w:hAnsi="Times New Roman"/>
          <w:spacing w:val="10"/>
          <w:sz w:val="21"/>
          <w:szCs w:val="21"/>
          <w:lang w:eastAsia="zh-CN"/>
        </w:rPr>
        <w:t>r</w:t>
      </w:r>
      <w:r>
        <w:rPr>
          <w:rFonts w:ascii="Times New Roman" w:hAnsi="Times New Roman"/>
          <w:spacing w:val="10"/>
          <w:sz w:val="21"/>
          <w:szCs w:val="21"/>
          <w:lang w:eastAsia="zh-CN"/>
        </w:rPr>
        <w:t>寄存器共有四位，页面</w:t>
      </w:r>
      <w:r>
        <w:rPr>
          <w:rFonts w:ascii="Times New Roman" w:hAnsi="Times New Roman"/>
          <w:spacing w:val="10"/>
          <w:sz w:val="21"/>
          <w:szCs w:val="21"/>
          <w:lang w:eastAsia="zh-CN"/>
        </w:rPr>
        <w:t>P0</w:t>
      </w:r>
      <w:r>
        <w:rPr>
          <w:rFonts w:ascii="Times New Roman" w:hAnsi="Times New Roman"/>
          <w:spacing w:val="10"/>
          <w:sz w:val="21"/>
          <w:szCs w:val="21"/>
          <w:lang w:eastAsia="zh-CN"/>
        </w:rPr>
        <w:t>、</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P2</w:t>
      </w:r>
      <w:r>
        <w:rPr>
          <w:rFonts w:ascii="Times New Roman" w:hAnsi="Times New Roman"/>
          <w:spacing w:val="10"/>
          <w:sz w:val="21"/>
          <w:szCs w:val="21"/>
          <w:lang w:eastAsia="zh-CN"/>
        </w:rPr>
        <w:t>在</w:t>
      </w:r>
      <w:r>
        <w:rPr>
          <w:rFonts w:ascii="Times New Roman" w:hAnsi="Times New Roman"/>
          <w:spacing w:val="10"/>
          <w:sz w:val="21"/>
          <w:szCs w:val="21"/>
          <w:lang w:eastAsia="zh-CN"/>
        </w:rPr>
        <w:t>T1</w:t>
      </w:r>
      <w:r>
        <w:rPr>
          <w:rFonts w:ascii="Times New Roman" w:hAnsi="Times New Roman"/>
          <w:spacing w:val="10"/>
          <w:sz w:val="21"/>
          <w:szCs w:val="21"/>
          <w:lang w:eastAsia="zh-CN"/>
        </w:rPr>
        <w:t>、</w:t>
      </w:r>
      <w:r>
        <w:rPr>
          <w:rFonts w:ascii="Times New Roman" w:hAnsi="Times New Roman"/>
          <w:spacing w:val="10"/>
          <w:sz w:val="21"/>
          <w:szCs w:val="21"/>
          <w:lang w:eastAsia="zh-CN"/>
        </w:rPr>
        <w:t>T2</w:t>
      </w:r>
      <w:r>
        <w:rPr>
          <w:rFonts w:ascii="Times New Roman" w:hAnsi="Times New Roman"/>
          <w:spacing w:val="10"/>
          <w:sz w:val="21"/>
          <w:szCs w:val="21"/>
          <w:lang w:eastAsia="zh-CN"/>
        </w:rPr>
        <w:t>、</w:t>
      </w:r>
      <w:r>
        <w:rPr>
          <w:rFonts w:ascii="Times New Roman" w:hAnsi="Times New Roman"/>
          <w:spacing w:val="10"/>
          <w:sz w:val="21"/>
          <w:szCs w:val="21"/>
          <w:lang w:eastAsia="zh-CN"/>
        </w:rPr>
        <w:t>T3</w:t>
      </w:r>
      <w:r>
        <w:rPr>
          <w:rFonts w:ascii="Times New Roman" w:hAnsi="Times New Roman"/>
          <w:spacing w:val="10"/>
          <w:sz w:val="21"/>
          <w:szCs w:val="21"/>
          <w:lang w:eastAsia="zh-CN"/>
        </w:rPr>
        <w:t>时刻的</w:t>
      </w:r>
      <w:r>
        <w:rPr>
          <w:rFonts w:ascii="Times New Roman" w:hAnsi="Times New Roman"/>
          <w:spacing w:val="10"/>
          <w:sz w:val="21"/>
          <w:szCs w:val="21"/>
          <w:lang w:eastAsia="zh-CN"/>
        </w:rPr>
        <w:t>r</w:t>
      </w:r>
      <w:r>
        <w:rPr>
          <w:rFonts w:ascii="Times New Roman" w:hAnsi="Times New Roman"/>
          <w:spacing w:val="10"/>
          <w:sz w:val="21"/>
          <w:szCs w:val="21"/>
          <w:lang w:eastAsia="zh-CN"/>
        </w:rPr>
        <w:t>寄存器内容如下：</w:t>
      </w:r>
    </w:p>
    <w:p w14:paraId="5917B6DA" w14:textId="512A027D"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w:t>
      </w:r>
      <w:r>
        <w:rPr>
          <w:rFonts w:ascii="Times New Roman"/>
          <w:spacing w:val="10"/>
          <w:kern w:val="0"/>
          <w:sz w:val="21"/>
          <w:szCs w:val="21"/>
        </w:rPr>
        <w:t>时刻</w:t>
      </w:r>
    </w:p>
    <w:p w14:paraId="7DCEA13C" w14:textId="53AE4ECC" w:rsidR="000A6E29" w:rsidRDefault="00CE2F20" w:rsidP="000A6E29">
      <w:pPr>
        <w:pStyle w:val="af1"/>
        <w:ind w:firstLine="21"/>
        <w:rPr>
          <w:rFonts w:ascii="Times New Roman"/>
          <w:spacing w:val="10"/>
          <w:kern w:val="0"/>
          <w:sz w:val="21"/>
          <w:szCs w:val="21"/>
        </w:rPr>
      </w:pPr>
      <w:r>
        <w:rPr>
          <w:rFonts w:ascii="Times New Roman"/>
          <w:noProof/>
          <w:spacing w:val="10"/>
          <w:kern w:val="0"/>
          <w:sz w:val="21"/>
          <w:szCs w:val="21"/>
        </w:rPr>
        <w:lastRenderedPageBreak/>
        <mc:AlternateContent>
          <mc:Choice Requires="wpg">
            <w:drawing>
              <wp:anchor distT="0" distB="0" distL="114300" distR="114300" simplePos="0" relativeHeight="251702272" behindDoc="0" locked="0" layoutInCell="1" allowOverlap="1" wp14:anchorId="4C0DFC60" wp14:editId="747FC4FF">
                <wp:simplePos x="0" y="0"/>
                <wp:positionH relativeFrom="column">
                  <wp:posOffset>447675</wp:posOffset>
                </wp:positionH>
                <wp:positionV relativeFrom="paragraph">
                  <wp:posOffset>0</wp:posOffset>
                </wp:positionV>
                <wp:extent cx="3933825" cy="1162050"/>
                <wp:effectExtent l="76200" t="0" r="28575" b="114300"/>
                <wp:wrapNone/>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3825" cy="1162050"/>
                          <a:chOff x="870" y="1125"/>
                          <a:chExt cx="6195" cy="1830"/>
                        </a:xfrm>
                      </wpg:grpSpPr>
                      <wps:wsp>
                        <wps:cNvPr id="236" name="自选图形 447"/>
                        <wps:cNvCnPr>
                          <a:cxnSpLocks noChangeShapeType="1"/>
                        </wps:cNvCnPr>
                        <wps:spPr bwMode="auto">
                          <a:xfrm>
                            <a:off x="2250" y="1500"/>
                            <a:ext cx="4815" cy="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37" name="自选图形 448"/>
                        <wps:cNvCnPr>
                          <a:cxnSpLocks noChangeShapeType="1"/>
                        </wps:cNvCnPr>
                        <wps:spPr bwMode="auto">
                          <a:xfrm>
                            <a:off x="870" y="1875"/>
                            <a:ext cx="6165" cy="3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38" name="自选图形 449"/>
                        <wps:cNvCnPr>
                          <a:cxnSpLocks noChangeShapeType="1"/>
                        </wps:cNvCnPr>
                        <wps:spPr bwMode="auto">
                          <a:xfrm>
                            <a:off x="900" y="1125"/>
                            <a:ext cx="6165" cy="3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39" name="自选图形 450"/>
                        <wps:cNvCnPr>
                          <a:cxnSpLocks noChangeShapeType="1"/>
                        </wps:cNvCnPr>
                        <wps:spPr bwMode="auto">
                          <a:xfrm>
                            <a:off x="870" y="2880"/>
                            <a:ext cx="6165" cy="30"/>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0" name="自选图形 451"/>
                        <wps:cNvCnPr>
                          <a:cxnSpLocks noChangeShapeType="1"/>
                        </wps:cNvCnPr>
                        <wps:spPr bwMode="auto">
                          <a:xfrm flipH="1">
                            <a:off x="870" y="1155"/>
                            <a:ext cx="30" cy="172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1" name="自选图形 452"/>
                        <wps:cNvCnPr>
                          <a:cxnSpLocks noChangeShapeType="1"/>
                        </wps:cNvCnPr>
                        <wps:spPr bwMode="auto">
                          <a:xfrm>
                            <a:off x="7035" y="1155"/>
                            <a:ext cx="0" cy="175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2" name="自选图形 453"/>
                        <wps:cNvCnPr>
                          <a:cxnSpLocks noChangeShapeType="1"/>
                        </wps:cNvCnPr>
                        <wps:spPr bwMode="auto">
                          <a:xfrm flipH="1">
                            <a:off x="2205" y="1125"/>
                            <a:ext cx="45" cy="178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3" name="自选图形 455"/>
                        <wps:cNvCnPr>
                          <a:cxnSpLocks noChangeShapeType="1"/>
                        </wps:cNvCnPr>
                        <wps:spPr bwMode="auto">
                          <a:xfrm flipH="1">
                            <a:off x="3540" y="1455"/>
                            <a:ext cx="45" cy="145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s:wsp>
                        <wps:cNvPr id="244" name="自选图形 456"/>
                        <wps:cNvCnPr>
                          <a:cxnSpLocks noChangeShapeType="1"/>
                        </wps:cNvCnPr>
                        <wps:spPr bwMode="auto">
                          <a:xfrm flipH="1">
                            <a:off x="5085" y="1500"/>
                            <a:ext cx="45" cy="1455"/>
                          </a:xfrm>
                          <a:prstGeom prst="straightConnector1">
                            <a:avLst/>
                          </a:prstGeom>
                          <a:noFill/>
                          <a:ln w="9525">
                            <a:solidFill>
                              <a:srgbClr val="000000"/>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wpg:wgp>
                  </a:graphicData>
                </a:graphic>
              </wp:anchor>
            </w:drawing>
          </mc:Choice>
          <mc:Fallback xmlns:mv="urn:schemas-microsoft-com:mac:vml" xmlns:mo="http://schemas.microsoft.com/office/mac/office/2008/main">
            <w:pict>
              <v:group w14:anchorId="0606D04C" id="组合 235" o:spid="_x0000_s1026" style="position:absolute;left:0;text-align:left;margin-left:35.25pt;margin-top:0;width:309.75pt;height:91.5pt;z-index:251702272" coordorigin="870,1125" coordsize="619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">
                <v:shape id="自选图形 447" o:spid="_x0000_s1027" type="#_x0000_t32" style="position:absolute;left:2250;top:1500;width:48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">
                  <v:shadow on="t" opacity=".5" offset="-6pt,6pt"/>
                </v:shape>
                <v:shape id="自选图形 448" o:spid="_x0000_s1028" type="#_x0000_t32" style="position:absolute;left:870;top:1875;width:61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">
                  <v:shadow on="t" opacity=".5" offset="-6pt,6pt"/>
                </v:shape>
                <v:shape id="自选图形 449" o:spid="_x0000_s1029" type="#_x0000_t32" style="position:absolute;left:900;top:1125;width:61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">
                  <v:shadow on="t" opacity=".5" offset="-6pt,6pt"/>
                </v:shape>
                <v:shape id="自选图形 450" o:spid="_x0000_s1030" type="#_x0000_t32" style="position:absolute;left:870;top:2880;width:61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">
                  <v:shadow on="t" opacity=".5" offset="-6pt,6pt"/>
                </v:shape>
                <v:shape id="自选图形 451" o:spid="_x0000_s1031" type="#_x0000_t32" style="position:absolute;left:870;top:1155;width:30;height:17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">
                  <v:shadow on="t" opacity=".5" offset="-6pt,6pt"/>
                </v:shape>
                <v:shape id="自选图形 452" o:spid="_x0000_s1032" type="#_x0000_t32" style="position:absolute;left:7035;top:1155;width:0;height:1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">
                  <v:shadow on="t" opacity=".5" offset="-6pt,6pt"/>
                </v:shape>
                <v:shape id="自选图形 453" o:spid="_x0000_s1033" type="#_x0000_t32" style="position:absolute;left:2205;top:1125;width:45;height:17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">
                  <v:shadow on="t" opacity=".5" offset="-6pt,6pt"/>
                </v:shape>
                <v:shape id="自选图形 455" o:spid="_x0000_s1034" type="#_x0000_t32" style="position:absolute;left:3540;top:1455;width:45;height:1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">
                  <v:shadow on="t" opacity=".5" offset="-6pt,6pt"/>
                </v:shape>
                <v:shape id="自选图形 456" o:spid="_x0000_s1035" type="#_x0000_t32" style="position:absolute;left:5085;top:1500;width:45;height:1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">
                  <v:shadow on="t" opacity=".5" offset="-6pt,6pt"/>
                </v:shape>
              </v:group>
            </w:pict>
          </mc:Fallback>
        </mc:AlternateContent>
      </w:r>
      <w:r w:rsidR="000A6E29">
        <w:rPr>
          <w:rFonts w:ascii="Times New Roman"/>
          <w:spacing w:val="10"/>
          <w:kern w:val="0"/>
          <w:sz w:val="21"/>
          <w:szCs w:val="21"/>
        </w:rPr>
        <w:t xml:space="preserve">             </w:t>
      </w:r>
      <w:r w:rsidR="000A6E29">
        <w:rPr>
          <w:rFonts w:ascii="Times New Roman"/>
          <w:spacing w:val="10"/>
          <w:kern w:val="0"/>
          <w:sz w:val="21"/>
          <w:szCs w:val="21"/>
        </w:rPr>
        <w:t>页面</w:t>
      </w:r>
      <w:r w:rsidR="000A6E29">
        <w:rPr>
          <w:rFonts w:ascii="Times New Roman"/>
          <w:spacing w:val="10"/>
          <w:kern w:val="0"/>
          <w:sz w:val="21"/>
          <w:szCs w:val="21"/>
        </w:rPr>
        <w:t xml:space="preserve">         </w:t>
      </w:r>
      <w:r w:rsidR="000A6E29">
        <w:rPr>
          <w:rFonts w:ascii="Times New Roman"/>
          <w:spacing w:val="10"/>
          <w:kern w:val="0"/>
          <w:sz w:val="21"/>
          <w:szCs w:val="21"/>
        </w:rPr>
        <w:tab/>
        <w:t xml:space="preserve">   T</w:t>
      </w:r>
      <w:r w:rsidR="000A6E29">
        <w:rPr>
          <w:rFonts w:ascii="Times New Roman"/>
          <w:spacing w:val="10"/>
          <w:kern w:val="0"/>
          <w:sz w:val="21"/>
          <w:szCs w:val="21"/>
          <w:vertAlign w:val="subscript"/>
        </w:rPr>
        <w:t xml:space="preserve">1 </w:t>
      </w:r>
      <w:r w:rsidR="000A6E29">
        <w:rPr>
          <w:rFonts w:ascii="Times New Roman"/>
          <w:spacing w:val="10"/>
          <w:kern w:val="0"/>
          <w:sz w:val="21"/>
          <w:szCs w:val="21"/>
        </w:rPr>
        <w:t xml:space="preserve">      </w:t>
      </w:r>
      <w:r w:rsidR="000A6E29">
        <w:rPr>
          <w:rFonts w:ascii="Times New Roman"/>
          <w:spacing w:val="10"/>
          <w:kern w:val="0"/>
          <w:sz w:val="21"/>
          <w:szCs w:val="21"/>
        </w:rPr>
        <w:tab/>
        <w:t xml:space="preserve">  T</w:t>
      </w:r>
      <w:r w:rsidR="000A6E29">
        <w:rPr>
          <w:rFonts w:ascii="Times New Roman"/>
          <w:spacing w:val="10"/>
          <w:kern w:val="0"/>
          <w:sz w:val="21"/>
          <w:szCs w:val="21"/>
          <w:vertAlign w:val="subscript"/>
        </w:rPr>
        <w:t xml:space="preserve">2   </w:t>
      </w:r>
      <w:r w:rsidR="000A6E29">
        <w:rPr>
          <w:rFonts w:ascii="Times New Roman"/>
          <w:spacing w:val="10"/>
          <w:kern w:val="0"/>
          <w:sz w:val="21"/>
          <w:szCs w:val="21"/>
        </w:rPr>
        <w:t xml:space="preserve">   </w:t>
      </w:r>
      <w:r w:rsidR="000A6E29">
        <w:rPr>
          <w:rFonts w:ascii="Times New Roman"/>
          <w:spacing w:val="10"/>
          <w:kern w:val="0"/>
          <w:sz w:val="21"/>
          <w:szCs w:val="21"/>
        </w:rPr>
        <w:tab/>
        <w:t xml:space="preserve">             T</w:t>
      </w:r>
      <w:r w:rsidR="000A6E29">
        <w:rPr>
          <w:rFonts w:ascii="Times New Roman"/>
          <w:spacing w:val="10"/>
          <w:kern w:val="0"/>
          <w:sz w:val="21"/>
          <w:szCs w:val="21"/>
          <w:vertAlign w:val="subscript"/>
        </w:rPr>
        <w:t xml:space="preserve">3 </w:t>
      </w:r>
      <w:r w:rsidR="000A6E29">
        <w:rPr>
          <w:rFonts w:ascii="Times New Roman"/>
          <w:spacing w:val="10"/>
          <w:kern w:val="0"/>
          <w:sz w:val="21"/>
          <w:szCs w:val="21"/>
        </w:rPr>
        <w:t xml:space="preserve">     </w:t>
      </w:r>
    </w:p>
    <w:p w14:paraId="7B0C650B" w14:textId="77777777"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P</w:t>
      </w:r>
      <w:r>
        <w:rPr>
          <w:rFonts w:ascii="Times New Roman"/>
          <w:spacing w:val="10"/>
          <w:kern w:val="0"/>
          <w:sz w:val="21"/>
          <w:szCs w:val="21"/>
          <w:vertAlign w:val="subscript"/>
        </w:rPr>
        <w:t>0</w:t>
      </w:r>
      <w:r>
        <w:rPr>
          <w:rFonts w:ascii="Times New Roman"/>
          <w:spacing w:val="10"/>
          <w:kern w:val="0"/>
          <w:sz w:val="21"/>
          <w:szCs w:val="21"/>
        </w:rPr>
        <w:t xml:space="preserve">    </w:t>
      </w:r>
      <w:r>
        <w:rPr>
          <w:rFonts w:ascii="Times New Roman"/>
          <w:spacing w:val="10"/>
          <w:kern w:val="0"/>
          <w:sz w:val="21"/>
          <w:szCs w:val="21"/>
        </w:rPr>
        <w:tab/>
      </w:r>
      <w:r>
        <w:rPr>
          <w:rFonts w:ascii="Times New Roman"/>
          <w:spacing w:val="10"/>
          <w:kern w:val="0"/>
          <w:sz w:val="21"/>
          <w:szCs w:val="21"/>
        </w:rPr>
        <w:tab/>
        <w:t>1000</w:t>
      </w:r>
      <w:r>
        <w:rPr>
          <w:rFonts w:ascii="Times New Roman"/>
          <w:spacing w:val="10"/>
          <w:kern w:val="0"/>
          <w:sz w:val="21"/>
          <w:szCs w:val="21"/>
        </w:rPr>
        <w:tab/>
      </w:r>
      <w:r>
        <w:rPr>
          <w:rFonts w:ascii="Times New Roman"/>
          <w:spacing w:val="10"/>
          <w:kern w:val="0"/>
          <w:sz w:val="21"/>
          <w:szCs w:val="21"/>
        </w:rPr>
        <w:tab/>
        <w:t>0100</w:t>
      </w:r>
      <w:r>
        <w:rPr>
          <w:rFonts w:ascii="Times New Roman"/>
          <w:spacing w:val="10"/>
          <w:kern w:val="0"/>
          <w:sz w:val="21"/>
          <w:szCs w:val="21"/>
        </w:rPr>
        <w:tab/>
      </w:r>
      <w:r>
        <w:rPr>
          <w:rFonts w:ascii="Times New Roman"/>
          <w:spacing w:val="10"/>
          <w:kern w:val="0"/>
          <w:sz w:val="21"/>
          <w:szCs w:val="21"/>
        </w:rPr>
        <w:tab/>
        <w:t>1010</w:t>
      </w:r>
    </w:p>
    <w:p w14:paraId="258D46B7" w14:textId="77777777"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w:t>
      </w:r>
    </w:p>
    <w:p w14:paraId="37DEADBA" w14:textId="77777777" w:rsidR="000A6E29" w:rsidRDefault="000A6E29" w:rsidP="000A6E29">
      <w:pPr>
        <w:pStyle w:val="af1"/>
        <w:ind w:firstLine="23"/>
        <w:rPr>
          <w:rFonts w:ascii="Times New Roman"/>
          <w:spacing w:val="10"/>
          <w:kern w:val="0"/>
          <w:sz w:val="21"/>
          <w:szCs w:val="21"/>
        </w:rPr>
      </w:pPr>
    </w:p>
    <w:p w14:paraId="74BB8AD7" w14:textId="77777777" w:rsidR="000A6E29" w:rsidRDefault="000A6E29" w:rsidP="000A6E29">
      <w:pPr>
        <w:pStyle w:val="af1"/>
        <w:ind w:firstLineChars="0" w:firstLine="0"/>
        <w:rPr>
          <w:rFonts w:ascii="Times New Roman"/>
          <w:spacing w:val="10"/>
          <w:kern w:val="0"/>
          <w:sz w:val="21"/>
          <w:szCs w:val="21"/>
        </w:rPr>
      </w:pPr>
      <w:r>
        <w:rPr>
          <w:rFonts w:ascii="Times New Roman"/>
          <w:spacing w:val="10"/>
          <w:kern w:val="0"/>
          <w:sz w:val="21"/>
          <w:szCs w:val="21"/>
        </w:rPr>
        <w:t xml:space="preserve">          P</w:t>
      </w:r>
      <w:r>
        <w:rPr>
          <w:rFonts w:ascii="Times New Roman"/>
          <w:spacing w:val="10"/>
          <w:kern w:val="0"/>
          <w:sz w:val="21"/>
          <w:szCs w:val="21"/>
          <w:vertAlign w:val="subscript"/>
        </w:rPr>
        <w:t>1</w:t>
      </w:r>
      <w:r>
        <w:rPr>
          <w:rFonts w:ascii="Times New Roman"/>
          <w:spacing w:val="10"/>
          <w:kern w:val="0"/>
          <w:sz w:val="21"/>
          <w:szCs w:val="21"/>
        </w:rPr>
        <w:t xml:space="preserve">     </w:t>
      </w:r>
      <w:r>
        <w:rPr>
          <w:rFonts w:ascii="Times New Roman"/>
          <w:spacing w:val="10"/>
          <w:kern w:val="0"/>
          <w:sz w:val="21"/>
          <w:szCs w:val="21"/>
        </w:rPr>
        <w:tab/>
      </w:r>
      <w:r>
        <w:rPr>
          <w:rFonts w:ascii="Times New Roman"/>
          <w:spacing w:val="10"/>
          <w:kern w:val="0"/>
          <w:sz w:val="21"/>
          <w:szCs w:val="21"/>
        </w:rPr>
        <w:tab/>
        <w:t xml:space="preserve">1000     </w:t>
      </w:r>
      <w:r>
        <w:rPr>
          <w:rFonts w:ascii="Times New Roman"/>
          <w:spacing w:val="10"/>
          <w:kern w:val="0"/>
          <w:sz w:val="21"/>
          <w:szCs w:val="21"/>
        </w:rPr>
        <w:tab/>
        <w:t xml:space="preserve">1100     </w:t>
      </w:r>
      <w:r>
        <w:rPr>
          <w:rFonts w:ascii="Times New Roman"/>
          <w:spacing w:val="10"/>
          <w:kern w:val="0"/>
          <w:sz w:val="21"/>
          <w:szCs w:val="21"/>
        </w:rPr>
        <w:tab/>
        <w:t>0110</w:t>
      </w:r>
    </w:p>
    <w:p w14:paraId="59CA44E1" w14:textId="77777777" w:rsidR="000A6E29" w:rsidRDefault="000A6E29" w:rsidP="000A6E29">
      <w:pPr>
        <w:pStyle w:val="af1"/>
        <w:ind w:firstLine="23"/>
        <w:rPr>
          <w:rFonts w:ascii="Times New Roman"/>
          <w:spacing w:val="10"/>
          <w:kern w:val="0"/>
          <w:sz w:val="21"/>
          <w:szCs w:val="21"/>
        </w:rPr>
      </w:pPr>
      <w:r>
        <w:rPr>
          <w:rFonts w:ascii="Times New Roman"/>
          <w:spacing w:val="10"/>
          <w:kern w:val="0"/>
          <w:sz w:val="21"/>
          <w:szCs w:val="21"/>
        </w:rPr>
        <w:t xml:space="preserve">           P</w:t>
      </w:r>
      <w:r>
        <w:rPr>
          <w:rFonts w:ascii="Times New Roman"/>
          <w:spacing w:val="10"/>
          <w:kern w:val="0"/>
          <w:sz w:val="21"/>
          <w:szCs w:val="21"/>
          <w:vertAlign w:val="subscript"/>
        </w:rPr>
        <w:t>2</w:t>
      </w:r>
      <w:r>
        <w:rPr>
          <w:rFonts w:ascii="Times New Roman"/>
          <w:spacing w:val="10"/>
          <w:kern w:val="0"/>
          <w:sz w:val="21"/>
          <w:szCs w:val="21"/>
        </w:rPr>
        <w:t xml:space="preserve">         </w:t>
      </w:r>
      <w:r>
        <w:rPr>
          <w:rFonts w:ascii="Times New Roman"/>
          <w:spacing w:val="10"/>
          <w:kern w:val="0"/>
          <w:sz w:val="21"/>
          <w:szCs w:val="21"/>
        </w:rPr>
        <w:tab/>
        <w:t xml:space="preserve">0000     </w:t>
      </w:r>
      <w:r>
        <w:rPr>
          <w:rFonts w:ascii="Times New Roman"/>
          <w:spacing w:val="10"/>
          <w:kern w:val="0"/>
          <w:sz w:val="21"/>
          <w:szCs w:val="21"/>
        </w:rPr>
        <w:tab/>
        <w:t xml:space="preserve">1000     </w:t>
      </w:r>
      <w:r>
        <w:rPr>
          <w:rFonts w:ascii="Times New Roman"/>
          <w:spacing w:val="10"/>
          <w:kern w:val="0"/>
          <w:sz w:val="21"/>
          <w:szCs w:val="21"/>
        </w:rPr>
        <w:tab/>
        <w:t>0100</w:t>
      </w:r>
    </w:p>
    <w:p w14:paraId="3FC13F6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p>
    <w:p w14:paraId="73AB5B0A"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在时刻</w:t>
      </w:r>
      <w:r>
        <w:rPr>
          <w:rFonts w:ascii="Times New Roman" w:hAnsi="Times New Roman"/>
          <w:spacing w:val="10"/>
          <w:sz w:val="21"/>
          <w:szCs w:val="21"/>
          <w:lang w:eastAsia="zh-CN"/>
        </w:rPr>
        <w:t>T3</w:t>
      </w:r>
      <w:r>
        <w:rPr>
          <w:rFonts w:ascii="Times New Roman" w:hAnsi="Times New Roman"/>
          <w:spacing w:val="10"/>
          <w:sz w:val="21"/>
          <w:szCs w:val="21"/>
          <w:lang w:eastAsia="zh-CN"/>
        </w:rPr>
        <w:t>时，应该淘汰的页面是</w:t>
      </w:r>
      <w:r>
        <w:rPr>
          <w:rFonts w:ascii="Times New Roman" w:hAnsi="Times New Roman"/>
          <w:spacing w:val="10"/>
          <w:sz w:val="21"/>
          <w:szCs w:val="21"/>
          <w:lang w:eastAsia="zh-CN"/>
        </w:rPr>
        <w:t>P2</w:t>
      </w:r>
      <w:r>
        <w:rPr>
          <w:rFonts w:ascii="Times New Roman" w:hAnsi="Times New Roman"/>
          <w:spacing w:val="10"/>
          <w:sz w:val="21"/>
          <w:szCs w:val="21"/>
          <w:lang w:eastAsia="zh-CN"/>
        </w:rPr>
        <w:t>。这是因为，同</w:t>
      </w:r>
      <w:r>
        <w:rPr>
          <w:rFonts w:ascii="Times New Roman" w:hAnsi="Times New Roman"/>
          <w:spacing w:val="10"/>
          <w:sz w:val="21"/>
          <w:szCs w:val="21"/>
          <w:lang w:eastAsia="zh-CN"/>
        </w:rPr>
        <w:t>P0</w:t>
      </w:r>
      <w:r>
        <w:rPr>
          <w:rFonts w:ascii="Times New Roman" w:hAnsi="Times New Roman"/>
          <w:spacing w:val="10"/>
          <w:sz w:val="21"/>
          <w:szCs w:val="21"/>
          <w:lang w:eastAsia="zh-CN"/>
        </w:rPr>
        <w:t>比较，它不是最近被访问的页面；同</w:t>
      </w:r>
      <w:r>
        <w:rPr>
          <w:rFonts w:ascii="Times New Roman" w:hAnsi="Times New Roman"/>
          <w:spacing w:val="10"/>
          <w:sz w:val="21"/>
          <w:szCs w:val="21"/>
          <w:lang w:eastAsia="zh-CN"/>
        </w:rPr>
        <w:t>P1</w:t>
      </w:r>
      <w:r>
        <w:rPr>
          <w:rFonts w:ascii="Times New Roman" w:hAnsi="Times New Roman"/>
          <w:spacing w:val="10"/>
          <w:sz w:val="21"/>
          <w:szCs w:val="21"/>
          <w:lang w:eastAsia="zh-CN"/>
        </w:rPr>
        <w:t>比较，虽然它们在时刻</w:t>
      </w:r>
      <w:r>
        <w:rPr>
          <w:rFonts w:ascii="Times New Roman" w:hAnsi="Times New Roman"/>
          <w:spacing w:val="10"/>
          <w:sz w:val="21"/>
          <w:szCs w:val="21"/>
          <w:lang w:eastAsia="zh-CN"/>
        </w:rPr>
        <w:t>T3</w:t>
      </w:r>
      <w:r>
        <w:rPr>
          <w:rFonts w:ascii="Times New Roman" w:hAnsi="Times New Roman"/>
          <w:spacing w:val="10"/>
          <w:sz w:val="21"/>
          <w:szCs w:val="21"/>
          <w:lang w:eastAsia="zh-CN"/>
        </w:rPr>
        <w:t>都没有被访问，且在时刻</w:t>
      </w:r>
      <w:r>
        <w:rPr>
          <w:rFonts w:ascii="Times New Roman" w:hAnsi="Times New Roman"/>
          <w:spacing w:val="10"/>
          <w:sz w:val="21"/>
          <w:szCs w:val="21"/>
          <w:lang w:eastAsia="zh-CN"/>
        </w:rPr>
        <w:t>T2</w:t>
      </w:r>
      <w:r>
        <w:rPr>
          <w:rFonts w:ascii="Times New Roman" w:hAnsi="Times New Roman"/>
          <w:spacing w:val="10"/>
          <w:sz w:val="21"/>
          <w:szCs w:val="21"/>
          <w:lang w:eastAsia="zh-CN"/>
        </w:rPr>
        <w:t>都被访问过，但在时刻</w:t>
      </w:r>
      <w:r>
        <w:rPr>
          <w:rFonts w:ascii="Times New Roman" w:hAnsi="Times New Roman"/>
          <w:spacing w:val="10"/>
          <w:sz w:val="21"/>
          <w:szCs w:val="21"/>
          <w:lang w:eastAsia="zh-CN"/>
        </w:rPr>
        <w:t>T1</w:t>
      </w:r>
      <w:r>
        <w:rPr>
          <w:rFonts w:ascii="Times New Roman" w:hAnsi="Times New Roman"/>
          <w:spacing w:val="10"/>
          <w:sz w:val="21"/>
          <w:szCs w:val="21"/>
          <w:lang w:eastAsia="zh-CN"/>
        </w:rPr>
        <w:t>时</w:t>
      </w:r>
      <w:r>
        <w:rPr>
          <w:rFonts w:ascii="Times New Roman" w:hAnsi="Times New Roman"/>
          <w:spacing w:val="10"/>
          <w:sz w:val="21"/>
          <w:szCs w:val="21"/>
          <w:lang w:eastAsia="zh-CN"/>
        </w:rPr>
        <w:t>P2</w:t>
      </w:r>
      <w:r>
        <w:rPr>
          <w:rFonts w:ascii="Times New Roman" w:hAnsi="Times New Roman"/>
          <w:spacing w:val="10"/>
          <w:sz w:val="21"/>
          <w:szCs w:val="21"/>
          <w:lang w:eastAsia="zh-CN"/>
        </w:rPr>
        <w:t>没有被访问，反映了它最近（</w:t>
      </w:r>
      <w:r>
        <w:rPr>
          <w:rFonts w:ascii="Times New Roman" w:hAnsi="Times New Roman"/>
          <w:spacing w:val="10"/>
          <w:sz w:val="21"/>
          <w:szCs w:val="21"/>
          <w:lang w:eastAsia="zh-CN"/>
        </w:rPr>
        <w:t>3</w:t>
      </w:r>
      <w:r>
        <w:rPr>
          <w:rFonts w:ascii="Times New Roman" w:hAnsi="Times New Roman"/>
          <w:spacing w:val="10"/>
          <w:sz w:val="21"/>
          <w:szCs w:val="21"/>
          <w:lang w:eastAsia="zh-CN"/>
        </w:rPr>
        <w:t>个周期中）被访问的次数最少。越久远发生的事件对决策的影响越小，故此模拟方法称为</w:t>
      </w:r>
      <w:r>
        <w:rPr>
          <w:rFonts w:ascii="Times New Roman" w:hAnsi="Times New Roman"/>
          <w:spacing w:val="10"/>
          <w:sz w:val="21"/>
          <w:szCs w:val="21"/>
          <w:lang w:eastAsia="zh-CN"/>
        </w:rPr>
        <w:t>“</w:t>
      </w:r>
      <w:r>
        <w:rPr>
          <w:rFonts w:ascii="Times New Roman" w:hAnsi="Times New Roman"/>
          <w:spacing w:val="10"/>
          <w:sz w:val="21"/>
          <w:szCs w:val="21"/>
          <w:lang w:eastAsia="zh-CN"/>
        </w:rPr>
        <w:t>老化算法</w:t>
      </w:r>
      <w:r>
        <w:rPr>
          <w:rFonts w:ascii="Times New Roman" w:hAnsi="Times New Roman"/>
          <w:spacing w:val="10"/>
          <w:sz w:val="21"/>
          <w:szCs w:val="21"/>
          <w:lang w:eastAsia="zh-CN"/>
        </w:rPr>
        <w:t>”(aging replacement)</w:t>
      </w:r>
      <w:r>
        <w:rPr>
          <w:rFonts w:ascii="Times New Roman" w:hAnsi="Times New Roman"/>
          <w:spacing w:val="10"/>
          <w:sz w:val="21"/>
          <w:szCs w:val="21"/>
          <w:lang w:eastAsia="zh-CN"/>
        </w:rPr>
        <w:t>，优于前面几种模拟方法，性能好、易实现，常被操作系统采用。</w:t>
      </w:r>
    </w:p>
    <w:p w14:paraId="0FD0870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）第二次机会页面替换算法</w:t>
      </w:r>
    </w:p>
    <w:p w14:paraId="4DD986F0"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FIFO </w:t>
      </w:r>
      <w:r>
        <w:rPr>
          <w:rFonts w:ascii="Times New Roman" w:hAnsi="Times New Roman"/>
          <w:spacing w:val="10"/>
          <w:sz w:val="21"/>
          <w:szCs w:val="21"/>
          <w:lang w:eastAsia="zh-CN"/>
        </w:rPr>
        <w:t>算法会把经常使用的页面淘汰掉，为了避免这一点，可对算法进行改造，把</w:t>
      </w:r>
      <w:r>
        <w:rPr>
          <w:rFonts w:ascii="Times New Roman" w:hAnsi="Times New Roman"/>
          <w:spacing w:val="10"/>
          <w:sz w:val="21"/>
          <w:szCs w:val="21"/>
          <w:lang w:eastAsia="zh-CN"/>
        </w:rPr>
        <w:t xml:space="preserve"> FIFO </w:t>
      </w:r>
      <w:r>
        <w:rPr>
          <w:rFonts w:ascii="Times New Roman" w:hAnsi="Times New Roman"/>
          <w:spacing w:val="10"/>
          <w:sz w:val="21"/>
          <w:szCs w:val="21"/>
          <w:lang w:eastAsia="zh-CN"/>
        </w:rPr>
        <w:t>算法</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与页表中的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结合起来使用，实现思想如下：首先检查</w:t>
      </w:r>
      <w:r>
        <w:rPr>
          <w:rFonts w:ascii="Times New Roman" w:hAnsi="Times New Roman"/>
          <w:spacing w:val="10"/>
          <w:sz w:val="21"/>
          <w:szCs w:val="21"/>
          <w:lang w:eastAsia="zh-CN"/>
        </w:rPr>
        <w:t xml:space="preserve"> FIFO </w:t>
      </w:r>
      <w:r>
        <w:rPr>
          <w:rFonts w:ascii="Times New Roman" w:hAnsi="Times New Roman"/>
          <w:spacing w:val="10"/>
          <w:sz w:val="21"/>
          <w:szCs w:val="21"/>
          <w:lang w:eastAsia="zh-CN"/>
        </w:rPr>
        <w:t>页面队列中的队首，这是最早进入内存的页面，如果其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0</w:t>
      </w:r>
      <w:r>
        <w:rPr>
          <w:rFonts w:ascii="Times New Roman" w:hAnsi="Times New Roman"/>
          <w:spacing w:val="10"/>
          <w:sz w:val="21"/>
          <w:szCs w:val="21"/>
          <w:lang w:eastAsia="zh-CN"/>
        </w:rPr>
        <w:t>，那么，这个页面最早进入并且最长时间未被使用，选择此页面淘汰；如果其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1</w:t>
      </w:r>
      <w:r>
        <w:rPr>
          <w:rFonts w:ascii="Times New Roman" w:hAnsi="Times New Roman"/>
          <w:spacing w:val="10"/>
          <w:sz w:val="21"/>
          <w:szCs w:val="21"/>
          <w:lang w:eastAsia="zh-CN"/>
        </w:rPr>
        <w:t>，说明虽然它进入内存时间较早，但最近仍在使用，于是将其</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，并把这个页面移至队尾，把它看做一个新调入的页，再给一次机会。这一算法称为第二次机会页面替换算法</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Second Chance Replacement</w:t>
      </w:r>
      <w:r>
        <w:rPr>
          <w:rFonts w:ascii="Times New Roman" w:hAnsi="Times New Roman"/>
          <w:spacing w:val="10"/>
          <w:sz w:val="21"/>
          <w:szCs w:val="21"/>
          <w:lang w:eastAsia="zh-CN"/>
        </w:rPr>
        <w:t>，</w:t>
      </w:r>
      <w:r>
        <w:rPr>
          <w:rFonts w:ascii="Times New Roman" w:hAnsi="Times New Roman"/>
          <w:spacing w:val="10"/>
          <w:sz w:val="21"/>
          <w:szCs w:val="21"/>
          <w:lang w:eastAsia="zh-CN"/>
        </w:rPr>
        <w:t>SCR</w:t>
      </w:r>
      <w:r>
        <w:rPr>
          <w:rFonts w:ascii="Times New Roman" w:hAnsi="Times New Roman"/>
          <w:spacing w:val="10"/>
          <w:sz w:val="21"/>
          <w:szCs w:val="21"/>
          <w:lang w:eastAsia="zh-CN"/>
        </w:rPr>
        <w:t>），其含义是最先进入内存的页面如果最近还在被使用（其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总保持为</w:t>
      </w:r>
      <w:r>
        <w:rPr>
          <w:rFonts w:ascii="Times New Roman" w:hAnsi="Times New Roman"/>
          <w:spacing w:val="10"/>
          <w:sz w:val="21"/>
          <w:szCs w:val="21"/>
          <w:lang w:eastAsia="zh-CN"/>
        </w:rPr>
        <w:t>1</w:t>
      </w:r>
      <w:r>
        <w:rPr>
          <w:rFonts w:ascii="Times New Roman" w:hAnsi="Times New Roman"/>
          <w:spacing w:val="10"/>
          <w:sz w:val="21"/>
          <w:szCs w:val="21"/>
          <w:lang w:eastAsia="zh-CN"/>
        </w:rPr>
        <w:t>），仍然有机会像新调入页面一样留在内存</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中。如果内存中的页面都被访问过，即它们的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均为</w:t>
      </w:r>
      <w:r>
        <w:rPr>
          <w:rFonts w:ascii="Times New Roman" w:hAnsi="Times New Roman"/>
          <w:spacing w:val="10"/>
          <w:sz w:val="21"/>
          <w:szCs w:val="21"/>
          <w:lang w:eastAsia="zh-CN"/>
        </w:rPr>
        <w:t>1</w:t>
      </w:r>
      <w:r>
        <w:rPr>
          <w:rFonts w:ascii="Times New Roman" w:hAnsi="Times New Roman"/>
          <w:spacing w:val="10"/>
          <w:sz w:val="21"/>
          <w:szCs w:val="21"/>
          <w:lang w:eastAsia="zh-CN"/>
        </w:rPr>
        <w:t>，那么，第一遍检查把所有页面的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，第二遍又找出队首，并把此页面淘汰，此时，</w:t>
      </w:r>
      <w:r>
        <w:rPr>
          <w:rFonts w:ascii="Times New Roman" w:hAnsi="Times New Roman"/>
          <w:spacing w:val="10"/>
          <w:sz w:val="21"/>
          <w:szCs w:val="21"/>
          <w:lang w:eastAsia="zh-CN"/>
        </w:rPr>
        <w:t>SCR</w:t>
      </w:r>
      <w:r>
        <w:rPr>
          <w:rFonts w:ascii="Times New Roman" w:hAnsi="Times New Roman"/>
          <w:spacing w:val="10"/>
          <w:sz w:val="21"/>
          <w:szCs w:val="21"/>
          <w:lang w:eastAsia="zh-CN"/>
        </w:rPr>
        <w:t>算法便退化为</w:t>
      </w:r>
      <w:r>
        <w:rPr>
          <w:rFonts w:ascii="Times New Roman" w:hAnsi="Times New Roman"/>
          <w:spacing w:val="10"/>
          <w:sz w:val="21"/>
          <w:szCs w:val="21"/>
          <w:lang w:eastAsia="zh-CN"/>
        </w:rPr>
        <w:t>FIFO</w:t>
      </w:r>
      <w:r>
        <w:rPr>
          <w:rFonts w:ascii="Times New Roman" w:hAnsi="Times New Roman"/>
          <w:spacing w:val="10"/>
          <w:sz w:val="21"/>
          <w:szCs w:val="21"/>
          <w:lang w:eastAsia="zh-CN"/>
        </w:rPr>
        <w:t>算法</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2D1A8C2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）时钟页面替换算法</w:t>
      </w:r>
    </w:p>
    <w:p w14:paraId="6E7F0A9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如果利用标准队列机制构造</w:t>
      </w:r>
      <w:r>
        <w:rPr>
          <w:rFonts w:ascii="Times New Roman" w:hAnsi="Times New Roman"/>
          <w:spacing w:val="10"/>
          <w:sz w:val="21"/>
          <w:szCs w:val="21"/>
          <w:lang w:eastAsia="zh-CN"/>
        </w:rPr>
        <w:t>FIFO</w:t>
      </w:r>
      <w:r>
        <w:rPr>
          <w:rFonts w:ascii="Times New Roman" w:hAnsi="Times New Roman"/>
          <w:spacing w:val="10"/>
          <w:sz w:val="21"/>
          <w:szCs w:val="21"/>
          <w:lang w:eastAsia="zh-CN"/>
        </w:rPr>
        <w:t>队列，</w:t>
      </w:r>
      <w:r>
        <w:rPr>
          <w:rFonts w:ascii="Times New Roman" w:hAnsi="Times New Roman"/>
          <w:spacing w:val="10"/>
          <w:sz w:val="21"/>
          <w:szCs w:val="21"/>
          <w:lang w:eastAsia="zh-CN"/>
        </w:rPr>
        <w:t xml:space="preserve">SCR </w:t>
      </w:r>
      <w:r>
        <w:rPr>
          <w:rFonts w:ascii="Times New Roman" w:hAnsi="Times New Roman"/>
          <w:spacing w:val="10"/>
          <w:sz w:val="21"/>
          <w:szCs w:val="21"/>
          <w:lang w:eastAsia="zh-CN"/>
        </w:rPr>
        <w:t>算法可能产生频繁的出队和入队，实现代价较高，作为</w:t>
      </w:r>
      <w:r>
        <w:rPr>
          <w:rFonts w:ascii="Times New Roman" w:hAnsi="Times New Roman"/>
          <w:spacing w:val="10"/>
          <w:sz w:val="21"/>
          <w:szCs w:val="21"/>
          <w:lang w:eastAsia="zh-CN"/>
        </w:rPr>
        <w:t>SCR</w:t>
      </w:r>
      <w:r>
        <w:rPr>
          <w:rFonts w:ascii="Times New Roman" w:hAnsi="Times New Roman"/>
          <w:spacing w:val="10"/>
          <w:sz w:val="21"/>
          <w:szCs w:val="21"/>
          <w:lang w:eastAsia="zh-CN"/>
        </w:rPr>
        <w:t>的一种改进，可采用循环队列机制构造页面队列，形成类似于钟表面的环形表，队列指针相当于钟表表针，指向可能要淘汰的页面，这就是时钟页面替换算法（</w:t>
      </w:r>
      <w:r>
        <w:rPr>
          <w:rFonts w:ascii="Times New Roman" w:hAnsi="Times New Roman"/>
          <w:spacing w:val="10"/>
          <w:sz w:val="21"/>
          <w:szCs w:val="21"/>
          <w:lang w:eastAsia="zh-CN"/>
        </w:rPr>
        <w:t>Clock policy replacement</w:t>
      </w:r>
      <w:r>
        <w:rPr>
          <w:rFonts w:ascii="Times New Roman" w:hAnsi="Times New Roman"/>
          <w:spacing w:val="10"/>
          <w:sz w:val="21"/>
          <w:szCs w:val="21"/>
          <w:lang w:eastAsia="zh-CN"/>
        </w:rPr>
        <w:t>，</w:t>
      </w:r>
      <w:r>
        <w:rPr>
          <w:rFonts w:ascii="Times New Roman" w:hAnsi="Times New Roman"/>
          <w:spacing w:val="10"/>
          <w:sz w:val="21"/>
          <w:szCs w:val="21"/>
          <w:lang w:eastAsia="zh-CN"/>
        </w:rPr>
        <w:t>Clock</w:t>
      </w:r>
      <w:r>
        <w:rPr>
          <w:rFonts w:ascii="Times New Roman" w:hAnsi="Times New Roman"/>
          <w:spacing w:val="10"/>
          <w:sz w:val="21"/>
          <w:szCs w:val="21"/>
          <w:lang w:eastAsia="zh-CN"/>
        </w:rPr>
        <w:t>）的得名。此算法与</w:t>
      </w:r>
      <w:r>
        <w:rPr>
          <w:rFonts w:ascii="Times New Roman" w:hAnsi="Times New Roman"/>
          <w:spacing w:val="10"/>
          <w:sz w:val="21"/>
          <w:szCs w:val="21"/>
          <w:lang w:eastAsia="zh-CN"/>
        </w:rPr>
        <w:t>SCR</w:t>
      </w:r>
      <w:r>
        <w:rPr>
          <w:rFonts w:ascii="Times New Roman" w:hAnsi="Times New Roman"/>
          <w:spacing w:val="10"/>
          <w:sz w:val="21"/>
          <w:szCs w:val="21"/>
          <w:lang w:eastAsia="zh-CN"/>
        </w:rPr>
        <w:t>算法在本质上没有区别，仅仅是实现方法有所改进，仍要使用页表中的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，把进程已调入内存的页面链接成循环队列，用指针指向循环队列中下一个将被替换的页面。算法实现要点如下：</w:t>
      </w:r>
    </w:p>
    <w:p w14:paraId="1AC5D73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 xml:space="preserve">① </w:t>
      </w:r>
      <w:r>
        <w:rPr>
          <w:rFonts w:ascii="Times New Roman" w:hAnsi="Times New Roman"/>
          <w:spacing w:val="10"/>
          <w:sz w:val="21"/>
          <w:szCs w:val="21"/>
          <w:lang w:eastAsia="zh-CN"/>
        </w:rPr>
        <w:t>一个页面首次装入内存时，其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32DF023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内存中的任何一个页面被访问时，其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30650DF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淘汰页面时，存储管理从指针当前指向的页面开始扫描循环队列，把所遇到的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是１的页面的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，并跳过这个页面；把所遇到的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0</w:t>
      </w:r>
      <w:r>
        <w:rPr>
          <w:rFonts w:ascii="Times New Roman" w:hAnsi="Times New Roman"/>
          <w:spacing w:val="10"/>
          <w:sz w:val="21"/>
          <w:szCs w:val="21"/>
          <w:lang w:eastAsia="zh-CN"/>
        </w:rPr>
        <w:t>的页面淘汰，指针推进一步；</w:t>
      </w:r>
    </w:p>
    <w:p w14:paraId="2FD66F1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④ </w:t>
      </w:r>
      <w:r>
        <w:rPr>
          <w:rFonts w:ascii="Times New Roman" w:hAnsi="Times New Roman"/>
          <w:spacing w:val="10"/>
          <w:sz w:val="21"/>
          <w:szCs w:val="21"/>
          <w:lang w:eastAsia="zh-CN"/>
        </w:rPr>
        <w:t>扫描循环队列时，如果遇到所有页面的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均为，指针就会环绕整个循环队列一圈，把碰到的所有页面的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；指针停在起始位置，并淘汰这一页，然后，指针推进一步。</w:t>
      </w:r>
    </w:p>
    <w:p w14:paraId="50717AF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图</w:t>
      </w:r>
      <w:r>
        <w:rPr>
          <w:rFonts w:ascii="Times New Roman" w:hAnsi="Times New Roman"/>
          <w:spacing w:val="10"/>
          <w:sz w:val="21"/>
          <w:szCs w:val="21"/>
          <w:lang w:eastAsia="zh-CN"/>
        </w:rPr>
        <w:t>4-15</w:t>
      </w:r>
      <w:r>
        <w:rPr>
          <w:rFonts w:ascii="Times New Roman" w:hAnsi="Times New Roman"/>
          <w:spacing w:val="10"/>
          <w:sz w:val="21"/>
          <w:szCs w:val="21"/>
          <w:lang w:eastAsia="zh-CN"/>
        </w:rPr>
        <w:t>给出</w:t>
      </w:r>
      <w:r>
        <w:rPr>
          <w:rFonts w:ascii="Times New Roman" w:hAnsi="Times New Roman"/>
          <w:spacing w:val="10"/>
          <w:sz w:val="21"/>
          <w:szCs w:val="21"/>
          <w:lang w:eastAsia="zh-CN"/>
        </w:rPr>
        <w:t>Clock</w:t>
      </w:r>
      <w:r>
        <w:rPr>
          <w:rFonts w:ascii="Times New Roman" w:hAnsi="Times New Roman"/>
          <w:spacing w:val="10"/>
          <w:sz w:val="21"/>
          <w:szCs w:val="21"/>
          <w:lang w:eastAsia="zh-CN"/>
        </w:rPr>
        <w:t>算法的一个例子。当发生缺页异常时，将装入内存的页面是</w:t>
      </w:r>
      <w:r>
        <w:rPr>
          <w:rFonts w:ascii="Times New Roman" w:hAnsi="Times New Roman"/>
          <w:spacing w:val="10"/>
          <w:sz w:val="21"/>
          <w:szCs w:val="21"/>
          <w:lang w:eastAsia="zh-CN"/>
        </w:rPr>
        <w:t>Page 727</w:t>
      </w:r>
      <w:r>
        <w:rPr>
          <w:rFonts w:ascii="Times New Roman" w:hAnsi="Times New Roman"/>
          <w:spacing w:val="10"/>
          <w:sz w:val="21"/>
          <w:szCs w:val="21"/>
          <w:lang w:eastAsia="zh-CN"/>
        </w:rPr>
        <w:t>，指针所指向的是</w:t>
      </w:r>
      <w:r>
        <w:rPr>
          <w:rFonts w:ascii="Times New Roman" w:hAnsi="Times New Roman"/>
          <w:spacing w:val="10"/>
          <w:sz w:val="21"/>
          <w:szCs w:val="21"/>
          <w:lang w:eastAsia="zh-CN"/>
        </w:rPr>
        <w:t xml:space="preserve"> Page 45</w:t>
      </w:r>
      <w:r>
        <w:rPr>
          <w:rFonts w:ascii="Times New Roman" w:hAnsi="Times New Roman"/>
          <w:spacing w:val="10"/>
          <w:sz w:val="21"/>
          <w:szCs w:val="21"/>
          <w:lang w:eastAsia="zh-CN"/>
        </w:rPr>
        <w:t>（在页框</w:t>
      </w:r>
      <w:r>
        <w:rPr>
          <w:rFonts w:ascii="Times New Roman" w:hAnsi="Times New Roman"/>
          <w:spacing w:val="10"/>
          <w:sz w:val="21"/>
          <w:szCs w:val="21"/>
          <w:lang w:eastAsia="zh-CN"/>
        </w:rPr>
        <w:t>2</w:t>
      </w:r>
      <w:r>
        <w:rPr>
          <w:rFonts w:ascii="Times New Roman" w:hAnsi="Times New Roman"/>
          <w:spacing w:val="10"/>
          <w:sz w:val="21"/>
          <w:szCs w:val="21"/>
          <w:lang w:eastAsia="zh-CN"/>
        </w:rPr>
        <w:t>中），</w:t>
      </w:r>
      <w:r>
        <w:rPr>
          <w:rFonts w:ascii="Times New Roman" w:hAnsi="Times New Roman"/>
          <w:spacing w:val="10"/>
          <w:sz w:val="21"/>
          <w:szCs w:val="21"/>
          <w:lang w:eastAsia="zh-CN"/>
        </w:rPr>
        <w:t>Clock</w:t>
      </w:r>
      <w:r>
        <w:rPr>
          <w:rFonts w:ascii="Times New Roman" w:hAnsi="Times New Roman"/>
          <w:spacing w:val="10"/>
          <w:sz w:val="21"/>
          <w:szCs w:val="21"/>
          <w:lang w:eastAsia="zh-CN"/>
        </w:rPr>
        <w:t>算法执行过程如下：</w:t>
      </w:r>
      <w:r>
        <w:rPr>
          <w:rFonts w:ascii="Times New Roman" w:hAnsi="Times New Roman"/>
          <w:spacing w:val="10"/>
          <w:sz w:val="21"/>
          <w:szCs w:val="21"/>
          <w:lang w:eastAsia="zh-CN"/>
        </w:rPr>
        <w:t>Page 45</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1</w:t>
      </w:r>
      <w:r>
        <w:rPr>
          <w:rFonts w:ascii="Times New Roman" w:hAnsi="Times New Roman"/>
          <w:spacing w:val="10"/>
          <w:sz w:val="21"/>
          <w:szCs w:val="21"/>
          <w:lang w:eastAsia="zh-CN"/>
        </w:rPr>
        <w:t>，它不能被淘汰，仅将其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，指针推进；同样道理，</w:t>
      </w:r>
      <w:r>
        <w:rPr>
          <w:rFonts w:ascii="Times New Roman" w:hAnsi="Times New Roman"/>
          <w:spacing w:val="10"/>
          <w:sz w:val="21"/>
          <w:szCs w:val="21"/>
          <w:lang w:eastAsia="zh-CN"/>
        </w:rPr>
        <w:t>Page191</w:t>
      </w:r>
      <w:r>
        <w:rPr>
          <w:rFonts w:ascii="Times New Roman" w:hAnsi="Times New Roman"/>
          <w:spacing w:val="10"/>
          <w:sz w:val="21"/>
          <w:szCs w:val="21"/>
          <w:lang w:eastAsia="zh-CN"/>
        </w:rPr>
        <w:t>（在页框</w:t>
      </w:r>
      <w:r>
        <w:rPr>
          <w:rFonts w:ascii="Times New Roman" w:hAnsi="Times New Roman"/>
          <w:spacing w:val="10"/>
          <w:sz w:val="21"/>
          <w:szCs w:val="21"/>
          <w:lang w:eastAsia="zh-CN"/>
        </w:rPr>
        <w:t>3</w:t>
      </w:r>
      <w:r>
        <w:rPr>
          <w:rFonts w:ascii="Times New Roman" w:hAnsi="Times New Roman"/>
          <w:spacing w:val="10"/>
          <w:sz w:val="21"/>
          <w:szCs w:val="21"/>
          <w:lang w:eastAsia="zh-CN"/>
        </w:rPr>
        <w:t>中）也不能被替换，将其</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清</w:t>
      </w:r>
      <w:r>
        <w:rPr>
          <w:rFonts w:ascii="Times New Roman" w:hAnsi="Times New Roman"/>
          <w:spacing w:val="10"/>
          <w:sz w:val="21"/>
          <w:szCs w:val="21"/>
          <w:lang w:eastAsia="zh-CN"/>
        </w:rPr>
        <w:t>0</w:t>
      </w:r>
      <w:r>
        <w:rPr>
          <w:rFonts w:ascii="Times New Roman" w:hAnsi="Times New Roman"/>
          <w:spacing w:val="10"/>
          <w:sz w:val="21"/>
          <w:szCs w:val="21"/>
          <w:lang w:eastAsia="zh-CN"/>
        </w:rPr>
        <w:t>，指针继续推进；下一页</w:t>
      </w:r>
      <w:r>
        <w:rPr>
          <w:rFonts w:ascii="Times New Roman" w:hAnsi="Times New Roman"/>
          <w:spacing w:val="10"/>
          <w:sz w:val="21"/>
          <w:szCs w:val="21"/>
          <w:lang w:eastAsia="zh-CN"/>
        </w:rPr>
        <w:t>Page 556</w:t>
      </w:r>
      <w:r>
        <w:rPr>
          <w:rFonts w:ascii="Times New Roman" w:hAnsi="Times New Roman"/>
          <w:spacing w:val="10"/>
          <w:sz w:val="21"/>
          <w:szCs w:val="21"/>
          <w:lang w:eastAsia="zh-CN"/>
        </w:rPr>
        <w:t>（在页框</w:t>
      </w:r>
      <w:r>
        <w:rPr>
          <w:rFonts w:ascii="Times New Roman" w:hAnsi="Times New Roman"/>
          <w:spacing w:val="10"/>
          <w:sz w:val="21"/>
          <w:szCs w:val="21"/>
          <w:lang w:eastAsia="zh-CN"/>
        </w:rPr>
        <w:t>4</w:t>
      </w:r>
      <w:r>
        <w:rPr>
          <w:rFonts w:ascii="Times New Roman" w:hAnsi="Times New Roman"/>
          <w:spacing w:val="10"/>
          <w:sz w:val="21"/>
          <w:szCs w:val="21"/>
          <w:lang w:eastAsia="zh-CN"/>
        </w:rPr>
        <w:t>中）的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是</w:t>
      </w:r>
      <w:r>
        <w:rPr>
          <w:rFonts w:ascii="Times New Roman" w:hAnsi="Times New Roman"/>
          <w:spacing w:val="10"/>
          <w:sz w:val="21"/>
          <w:szCs w:val="21"/>
          <w:lang w:eastAsia="zh-CN"/>
        </w:rPr>
        <w:t>0</w:t>
      </w:r>
      <w:r>
        <w:rPr>
          <w:rFonts w:ascii="Times New Roman" w:hAnsi="Times New Roman"/>
          <w:spacing w:val="10"/>
          <w:sz w:val="21"/>
          <w:szCs w:val="21"/>
          <w:lang w:eastAsia="zh-CN"/>
        </w:rPr>
        <w:t>，于是</w:t>
      </w:r>
      <w:r>
        <w:rPr>
          <w:rFonts w:ascii="Times New Roman" w:hAnsi="Times New Roman"/>
          <w:spacing w:val="10"/>
          <w:sz w:val="21"/>
          <w:szCs w:val="21"/>
          <w:lang w:eastAsia="zh-CN"/>
        </w:rPr>
        <w:t>Page 556</w:t>
      </w:r>
      <w:r>
        <w:rPr>
          <w:rFonts w:ascii="Times New Roman" w:hAnsi="Times New Roman"/>
          <w:spacing w:val="10"/>
          <w:sz w:val="21"/>
          <w:szCs w:val="21"/>
          <w:lang w:eastAsia="zh-CN"/>
        </w:rPr>
        <w:t>被</w:t>
      </w:r>
      <w:r>
        <w:rPr>
          <w:rFonts w:ascii="Times New Roman" w:hAnsi="Times New Roman"/>
          <w:spacing w:val="10"/>
          <w:sz w:val="21"/>
          <w:szCs w:val="21"/>
          <w:lang w:eastAsia="zh-CN"/>
        </w:rPr>
        <w:t>Page 727</w:t>
      </w:r>
      <w:r>
        <w:rPr>
          <w:rFonts w:ascii="Times New Roman" w:hAnsi="Times New Roman"/>
          <w:spacing w:val="10"/>
          <w:sz w:val="21"/>
          <w:szCs w:val="21"/>
          <w:lang w:eastAsia="zh-CN"/>
        </w:rPr>
        <w:t>替换，并把</w:t>
      </w:r>
      <w:r>
        <w:rPr>
          <w:rFonts w:ascii="Times New Roman" w:hAnsi="Times New Roman"/>
          <w:spacing w:val="10"/>
          <w:sz w:val="21"/>
          <w:szCs w:val="21"/>
          <w:lang w:eastAsia="zh-CN"/>
        </w:rPr>
        <w:t>Page 727</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置１，指针前进到下一页</w:t>
      </w:r>
      <w:r>
        <w:rPr>
          <w:rFonts w:ascii="Times New Roman" w:hAnsi="Times New Roman"/>
          <w:spacing w:val="10"/>
          <w:sz w:val="21"/>
          <w:szCs w:val="21"/>
          <w:lang w:eastAsia="zh-CN"/>
        </w:rPr>
        <w:t>Page 13</w:t>
      </w:r>
      <w:r>
        <w:rPr>
          <w:rFonts w:ascii="Times New Roman" w:hAnsi="Times New Roman"/>
          <w:spacing w:val="10"/>
          <w:sz w:val="21"/>
          <w:szCs w:val="21"/>
          <w:lang w:eastAsia="zh-CN"/>
        </w:rPr>
        <w:t>（在页框</w:t>
      </w:r>
      <w:r>
        <w:rPr>
          <w:rFonts w:ascii="Times New Roman" w:hAnsi="Times New Roman"/>
          <w:spacing w:val="10"/>
          <w:sz w:val="21"/>
          <w:szCs w:val="21"/>
          <w:lang w:eastAsia="zh-CN"/>
        </w:rPr>
        <w:t>5</w:t>
      </w:r>
      <w:r>
        <w:rPr>
          <w:rFonts w:ascii="Times New Roman" w:hAnsi="Times New Roman"/>
          <w:spacing w:val="10"/>
          <w:sz w:val="21"/>
          <w:szCs w:val="21"/>
          <w:lang w:eastAsia="zh-CN"/>
        </w:rPr>
        <w:t>中），算法执行到此结束。</w:t>
      </w:r>
    </w:p>
    <w:p w14:paraId="2C86F786" w14:textId="7988127A"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br w:type="page"/>
      </w:r>
      <w:r>
        <w:rPr>
          <w:rFonts w:ascii="Times New Roman" w:hAnsi="Times New Roman"/>
          <w:noProof/>
          <w:spacing w:val="10"/>
          <w:sz w:val="21"/>
          <w:szCs w:val="21"/>
          <w:lang w:eastAsia="zh-CN"/>
        </w:rPr>
        <mc:AlternateContent>
          <mc:Choice Requires="wpg">
            <w:drawing>
              <wp:anchor distT="0" distB="0" distL="114300" distR="114300" simplePos="0" relativeHeight="251701248" behindDoc="0" locked="0" layoutInCell="1" allowOverlap="1" wp14:anchorId="4F97CDF5" wp14:editId="19B96C9A">
                <wp:simplePos x="0" y="0"/>
                <wp:positionH relativeFrom="column">
                  <wp:posOffset>-46990</wp:posOffset>
                </wp:positionH>
                <wp:positionV relativeFrom="paragraph">
                  <wp:posOffset>54610</wp:posOffset>
                </wp:positionV>
                <wp:extent cx="5600700" cy="3764280"/>
                <wp:effectExtent l="0" t="12700" r="3175" b="13970"/>
                <wp:wrapNone/>
                <wp:docPr id="134" name="组合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3764280"/>
                          <a:chOff x="1753" y="2688"/>
                          <a:chExt cx="8820" cy="5928"/>
                        </a:xfrm>
                      </wpg:grpSpPr>
                      <wps:wsp>
                        <wps:cNvPr id="135" name="文本框 725"/>
                        <wps:cNvSpPr txBox="1">
                          <a:spLocks noChangeArrowheads="1"/>
                        </wps:cNvSpPr>
                        <wps:spPr bwMode="auto">
                          <a:xfrm>
                            <a:off x="4453" y="7987"/>
                            <a:ext cx="342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AF3D2" w14:textId="77777777" w:rsidR="00D35642" w:rsidRDefault="00D35642" w:rsidP="000A6E29">
                              <w:pPr>
                                <w:rPr>
                                  <w:sz w:val="18"/>
                                </w:rPr>
                              </w:pPr>
                            </w:p>
                          </w:txbxContent>
                        </wps:txbx>
                        <wps:bodyPr rot="0" vert="horz" wrap="square" lIns="91440" tIns="0" rIns="91440" bIns="0" anchor="t" anchorCtr="0" upright="1">
                          <a:noAutofit/>
                        </wps:bodyPr>
                      </wps:wsp>
                      <wps:wsp>
                        <wps:cNvPr id="136" name="椭圆 726"/>
                        <wps:cNvSpPr>
                          <a:spLocks noChangeArrowheads="1"/>
                        </wps:cNvSpPr>
                        <wps:spPr bwMode="auto">
                          <a:xfrm>
                            <a:off x="1933" y="3332"/>
                            <a:ext cx="3960" cy="4076"/>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37" name="椭圆 727"/>
                        <wps:cNvSpPr>
                          <a:spLocks noChangeArrowheads="1"/>
                        </wps:cNvSpPr>
                        <wps:spPr bwMode="auto">
                          <a:xfrm>
                            <a:off x="3013" y="4389"/>
                            <a:ext cx="1800" cy="181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38" name="文本框 728"/>
                        <wps:cNvSpPr txBox="1">
                          <a:spLocks noChangeArrowheads="1"/>
                        </wps:cNvSpPr>
                        <wps:spPr bwMode="auto">
                          <a:xfrm>
                            <a:off x="3193" y="3785"/>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C2A0D" w14:textId="77777777" w:rsidR="00D35642" w:rsidRDefault="00D35642" w:rsidP="000A6E29">
                              <w:pPr>
                                <w:spacing w:line="0" w:lineRule="atLeast"/>
                                <w:rPr>
                                  <w:sz w:val="18"/>
                                </w:rPr>
                              </w:pPr>
                              <w:r>
                                <w:rPr>
                                  <w:rFonts w:hint="eastAsia"/>
                                  <w:sz w:val="18"/>
                                </w:rPr>
                                <w:t>Page9 use=1</w:t>
                              </w:r>
                            </w:p>
                          </w:txbxContent>
                        </wps:txbx>
                        <wps:bodyPr rot="0" vert="horz" wrap="square" lIns="0" tIns="0" rIns="0" bIns="0" anchor="t" anchorCtr="0" upright="1">
                          <a:noAutofit/>
                        </wps:bodyPr>
                      </wps:wsp>
                      <wps:wsp>
                        <wps:cNvPr id="139" name="文本框 729"/>
                        <wps:cNvSpPr txBox="1">
                          <a:spLocks noChangeArrowheads="1"/>
                        </wps:cNvSpPr>
                        <wps:spPr bwMode="auto">
                          <a:xfrm>
                            <a:off x="4093" y="3785"/>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C6828" w14:textId="77777777" w:rsidR="00D35642" w:rsidRDefault="00D35642" w:rsidP="000A6E29">
                              <w:pPr>
                                <w:spacing w:line="0" w:lineRule="atLeast"/>
                                <w:rPr>
                                  <w:sz w:val="18"/>
                                </w:rPr>
                              </w:pPr>
                              <w:r>
                                <w:rPr>
                                  <w:rFonts w:hint="eastAsia"/>
                                  <w:sz w:val="18"/>
                                </w:rPr>
                                <w:t>Page19use=1</w:t>
                              </w:r>
                            </w:p>
                          </w:txbxContent>
                        </wps:txbx>
                        <wps:bodyPr rot="0" vert="horz" wrap="square" lIns="0" tIns="0" rIns="0" bIns="0" anchor="t" anchorCtr="0" upright="1">
                          <a:noAutofit/>
                        </wps:bodyPr>
                      </wps:wsp>
                      <wps:wsp>
                        <wps:cNvPr id="140" name="文本框 730"/>
                        <wps:cNvSpPr txBox="1">
                          <a:spLocks noChangeArrowheads="1"/>
                        </wps:cNvSpPr>
                        <wps:spPr bwMode="auto">
                          <a:xfrm>
                            <a:off x="4813" y="4087"/>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7CFB" w14:textId="77777777" w:rsidR="00D35642" w:rsidRDefault="00D35642"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141" name="文本框 731"/>
                        <wps:cNvSpPr txBox="1">
                          <a:spLocks noChangeArrowheads="1"/>
                        </wps:cNvSpPr>
                        <wps:spPr bwMode="auto">
                          <a:xfrm>
                            <a:off x="5173" y="4691"/>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1406C" w14:textId="77777777" w:rsidR="00D35642" w:rsidRDefault="00D35642" w:rsidP="000A6E29">
                              <w:pPr>
                                <w:spacing w:line="0" w:lineRule="atLeast"/>
                                <w:rPr>
                                  <w:sz w:val="18"/>
                                </w:rPr>
                              </w:pPr>
                              <w:r>
                                <w:rPr>
                                  <w:rFonts w:hint="eastAsia"/>
                                  <w:sz w:val="18"/>
                                </w:rPr>
                                <w:t>Page45use=1</w:t>
                              </w:r>
                            </w:p>
                          </w:txbxContent>
                        </wps:txbx>
                        <wps:bodyPr rot="0" vert="horz" wrap="square" lIns="0" tIns="0" rIns="0" bIns="0" anchor="t" anchorCtr="0" upright="1">
                          <a:noAutofit/>
                        </wps:bodyPr>
                      </wps:wsp>
                      <wps:wsp>
                        <wps:cNvPr id="142" name="文本框 732"/>
                        <wps:cNvSpPr txBox="1">
                          <a:spLocks noChangeArrowheads="1"/>
                        </wps:cNvSpPr>
                        <wps:spPr bwMode="auto">
                          <a:xfrm>
                            <a:off x="4993" y="5295"/>
                            <a:ext cx="720"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CF383" w14:textId="77777777" w:rsidR="00D35642" w:rsidRDefault="00D35642" w:rsidP="000A6E29">
                              <w:pPr>
                                <w:spacing w:line="0" w:lineRule="atLeast"/>
                                <w:rPr>
                                  <w:sz w:val="18"/>
                                </w:rPr>
                              </w:pPr>
                              <w:r>
                                <w:rPr>
                                  <w:rFonts w:hint="eastAsia"/>
                                  <w:sz w:val="18"/>
                                </w:rPr>
                                <w:t>Page191use=1</w:t>
                              </w:r>
                            </w:p>
                          </w:txbxContent>
                        </wps:txbx>
                        <wps:bodyPr rot="0" vert="horz" wrap="square" lIns="0" tIns="0" rIns="0" bIns="0" anchor="t" anchorCtr="0" upright="1">
                          <a:noAutofit/>
                        </wps:bodyPr>
                      </wps:wsp>
                      <wps:wsp>
                        <wps:cNvPr id="143" name="文本框 733"/>
                        <wps:cNvSpPr txBox="1">
                          <a:spLocks noChangeArrowheads="1"/>
                        </wps:cNvSpPr>
                        <wps:spPr bwMode="auto">
                          <a:xfrm>
                            <a:off x="4813" y="6049"/>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7CF9" w14:textId="77777777" w:rsidR="00D35642" w:rsidRDefault="00D35642" w:rsidP="000A6E29">
                              <w:pPr>
                                <w:spacing w:line="0" w:lineRule="atLeast"/>
                                <w:rPr>
                                  <w:sz w:val="18"/>
                                </w:rPr>
                              </w:pPr>
                              <w:r>
                                <w:rPr>
                                  <w:rFonts w:hint="eastAsia"/>
                                  <w:sz w:val="18"/>
                                </w:rPr>
                                <w:t>Page556use=0</w:t>
                              </w:r>
                            </w:p>
                          </w:txbxContent>
                        </wps:txbx>
                        <wps:bodyPr rot="0" vert="horz" wrap="square" lIns="0" tIns="0" rIns="0" bIns="0" anchor="t" anchorCtr="0" upright="1">
                          <a:noAutofit/>
                        </wps:bodyPr>
                      </wps:wsp>
                      <wps:wsp>
                        <wps:cNvPr id="144" name="文本框 734"/>
                        <wps:cNvSpPr txBox="1">
                          <a:spLocks noChangeArrowheads="1"/>
                        </wps:cNvSpPr>
                        <wps:spPr bwMode="auto">
                          <a:xfrm>
                            <a:off x="4273" y="6502"/>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F464B" w14:textId="77777777" w:rsidR="00D35642" w:rsidRDefault="00D35642" w:rsidP="000A6E29">
                              <w:pPr>
                                <w:spacing w:line="0" w:lineRule="atLeast"/>
                                <w:rPr>
                                  <w:sz w:val="18"/>
                                </w:rPr>
                              </w:pPr>
                              <w:r>
                                <w:rPr>
                                  <w:rFonts w:hint="eastAsia"/>
                                  <w:sz w:val="18"/>
                                </w:rPr>
                                <w:t>Page13use=0</w:t>
                              </w:r>
                            </w:p>
                          </w:txbxContent>
                        </wps:txbx>
                        <wps:bodyPr rot="0" vert="horz" wrap="square" lIns="0" tIns="0" rIns="0" bIns="0" anchor="t" anchorCtr="0" upright="1">
                          <a:noAutofit/>
                        </wps:bodyPr>
                      </wps:wsp>
                      <wps:wsp>
                        <wps:cNvPr id="145" name="文本框 735"/>
                        <wps:cNvSpPr txBox="1">
                          <a:spLocks noChangeArrowheads="1"/>
                        </wps:cNvSpPr>
                        <wps:spPr bwMode="auto">
                          <a:xfrm>
                            <a:off x="3373" y="6502"/>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19D47" w14:textId="77777777" w:rsidR="00D35642" w:rsidRDefault="00D35642" w:rsidP="000A6E29">
                              <w:pPr>
                                <w:spacing w:line="0" w:lineRule="atLeast"/>
                                <w:rPr>
                                  <w:sz w:val="18"/>
                                </w:rPr>
                              </w:pPr>
                              <w:r>
                                <w:rPr>
                                  <w:rFonts w:hint="eastAsia"/>
                                  <w:sz w:val="18"/>
                                </w:rPr>
                                <w:t>Page67use=1</w:t>
                              </w:r>
                            </w:p>
                          </w:txbxContent>
                        </wps:txbx>
                        <wps:bodyPr rot="0" vert="horz" wrap="square" lIns="0" tIns="0" rIns="0" bIns="0" anchor="t" anchorCtr="0" upright="1">
                          <a:noAutofit/>
                        </wps:bodyPr>
                      </wps:wsp>
                      <wps:wsp>
                        <wps:cNvPr id="146" name="文本框 736"/>
                        <wps:cNvSpPr txBox="1">
                          <a:spLocks noChangeArrowheads="1"/>
                        </wps:cNvSpPr>
                        <wps:spPr bwMode="auto">
                          <a:xfrm>
                            <a:off x="2113" y="5496"/>
                            <a:ext cx="720"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39E1E" w14:textId="77777777" w:rsidR="00D35642" w:rsidRDefault="00D35642" w:rsidP="000A6E29">
                              <w:pPr>
                                <w:spacing w:line="0" w:lineRule="atLeast"/>
                                <w:rPr>
                                  <w:sz w:val="18"/>
                                </w:rPr>
                              </w:pPr>
                              <w:r>
                                <w:rPr>
                                  <w:rFonts w:hint="eastAsia"/>
                                  <w:sz w:val="18"/>
                                </w:rPr>
                                <w:t>Page222use=0</w:t>
                              </w:r>
                            </w:p>
                          </w:txbxContent>
                        </wps:txbx>
                        <wps:bodyPr rot="0" vert="horz" wrap="square" lIns="0" tIns="0" rIns="0" bIns="0" anchor="t" anchorCtr="0" upright="1">
                          <a:noAutofit/>
                        </wps:bodyPr>
                      </wps:wsp>
                      <wps:wsp>
                        <wps:cNvPr id="147" name="文本框 737"/>
                        <wps:cNvSpPr txBox="1">
                          <a:spLocks noChangeArrowheads="1"/>
                        </wps:cNvSpPr>
                        <wps:spPr bwMode="auto">
                          <a:xfrm>
                            <a:off x="2653" y="6200"/>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EA9D1" w14:textId="77777777" w:rsidR="00D35642" w:rsidRDefault="00D35642"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148" name="直线 738"/>
                        <wps:cNvCnPr>
                          <a:cxnSpLocks noChangeShapeType="1"/>
                        </wps:cNvCnPr>
                        <wps:spPr bwMode="auto">
                          <a:xfrm>
                            <a:off x="3913" y="3332"/>
                            <a:ext cx="0" cy="105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直线 739"/>
                        <wps:cNvCnPr>
                          <a:cxnSpLocks noChangeShapeType="1"/>
                        </wps:cNvCnPr>
                        <wps:spPr bwMode="auto">
                          <a:xfrm>
                            <a:off x="2833" y="3634"/>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直线 740"/>
                        <wps:cNvCnPr>
                          <a:cxnSpLocks noChangeShapeType="1"/>
                        </wps:cNvCnPr>
                        <wps:spPr bwMode="auto">
                          <a:xfrm flipH="1">
                            <a:off x="4453" y="3634"/>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直线 741"/>
                        <wps:cNvCnPr>
                          <a:cxnSpLocks noChangeShapeType="1"/>
                        </wps:cNvCnPr>
                        <wps:spPr bwMode="auto">
                          <a:xfrm flipH="1">
                            <a:off x="4813" y="4389"/>
                            <a:ext cx="720" cy="45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直线 742"/>
                        <wps:cNvCnPr>
                          <a:cxnSpLocks noChangeShapeType="1"/>
                        </wps:cNvCnPr>
                        <wps:spPr bwMode="auto">
                          <a:xfrm>
                            <a:off x="4813" y="5295"/>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 name="直线 743"/>
                        <wps:cNvCnPr>
                          <a:cxnSpLocks noChangeShapeType="1"/>
                        </wps:cNvCnPr>
                        <wps:spPr bwMode="auto">
                          <a:xfrm>
                            <a:off x="4813" y="5747"/>
                            <a:ext cx="900" cy="30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 name="直线 744"/>
                        <wps:cNvCnPr>
                          <a:cxnSpLocks noChangeShapeType="1"/>
                        </wps:cNvCnPr>
                        <wps:spPr bwMode="auto">
                          <a:xfrm>
                            <a:off x="4453" y="6049"/>
                            <a:ext cx="72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 name="直线 745"/>
                        <wps:cNvCnPr>
                          <a:cxnSpLocks noChangeShapeType="1"/>
                        </wps:cNvCnPr>
                        <wps:spPr bwMode="auto">
                          <a:xfrm>
                            <a:off x="4093" y="6200"/>
                            <a:ext cx="0" cy="120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直线 746"/>
                        <wps:cNvCnPr>
                          <a:cxnSpLocks noChangeShapeType="1"/>
                        </wps:cNvCnPr>
                        <wps:spPr bwMode="auto">
                          <a:xfrm flipH="1">
                            <a:off x="3013" y="6200"/>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 name="直线 747"/>
                        <wps:cNvCnPr>
                          <a:cxnSpLocks noChangeShapeType="1"/>
                        </wps:cNvCnPr>
                        <wps:spPr bwMode="auto">
                          <a:xfrm flipH="1">
                            <a:off x="2293" y="5747"/>
                            <a:ext cx="900" cy="60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直线 748"/>
                        <wps:cNvCnPr>
                          <a:cxnSpLocks noChangeShapeType="1"/>
                        </wps:cNvCnPr>
                        <wps:spPr bwMode="auto">
                          <a:xfrm flipH="1">
                            <a:off x="1933" y="5445"/>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文本框 749"/>
                        <wps:cNvSpPr txBox="1">
                          <a:spLocks noChangeArrowheads="1"/>
                        </wps:cNvSpPr>
                        <wps:spPr bwMode="auto">
                          <a:xfrm>
                            <a:off x="2653" y="4389"/>
                            <a:ext cx="360" cy="6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05DE1A" w14:textId="77777777" w:rsidR="00D35642" w:rsidRDefault="00D35642" w:rsidP="000A6E29">
                              <w:pPr>
                                <w:spacing w:line="0" w:lineRule="atLeast"/>
                                <w:rPr>
                                  <w:sz w:val="32"/>
                                </w:rPr>
                              </w:pPr>
                              <w:r>
                                <w:rPr>
                                  <w:rFonts w:hint="eastAsia"/>
                                  <w:sz w:val="32"/>
                                </w:rPr>
                                <w:t>．</w:t>
                              </w:r>
                            </w:p>
                          </w:txbxContent>
                        </wps:txbx>
                        <wps:bodyPr rot="0" vert="horz" wrap="square" lIns="0" tIns="0" rIns="0" bIns="0" anchor="t" anchorCtr="0" upright="1">
                          <a:noAutofit/>
                        </wps:bodyPr>
                      </wps:wsp>
                      <wps:wsp>
                        <wps:cNvPr id="183" name="直线 750"/>
                        <wps:cNvCnPr>
                          <a:cxnSpLocks noChangeShapeType="1"/>
                        </wps:cNvCnPr>
                        <wps:spPr bwMode="auto">
                          <a:xfrm flipV="1">
                            <a:off x="3913" y="5144"/>
                            <a:ext cx="900" cy="151"/>
                          </a:xfrm>
                          <a:prstGeom prst="line">
                            <a:avLst/>
                          </a:prstGeom>
                          <a:noFill/>
                          <a:ln w="19050">
                            <a:solidFill>
                              <a:srgbClr val="000000"/>
                            </a:solidFill>
                            <a:round/>
                            <a:headEnd/>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文本框 751"/>
                        <wps:cNvSpPr txBox="1">
                          <a:spLocks noChangeArrowheads="1"/>
                        </wps:cNvSpPr>
                        <wps:spPr bwMode="auto">
                          <a:xfrm>
                            <a:off x="3605" y="5003"/>
                            <a:ext cx="488" cy="3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8F6199" w14:textId="77777777" w:rsidR="00D35642" w:rsidRDefault="00D35642" w:rsidP="000A6E29">
                              <w:pPr>
                                <w:spacing w:line="0" w:lineRule="atLeast"/>
                              </w:pPr>
                              <w:r>
                                <w:rPr>
                                  <w:rFonts w:hint="eastAsia"/>
                                </w:rPr>
                                <w:t>指针</w:t>
                              </w:r>
                            </w:p>
                          </w:txbxContent>
                        </wps:txbx>
                        <wps:bodyPr rot="0" vert="horz" wrap="square" lIns="0" tIns="0" rIns="0" bIns="0" anchor="t" anchorCtr="0" upright="1">
                          <a:noAutofit/>
                        </wps:bodyPr>
                      </wps:wsp>
                      <wps:wsp>
                        <wps:cNvPr id="185" name="文本框 752"/>
                        <wps:cNvSpPr txBox="1">
                          <a:spLocks noChangeArrowheads="1"/>
                        </wps:cNvSpPr>
                        <wps:spPr bwMode="auto">
                          <a:xfrm>
                            <a:off x="3013" y="3000"/>
                            <a:ext cx="360" cy="3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C3D9AE" w14:textId="77777777" w:rsidR="00D35642" w:rsidRDefault="00D35642" w:rsidP="000A6E29">
                              <w:r>
                                <w:rPr>
                                  <w:rFonts w:hint="eastAsia"/>
                                </w:rPr>
                                <w:t>n-1</w:t>
                              </w:r>
                            </w:p>
                          </w:txbxContent>
                        </wps:txbx>
                        <wps:bodyPr rot="0" vert="horz" wrap="square" lIns="0" tIns="0" rIns="0" bIns="0" anchor="t" anchorCtr="0" upright="1">
                          <a:noAutofit/>
                        </wps:bodyPr>
                      </wps:wsp>
                      <wps:wsp>
                        <wps:cNvPr id="186" name="文本框 753"/>
                        <wps:cNvSpPr txBox="1">
                          <a:spLocks noChangeArrowheads="1"/>
                        </wps:cNvSpPr>
                        <wps:spPr bwMode="auto">
                          <a:xfrm>
                            <a:off x="4453" y="3030"/>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814AC1" w14:textId="77777777" w:rsidR="00D35642" w:rsidRDefault="00D35642" w:rsidP="000A6E29">
                              <w:r>
                                <w:rPr>
                                  <w:rFonts w:hint="eastAsia"/>
                                </w:rPr>
                                <w:t>0</w:t>
                              </w:r>
                            </w:p>
                          </w:txbxContent>
                        </wps:txbx>
                        <wps:bodyPr rot="0" vert="horz" wrap="square" lIns="0" tIns="0" rIns="0" bIns="0" anchor="t" anchorCtr="0" upright="1">
                          <a:noAutofit/>
                        </wps:bodyPr>
                      </wps:wsp>
                      <wps:wsp>
                        <wps:cNvPr id="187" name="直线 754"/>
                        <wps:cNvCnPr>
                          <a:cxnSpLocks noChangeShapeType="1"/>
                        </wps:cNvCnPr>
                        <wps:spPr bwMode="auto">
                          <a:xfrm>
                            <a:off x="4093" y="3030"/>
                            <a:ext cx="232" cy="438"/>
                          </a:xfrm>
                          <a:prstGeom prst="line">
                            <a:avLst/>
                          </a:prstGeom>
                          <a:noFill/>
                          <a:ln w="19050">
                            <a:solidFill>
                              <a:srgbClr val="000000"/>
                            </a:solidFill>
                            <a:round/>
                            <a:headEnd/>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 name="文本框 755"/>
                        <wps:cNvSpPr txBox="1">
                          <a:spLocks noChangeArrowheads="1"/>
                        </wps:cNvSpPr>
                        <wps:spPr bwMode="auto">
                          <a:xfrm>
                            <a:off x="5353" y="3634"/>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CCB84E" w14:textId="77777777" w:rsidR="00D35642" w:rsidRDefault="00D35642" w:rsidP="000A6E29">
                              <w:r>
                                <w:rPr>
                                  <w:rFonts w:hint="eastAsia"/>
                                </w:rPr>
                                <w:t>1</w:t>
                              </w:r>
                            </w:p>
                          </w:txbxContent>
                        </wps:txbx>
                        <wps:bodyPr rot="0" vert="horz" wrap="square" lIns="0" tIns="0" rIns="0" bIns="0" anchor="t" anchorCtr="0" upright="1">
                          <a:noAutofit/>
                        </wps:bodyPr>
                      </wps:wsp>
                      <wps:wsp>
                        <wps:cNvPr id="189" name="文本框 756"/>
                        <wps:cNvSpPr txBox="1">
                          <a:spLocks noChangeArrowheads="1"/>
                        </wps:cNvSpPr>
                        <wps:spPr bwMode="auto">
                          <a:xfrm>
                            <a:off x="5893" y="4540"/>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BD8222" w14:textId="77777777" w:rsidR="00D35642" w:rsidRDefault="00D35642" w:rsidP="000A6E29">
                              <w:r>
                                <w:rPr>
                                  <w:rFonts w:hint="eastAsia"/>
                                </w:rPr>
                                <w:t>2</w:t>
                              </w:r>
                            </w:p>
                          </w:txbxContent>
                        </wps:txbx>
                        <wps:bodyPr rot="0" vert="horz" wrap="square" lIns="0" tIns="0" rIns="0" bIns="0" anchor="t" anchorCtr="0" upright="1">
                          <a:noAutofit/>
                        </wps:bodyPr>
                      </wps:wsp>
                      <wps:wsp>
                        <wps:cNvPr id="190" name="文本框 757"/>
                        <wps:cNvSpPr txBox="1">
                          <a:spLocks noChangeArrowheads="1"/>
                        </wps:cNvSpPr>
                        <wps:spPr bwMode="auto">
                          <a:xfrm>
                            <a:off x="5893" y="5596"/>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E4AB8" w14:textId="77777777" w:rsidR="00D35642" w:rsidRDefault="00D35642" w:rsidP="000A6E29">
                              <w:pPr>
                                <w:jc w:val="center"/>
                              </w:pPr>
                              <w:r>
                                <w:rPr>
                                  <w:rFonts w:hint="eastAsia"/>
                                </w:rPr>
                                <w:t>3</w:t>
                              </w:r>
                            </w:p>
                          </w:txbxContent>
                        </wps:txbx>
                        <wps:bodyPr rot="0" vert="horz" wrap="square" lIns="0" tIns="0" rIns="0" bIns="0" anchor="t" anchorCtr="0" upright="1">
                          <a:noAutofit/>
                        </wps:bodyPr>
                      </wps:wsp>
                      <wps:wsp>
                        <wps:cNvPr id="191" name="文本框 758"/>
                        <wps:cNvSpPr txBox="1">
                          <a:spLocks noChangeArrowheads="1"/>
                        </wps:cNvSpPr>
                        <wps:spPr bwMode="auto">
                          <a:xfrm>
                            <a:off x="5533" y="6502"/>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4B2629" w14:textId="77777777" w:rsidR="00D35642" w:rsidRDefault="00D35642" w:rsidP="000A6E29">
                              <w:pPr>
                                <w:jc w:val="center"/>
                              </w:pPr>
                              <w:r>
                                <w:rPr>
                                  <w:rFonts w:hint="eastAsia"/>
                                </w:rPr>
                                <w:t>4</w:t>
                              </w:r>
                            </w:p>
                          </w:txbxContent>
                        </wps:txbx>
                        <wps:bodyPr rot="0" vert="horz" wrap="square" lIns="0" tIns="0" rIns="0" bIns="0" anchor="t" anchorCtr="0" upright="1">
                          <a:noAutofit/>
                        </wps:bodyPr>
                      </wps:wsp>
                      <wps:wsp>
                        <wps:cNvPr id="192" name="文本框 759"/>
                        <wps:cNvSpPr txBox="1">
                          <a:spLocks noChangeArrowheads="1"/>
                        </wps:cNvSpPr>
                        <wps:spPr bwMode="auto">
                          <a:xfrm>
                            <a:off x="4813" y="7257"/>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399551" w14:textId="77777777" w:rsidR="00D35642" w:rsidRDefault="00D35642" w:rsidP="000A6E29">
                              <w:pPr>
                                <w:jc w:val="center"/>
                              </w:pPr>
                              <w:r>
                                <w:rPr>
                                  <w:rFonts w:hint="eastAsia"/>
                                </w:rPr>
                                <w:t>5</w:t>
                              </w:r>
                            </w:p>
                          </w:txbxContent>
                        </wps:txbx>
                        <wps:bodyPr rot="0" vert="horz" wrap="square" lIns="0" tIns="0" rIns="0" bIns="0" anchor="t" anchorCtr="0" upright="1">
                          <a:noAutofit/>
                        </wps:bodyPr>
                      </wps:wsp>
                      <wps:wsp>
                        <wps:cNvPr id="193" name="文本框 760"/>
                        <wps:cNvSpPr txBox="1">
                          <a:spLocks noChangeArrowheads="1"/>
                        </wps:cNvSpPr>
                        <wps:spPr bwMode="auto">
                          <a:xfrm>
                            <a:off x="3373" y="740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E26293" w14:textId="77777777" w:rsidR="00D35642" w:rsidRDefault="00D35642" w:rsidP="000A6E29">
                              <w:pPr>
                                <w:jc w:val="center"/>
                              </w:pPr>
                              <w:r>
                                <w:rPr>
                                  <w:rFonts w:hint="eastAsia"/>
                                </w:rPr>
                                <w:t>6</w:t>
                              </w:r>
                            </w:p>
                          </w:txbxContent>
                        </wps:txbx>
                        <wps:bodyPr rot="0" vert="horz" wrap="square" lIns="0" tIns="0" rIns="0" bIns="0" anchor="t" anchorCtr="0" upright="1">
                          <a:noAutofit/>
                        </wps:bodyPr>
                      </wps:wsp>
                      <wps:wsp>
                        <wps:cNvPr id="194" name="文本框 761"/>
                        <wps:cNvSpPr txBox="1">
                          <a:spLocks noChangeArrowheads="1"/>
                        </wps:cNvSpPr>
                        <wps:spPr bwMode="auto">
                          <a:xfrm>
                            <a:off x="2293" y="6955"/>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640612" w14:textId="77777777" w:rsidR="00D35642" w:rsidRDefault="00D35642" w:rsidP="000A6E29">
                              <w:pPr>
                                <w:jc w:val="center"/>
                              </w:pPr>
                              <w:r>
                                <w:rPr>
                                  <w:rFonts w:hint="eastAsia"/>
                                </w:rPr>
                                <w:t>7</w:t>
                              </w:r>
                            </w:p>
                          </w:txbxContent>
                        </wps:txbx>
                        <wps:bodyPr rot="0" vert="horz" wrap="square" lIns="0" tIns="0" rIns="0" bIns="0" anchor="t" anchorCtr="0" upright="1">
                          <a:noAutofit/>
                        </wps:bodyPr>
                      </wps:wsp>
                      <wps:wsp>
                        <wps:cNvPr id="195" name="文本框 762"/>
                        <wps:cNvSpPr txBox="1">
                          <a:spLocks noChangeArrowheads="1"/>
                        </wps:cNvSpPr>
                        <wps:spPr bwMode="auto">
                          <a:xfrm>
                            <a:off x="1753" y="589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71B911" w14:textId="77777777" w:rsidR="00D35642" w:rsidRDefault="00D35642" w:rsidP="000A6E29">
                              <w:pPr>
                                <w:jc w:val="center"/>
                              </w:pPr>
                              <w:r>
                                <w:rPr>
                                  <w:rFonts w:hint="eastAsia"/>
                                </w:rPr>
                                <w:t>8</w:t>
                              </w:r>
                            </w:p>
                          </w:txbxContent>
                        </wps:txbx>
                        <wps:bodyPr rot="0" vert="horz" wrap="square" lIns="0" tIns="0" rIns="0" bIns="0" anchor="t" anchorCtr="0" upright="1">
                          <a:noAutofit/>
                        </wps:bodyPr>
                      </wps:wsp>
                      <wps:wsp>
                        <wps:cNvPr id="196" name="文本框 763"/>
                        <wps:cNvSpPr txBox="1">
                          <a:spLocks noChangeArrowheads="1"/>
                        </wps:cNvSpPr>
                        <wps:spPr bwMode="auto">
                          <a:xfrm>
                            <a:off x="2653" y="7706"/>
                            <a:ext cx="306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27346F" w14:textId="77777777" w:rsidR="00D35642" w:rsidRDefault="00D35642" w:rsidP="000A6E29">
                              <w:pPr>
                                <w:rPr>
                                  <w:lang w:eastAsia="zh-CN"/>
                                </w:rPr>
                              </w:pPr>
                              <w:r>
                                <w:rPr>
                                  <w:rFonts w:hint="eastAsia"/>
                                  <w:lang w:eastAsia="zh-CN"/>
                                </w:rPr>
                                <w:t>（</w:t>
                              </w:r>
                              <w:r>
                                <w:rPr>
                                  <w:rFonts w:hint="eastAsia"/>
                                  <w:lang w:eastAsia="zh-CN"/>
                                </w:rPr>
                                <w:t>A</w:t>
                              </w:r>
                              <w:r>
                                <w:rPr>
                                  <w:rFonts w:hint="eastAsia"/>
                                  <w:lang w:eastAsia="zh-CN"/>
                                </w:rPr>
                                <w:t>）一个页替换前的缓</w:t>
                              </w:r>
                            </w:p>
                            <w:p w14:paraId="08136A5B" w14:textId="77777777" w:rsidR="00D35642" w:rsidRDefault="00D35642" w:rsidP="000A6E29">
                              <w:pPr>
                                <w:rPr>
                                  <w:lang w:eastAsia="zh-CN"/>
                                </w:rPr>
                              </w:pPr>
                            </w:p>
                            <w:p w14:paraId="6BE3EB6A" w14:textId="77777777" w:rsidR="00D35642" w:rsidRDefault="00D35642" w:rsidP="000A6E29">
                              <w:pPr>
                                <w:rPr>
                                  <w:lang w:eastAsia="zh-CN"/>
                                </w:rPr>
                              </w:pPr>
                            </w:p>
                            <w:p w14:paraId="21CB30DA" w14:textId="77777777" w:rsidR="00D35642" w:rsidRDefault="00D35642" w:rsidP="000A6E29">
                              <w:pPr>
                                <w:rPr>
                                  <w:lang w:eastAsia="zh-CN"/>
                                </w:rPr>
                              </w:pPr>
                            </w:p>
                            <w:p w14:paraId="0B1DF20A" w14:textId="77777777" w:rsidR="00D35642" w:rsidRDefault="00D35642" w:rsidP="000A6E29">
                              <w:pPr>
                                <w:rPr>
                                  <w:lang w:eastAsia="zh-CN"/>
                                </w:rPr>
                              </w:pPr>
                            </w:p>
                            <w:p w14:paraId="16DB311E" w14:textId="77777777" w:rsidR="00D35642" w:rsidRDefault="00D35642" w:rsidP="000A6E29">
                              <w:r>
                                <w:rPr>
                                  <w:rFonts w:hint="eastAsia"/>
                                </w:rPr>
                                <w:t>冲区状态</w:t>
                              </w:r>
                            </w:p>
                          </w:txbxContent>
                        </wps:txbx>
                        <wps:bodyPr rot="0" vert="horz" wrap="square" lIns="0" tIns="0" rIns="0" bIns="0" anchor="t" anchorCtr="0" upright="1">
                          <a:noAutofit/>
                        </wps:bodyPr>
                      </wps:wsp>
                      <wps:wsp>
                        <wps:cNvPr id="197" name="椭圆 764"/>
                        <wps:cNvSpPr>
                          <a:spLocks noChangeArrowheads="1"/>
                        </wps:cNvSpPr>
                        <wps:spPr bwMode="auto">
                          <a:xfrm>
                            <a:off x="6433" y="3177"/>
                            <a:ext cx="3960" cy="4076"/>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98" name="椭圆 765"/>
                        <wps:cNvSpPr>
                          <a:spLocks noChangeArrowheads="1"/>
                        </wps:cNvSpPr>
                        <wps:spPr bwMode="auto">
                          <a:xfrm>
                            <a:off x="7513" y="4233"/>
                            <a:ext cx="1800" cy="181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0" rIns="91440" bIns="0" anchor="t" anchorCtr="0" upright="1">
                          <a:noAutofit/>
                        </wps:bodyPr>
                      </wps:wsp>
                      <wps:wsp>
                        <wps:cNvPr id="199" name="文本框 766"/>
                        <wps:cNvSpPr txBox="1">
                          <a:spLocks noChangeArrowheads="1"/>
                        </wps:cNvSpPr>
                        <wps:spPr bwMode="auto">
                          <a:xfrm>
                            <a:off x="7693" y="3629"/>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084AA" w14:textId="77777777" w:rsidR="00D35642" w:rsidRDefault="00D35642" w:rsidP="000A6E29">
                              <w:pPr>
                                <w:spacing w:line="0" w:lineRule="atLeast"/>
                                <w:rPr>
                                  <w:sz w:val="18"/>
                                </w:rPr>
                              </w:pPr>
                              <w:r>
                                <w:rPr>
                                  <w:rFonts w:hint="eastAsia"/>
                                  <w:sz w:val="18"/>
                                </w:rPr>
                                <w:t>Page9 use=1</w:t>
                              </w:r>
                            </w:p>
                          </w:txbxContent>
                        </wps:txbx>
                        <wps:bodyPr rot="0" vert="horz" wrap="square" lIns="0" tIns="0" rIns="0" bIns="0" anchor="t" anchorCtr="0" upright="1">
                          <a:noAutofit/>
                        </wps:bodyPr>
                      </wps:wsp>
                      <wps:wsp>
                        <wps:cNvPr id="200" name="文本框 767"/>
                        <wps:cNvSpPr txBox="1">
                          <a:spLocks noChangeArrowheads="1"/>
                        </wps:cNvSpPr>
                        <wps:spPr bwMode="auto">
                          <a:xfrm>
                            <a:off x="8593" y="3629"/>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DF615" w14:textId="77777777" w:rsidR="00D35642" w:rsidRDefault="00D35642" w:rsidP="000A6E29">
                              <w:pPr>
                                <w:spacing w:line="0" w:lineRule="atLeast"/>
                                <w:rPr>
                                  <w:sz w:val="18"/>
                                </w:rPr>
                              </w:pPr>
                              <w:r>
                                <w:rPr>
                                  <w:rFonts w:hint="eastAsia"/>
                                  <w:sz w:val="18"/>
                                </w:rPr>
                                <w:t>Page19use=1</w:t>
                              </w:r>
                            </w:p>
                          </w:txbxContent>
                        </wps:txbx>
                        <wps:bodyPr rot="0" vert="horz" wrap="square" lIns="0" tIns="0" rIns="0" bIns="0" anchor="t" anchorCtr="0" upright="1">
                          <a:noAutofit/>
                        </wps:bodyPr>
                      </wps:wsp>
                      <wps:wsp>
                        <wps:cNvPr id="201" name="文本框 768"/>
                        <wps:cNvSpPr txBox="1">
                          <a:spLocks noChangeArrowheads="1"/>
                        </wps:cNvSpPr>
                        <wps:spPr bwMode="auto">
                          <a:xfrm>
                            <a:off x="9313" y="3931"/>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00938" w14:textId="77777777" w:rsidR="00D35642" w:rsidRDefault="00D35642"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202" name="文本框 769"/>
                        <wps:cNvSpPr txBox="1">
                          <a:spLocks noChangeArrowheads="1"/>
                        </wps:cNvSpPr>
                        <wps:spPr bwMode="auto">
                          <a:xfrm>
                            <a:off x="9673" y="4534"/>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75F0E" w14:textId="77777777" w:rsidR="00D35642" w:rsidRDefault="00D35642" w:rsidP="000A6E29">
                              <w:pPr>
                                <w:spacing w:line="0" w:lineRule="atLeast"/>
                                <w:rPr>
                                  <w:sz w:val="18"/>
                                </w:rPr>
                              </w:pPr>
                              <w:r>
                                <w:rPr>
                                  <w:rFonts w:hint="eastAsia"/>
                                  <w:sz w:val="18"/>
                                </w:rPr>
                                <w:t>Page45use=0</w:t>
                              </w:r>
                            </w:p>
                          </w:txbxContent>
                        </wps:txbx>
                        <wps:bodyPr rot="0" vert="horz" wrap="square" lIns="0" tIns="0" rIns="0" bIns="0" anchor="t" anchorCtr="0" upright="1">
                          <a:noAutofit/>
                        </wps:bodyPr>
                      </wps:wsp>
                      <wps:wsp>
                        <wps:cNvPr id="203" name="文本框 770"/>
                        <wps:cNvSpPr txBox="1">
                          <a:spLocks noChangeArrowheads="1"/>
                        </wps:cNvSpPr>
                        <wps:spPr bwMode="auto">
                          <a:xfrm>
                            <a:off x="9493" y="5138"/>
                            <a:ext cx="720"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1A3F5" w14:textId="77777777" w:rsidR="00D35642" w:rsidRDefault="00D35642" w:rsidP="000A6E29">
                              <w:pPr>
                                <w:spacing w:line="0" w:lineRule="atLeast"/>
                                <w:rPr>
                                  <w:sz w:val="18"/>
                                </w:rPr>
                              </w:pPr>
                              <w:r>
                                <w:rPr>
                                  <w:rFonts w:hint="eastAsia"/>
                                  <w:sz w:val="18"/>
                                </w:rPr>
                                <w:t>Page191use=0</w:t>
                              </w:r>
                            </w:p>
                          </w:txbxContent>
                        </wps:txbx>
                        <wps:bodyPr rot="0" vert="horz" wrap="square" lIns="0" tIns="0" rIns="0" bIns="0" anchor="t" anchorCtr="0" upright="1">
                          <a:noAutofit/>
                        </wps:bodyPr>
                      </wps:wsp>
                      <wps:wsp>
                        <wps:cNvPr id="204" name="文本框 771"/>
                        <wps:cNvSpPr txBox="1">
                          <a:spLocks noChangeArrowheads="1"/>
                        </wps:cNvSpPr>
                        <wps:spPr bwMode="auto">
                          <a:xfrm>
                            <a:off x="9313" y="5891"/>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DBC8C" w14:textId="77777777" w:rsidR="00D35642" w:rsidRDefault="00D35642" w:rsidP="000A6E29">
                              <w:pPr>
                                <w:spacing w:line="0" w:lineRule="atLeast"/>
                                <w:rPr>
                                  <w:sz w:val="18"/>
                                </w:rPr>
                              </w:pPr>
                              <w:r>
                                <w:rPr>
                                  <w:rFonts w:hint="eastAsia"/>
                                  <w:sz w:val="18"/>
                                </w:rPr>
                                <w:t>Page727use=1</w:t>
                              </w:r>
                            </w:p>
                          </w:txbxContent>
                        </wps:txbx>
                        <wps:bodyPr rot="0" vert="horz" wrap="square" lIns="0" tIns="0" rIns="0" bIns="0" anchor="t" anchorCtr="0" upright="1">
                          <a:noAutofit/>
                        </wps:bodyPr>
                      </wps:wsp>
                      <wps:wsp>
                        <wps:cNvPr id="205" name="文本框 772"/>
                        <wps:cNvSpPr txBox="1">
                          <a:spLocks noChangeArrowheads="1"/>
                        </wps:cNvSpPr>
                        <wps:spPr bwMode="auto">
                          <a:xfrm>
                            <a:off x="8773" y="6344"/>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84F5" w14:textId="77777777" w:rsidR="00D35642" w:rsidRDefault="00D35642" w:rsidP="000A6E29">
                              <w:pPr>
                                <w:spacing w:line="0" w:lineRule="atLeast"/>
                                <w:rPr>
                                  <w:sz w:val="18"/>
                                </w:rPr>
                              </w:pPr>
                              <w:r>
                                <w:rPr>
                                  <w:rFonts w:hint="eastAsia"/>
                                  <w:sz w:val="18"/>
                                </w:rPr>
                                <w:t>Page13use=0</w:t>
                              </w:r>
                            </w:p>
                          </w:txbxContent>
                        </wps:txbx>
                        <wps:bodyPr rot="0" vert="horz" wrap="square" lIns="0" tIns="0" rIns="0" bIns="0" anchor="t" anchorCtr="0" upright="1">
                          <a:noAutofit/>
                        </wps:bodyPr>
                      </wps:wsp>
                      <wps:wsp>
                        <wps:cNvPr id="206" name="文本框 773"/>
                        <wps:cNvSpPr txBox="1">
                          <a:spLocks noChangeArrowheads="1"/>
                        </wps:cNvSpPr>
                        <wps:spPr bwMode="auto">
                          <a:xfrm>
                            <a:off x="7873" y="6344"/>
                            <a:ext cx="54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D16B1" w14:textId="77777777" w:rsidR="00D35642" w:rsidRDefault="00D35642" w:rsidP="000A6E29">
                              <w:pPr>
                                <w:spacing w:line="0" w:lineRule="atLeast"/>
                                <w:rPr>
                                  <w:sz w:val="18"/>
                                </w:rPr>
                              </w:pPr>
                              <w:r>
                                <w:rPr>
                                  <w:rFonts w:hint="eastAsia"/>
                                  <w:sz w:val="18"/>
                                </w:rPr>
                                <w:t>Page67use=1</w:t>
                              </w:r>
                            </w:p>
                          </w:txbxContent>
                        </wps:txbx>
                        <wps:bodyPr rot="0" vert="horz" wrap="square" lIns="0" tIns="0" rIns="0" bIns="0" anchor="t" anchorCtr="0" upright="1">
                          <a:noAutofit/>
                        </wps:bodyPr>
                      </wps:wsp>
                      <wps:wsp>
                        <wps:cNvPr id="207" name="文本框 774"/>
                        <wps:cNvSpPr txBox="1">
                          <a:spLocks noChangeArrowheads="1"/>
                        </wps:cNvSpPr>
                        <wps:spPr bwMode="auto">
                          <a:xfrm>
                            <a:off x="7153" y="6148"/>
                            <a:ext cx="720"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628E7" w14:textId="77777777" w:rsidR="00D35642" w:rsidRDefault="00D35642"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wps:txbx>
                        <wps:bodyPr rot="0" vert="horz" wrap="square" lIns="0" tIns="0" rIns="0" bIns="0" anchor="t" anchorCtr="0" upright="1">
                          <a:noAutofit/>
                        </wps:bodyPr>
                      </wps:wsp>
                      <wps:wsp>
                        <wps:cNvPr id="208" name="文本框 775"/>
                        <wps:cNvSpPr txBox="1">
                          <a:spLocks noChangeArrowheads="1"/>
                        </wps:cNvSpPr>
                        <wps:spPr bwMode="auto">
                          <a:xfrm>
                            <a:off x="6613" y="5340"/>
                            <a:ext cx="900"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DBF52" w14:textId="77777777" w:rsidR="00D35642" w:rsidRDefault="00D35642" w:rsidP="000A6E29">
                              <w:pPr>
                                <w:spacing w:line="0" w:lineRule="atLeast"/>
                                <w:rPr>
                                  <w:sz w:val="18"/>
                                </w:rPr>
                              </w:pPr>
                              <w:r>
                                <w:rPr>
                                  <w:rFonts w:hint="eastAsia"/>
                                  <w:sz w:val="18"/>
                                </w:rPr>
                                <w:t>Page222</w:t>
                              </w:r>
                              <w:r>
                                <w:rPr>
                                  <w:rFonts w:hint="eastAsia"/>
                                  <w:sz w:val="18"/>
                                  <w:lang w:eastAsia="zh-CN"/>
                                </w:rPr>
                                <w:t xml:space="preserve"> </w:t>
                              </w:r>
                              <w:r>
                                <w:rPr>
                                  <w:rFonts w:hint="eastAsia"/>
                                  <w:sz w:val="18"/>
                                </w:rPr>
                                <w:t>use=0</w:t>
                              </w:r>
                            </w:p>
                          </w:txbxContent>
                        </wps:txbx>
                        <wps:bodyPr rot="0" vert="horz" wrap="square" lIns="0" tIns="0" rIns="0" bIns="0" anchor="t" anchorCtr="0" upright="1">
                          <a:noAutofit/>
                        </wps:bodyPr>
                      </wps:wsp>
                      <wps:wsp>
                        <wps:cNvPr id="209" name="直线 776"/>
                        <wps:cNvCnPr>
                          <a:cxnSpLocks noChangeShapeType="1"/>
                        </wps:cNvCnPr>
                        <wps:spPr bwMode="auto">
                          <a:xfrm>
                            <a:off x="8413" y="3177"/>
                            <a:ext cx="0" cy="105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 name="直线 777"/>
                        <wps:cNvCnPr>
                          <a:cxnSpLocks noChangeShapeType="1"/>
                        </wps:cNvCnPr>
                        <wps:spPr bwMode="auto">
                          <a:xfrm>
                            <a:off x="7333" y="3478"/>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直线 778"/>
                        <wps:cNvCnPr>
                          <a:cxnSpLocks noChangeShapeType="1"/>
                        </wps:cNvCnPr>
                        <wps:spPr bwMode="auto">
                          <a:xfrm flipH="1">
                            <a:off x="8953" y="3478"/>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直线 779"/>
                        <wps:cNvCnPr>
                          <a:cxnSpLocks noChangeShapeType="1"/>
                        </wps:cNvCnPr>
                        <wps:spPr bwMode="auto">
                          <a:xfrm flipH="1">
                            <a:off x="9313" y="4233"/>
                            <a:ext cx="720" cy="45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直线 780"/>
                        <wps:cNvCnPr>
                          <a:cxnSpLocks noChangeShapeType="1"/>
                        </wps:cNvCnPr>
                        <wps:spPr bwMode="auto">
                          <a:xfrm>
                            <a:off x="9313" y="5138"/>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直线 781"/>
                        <wps:cNvCnPr>
                          <a:cxnSpLocks noChangeShapeType="1"/>
                        </wps:cNvCnPr>
                        <wps:spPr bwMode="auto">
                          <a:xfrm>
                            <a:off x="9313" y="5589"/>
                            <a:ext cx="900" cy="30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5" name="直线 782"/>
                        <wps:cNvCnPr>
                          <a:cxnSpLocks noChangeShapeType="1"/>
                        </wps:cNvCnPr>
                        <wps:spPr bwMode="auto">
                          <a:xfrm>
                            <a:off x="8953" y="5891"/>
                            <a:ext cx="72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 name="直线 783"/>
                        <wps:cNvCnPr>
                          <a:cxnSpLocks noChangeShapeType="1"/>
                        </wps:cNvCnPr>
                        <wps:spPr bwMode="auto">
                          <a:xfrm>
                            <a:off x="8593" y="6042"/>
                            <a:ext cx="0" cy="120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 name="直线 784"/>
                        <wps:cNvCnPr>
                          <a:cxnSpLocks noChangeShapeType="1"/>
                        </wps:cNvCnPr>
                        <wps:spPr bwMode="auto">
                          <a:xfrm flipH="1">
                            <a:off x="7513" y="6042"/>
                            <a:ext cx="540" cy="90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8" name="直线 785"/>
                        <wps:cNvCnPr>
                          <a:cxnSpLocks noChangeShapeType="1"/>
                        </wps:cNvCnPr>
                        <wps:spPr bwMode="auto">
                          <a:xfrm flipH="1">
                            <a:off x="6793" y="5589"/>
                            <a:ext cx="900" cy="60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9" name="直线 786"/>
                        <wps:cNvCnPr>
                          <a:cxnSpLocks noChangeShapeType="1"/>
                        </wps:cNvCnPr>
                        <wps:spPr bwMode="auto">
                          <a:xfrm flipH="1">
                            <a:off x="6433" y="5288"/>
                            <a:ext cx="10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0" name="文本框 787"/>
                        <wps:cNvSpPr txBox="1">
                          <a:spLocks noChangeArrowheads="1"/>
                        </wps:cNvSpPr>
                        <wps:spPr bwMode="auto">
                          <a:xfrm>
                            <a:off x="7153" y="4233"/>
                            <a:ext cx="360" cy="6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E36505" w14:textId="77777777" w:rsidR="00D35642" w:rsidRDefault="00D35642" w:rsidP="000A6E29">
                              <w:pPr>
                                <w:ind w:firstLineChars="50" w:firstLine="160"/>
                                <w:rPr>
                                  <w:sz w:val="32"/>
                                </w:rPr>
                              </w:pPr>
                              <w:r>
                                <w:rPr>
                                  <w:rFonts w:hint="eastAsia"/>
                                  <w:sz w:val="32"/>
                                </w:rPr>
                                <w:t>．</w:t>
                              </w:r>
                            </w:p>
                          </w:txbxContent>
                        </wps:txbx>
                        <wps:bodyPr rot="0" vert="horz" wrap="square" lIns="0" tIns="0" rIns="0" bIns="0" anchor="t" anchorCtr="0" upright="1">
                          <a:noAutofit/>
                        </wps:bodyPr>
                      </wps:wsp>
                      <wps:wsp>
                        <wps:cNvPr id="221" name="文本框 788"/>
                        <wps:cNvSpPr txBox="1">
                          <a:spLocks noChangeArrowheads="1"/>
                        </wps:cNvSpPr>
                        <wps:spPr bwMode="auto">
                          <a:xfrm>
                            <a:off x="7693" y="2844"/>
                            <a:ext cx="360" cy="3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A33AD4" w14:textId="77777777" w:rsidR="00D35642" w:rsidRDefault="00D35642" w:rsidP="000A6E29">
                              <w:r>
                                <w:rPr>
                                  <w:rFonts w:hint="eastAsia"/>
                                </w:rPr>
                                <w:t>n-1</w:t>
                              </w:r>
                            </w:p>
                          </w:txbxContent>
                        </wps:txbx>
                        <wps:bodyPr rot="0" vert="horz" wrap="square" lIns="0" tIns="0" rIns="0" bIns="0" anchor="t" anchorCtr="0" upright="1">
                          <a:noAutofit/>
                        </wps:bodyPr>
                      </wps:wsp>
                      <wps:wsp>
                        <wps:cNvPr id="222" name="文本框 789"/>
                        <wps:cNvSpPr txBox="1">
                          <a:spLocks noChangeArrowheads="1"/>
                        </wps:cNvSpPr>
                        <wps:spPr bwMode="auto">
                          <a:xfrm>
                            <a:off x="8953" y="2875"/>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05A7ED" w14:textId="77777777" w:rsidR="00D35642" w:rsidRDefault="00D35642" w:rsidP="000A6E29">
                              <w:r>
                                <w:rPr>
                                  <w:rFonts w:hint="eastAsia"/>
                                </w:rPr>
                                <w:t>0</w:t>
                              </w:r>
                            </w:p>
                          </w:txbxContent>
                        </wps:txbx>
                        <wps:bodyPr rot="0" vert="horz" wrap="square" lIns="0" tIns="0" rIns="0" bIns="0" anchor="t" anchorCtr="0" upright="1">
                          <a:noAutofit/>
                        </wps:bodyPr>
                      </wps:wsp>
                      <wps:wsp>
                        <wps:cNvPr id="223" name="文本框 790"/>
                        <wps:cNvSpPr txBox="1">
                          <a:spLocks noChangeArrowheads="1"/>
                        </wps:cNvSpPr>
                        <wps:spPr bwMode="auto">
                          <a:xfrm>
                            <a:off x="9853" y="347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8EA770" w14:textId="77777777" w:rsidR="00D35642" w:rsidRDefault="00D35642" w:rsidP="000A6E29">
                              <w:r>
                                <w:rPr>
                                  <w:rFonts w:hint="eastAsia"/>
                                </w:rPr>
                                <w:t>1</w:t>
                              </w:r>
                            </w:p>
                          </w:txbxContent>
                        </wps:txbx>
                        <wps:bodyPr rot="0" vert="horz" wrap="square" lIns="0" tIns="0" rIns="0" bIns="0" anchor="t" anchorCtr="0" upright="1">
                          <a:noAutofit/>
                        </wps:bodyPr>
                      </wps:wsp>
                      <wps:wsp>
                        <wps:cNvPr id="224" name="文本框 791"/>
                        <wps:cNvSpPr txBox="1">
                          <a:spLocks noChangeArrowheads="1"/>
                        </wps:cNvSpPr>
                        <wps:spPr bwMode="auto">
                          <a:xfrm>
                            <a:off x="10393" y="4384"/>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54B2B8" w14:textId="77777777" w:rsidR="00D35642" w:rsidRDefault="00D35642" w:rsidP="000A6E29">
                              <w:r>
                                <w:rPr>
                                  <w:rFonts w:hint="eastAsia"/>
                                </w:rPr>
                                <w:t>2</w:t>
                              </w:r>
                            </w:p>
                          </w:txbxContent>
                        </wps:txbx>
                        <wps:bodyPr rot="0" vert="horz" wrap="square" lIns="0" tIns="0" rIns="0" bIns="0" anchor="t" anchorCtr="0" upright="1">
                          <a:noAutofit/>
                        </wps:bodyPr>
                      </wps:wsp>
                      <wps:wsp>
                        <wps:cNvPr id="225" name="文本框 792"/>
                        <wps:cNvSpPr txBox="1">
                          <a:spLocks noChangeArrowheads="1"/>
                        </wps:cNvSpPr>
                        <wps:spPr bwMode="auto">
                          <a:xfrm>
                            <a:off x="10393" y="5439"/>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EA30BF" w14:textId="77777777" w:rsidR="00D35642" w:rsidRDefault="00D35642" w:rsidP="000A6E29">
                              <w:pPr>
                                <w:jc w:val="center"/>
                              </w:pPr>
                              <w:r>
                                <w:rPr>
                                  <w:rFonts w:hint="eastAsia"/>
                                </w:rPr>
                                <w:t>3</w:t>
                              </w:r>
                            </w:p>
                          </w:txbxContent>
                        </wps:txbx>
                        <wps:bodyPr rot="0" vert="horz" wrap="square" lIns="0" tIns="0" rIns="0" bIns="0" anchor="t" anchorCtr="0" upright="1">
                          <a:noAutofit/>
                        </wps:bodyPr>
                      </wps:wsp>
                      <wps:wsp>
                        <wps:cNvPr id="226" name="文本框 793"/>
                        <wps:cNvSpPr txBox="1">
                          <a:spLocks noChangeArrowheads="1"/>
                        </wps:cNvSpPr>
                        <wps:spPr bwMode="auto">
                          <a:xfrm>
                            <a:off x="10033" y="6344"/>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CA5570" w14:textId="77777777" w:rsidR="00D35642" w:rsidRDefault="00D35642" w:rsidP="000A6E29">
                              <w:pPr>
                                <w:jc w:val="center"/>
                              </w:pPr>
                              <w:r>
                                <w:rPr>
                                  <w:rFonts w:hint="eastAsia"/>
                                </w:rPr>
                                <w:t>4</w:t>
                              </w:r>
                            </w:p>
                          </w:txbxContent>
                        </wps:txbx>
                        <wps:bodyPr rot="0" vert="horz" wrap="square" lIns="0" tIns="0" rIns="0" bIns="0" anchor="t" anchorCtr="0" upright="1">
                          <a:noAutofit/>
                        </wps:bodyPr>
                      </wps:wsp>
                      <wps:wsp>
                        <wps:cNvPr id="227" name="文本框 794"/>
                        <wps:cNvSpPr txBox="1">
                          <a:spLocks noChangeArrowheads="1"/>
                        </wps:cNvSpPr>
                        <wps:spPr bwMode="auto">
                          <a:xfrm>
                            <a:off x="9313" y="7098"/>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F9D87B" w14:textId="77777777" w:rsidR="00D35642" w:rsidRDefault="00D35642" w:rsidP="000A6E29">
                              <w:pPr>
                                <w:jc w:val="center"/>
                              </w:pPr>
                              <w:r>
                                <w:rPr>
                                  <w:rFonts w:hint="eastAsia"/>
                                </w:rPr>
                                <w:t>5</w:t>
                              </w:r>
                            </w:p>
                          </w:txbxContent>
                        </wps:txbx>
                        <wps:bodyPr rot="0" vert="horz" wrap="square" lIns="0" tIns="0" rIns="0" bIns="0" anchor="t" anchorCtr="0" upright="1">
                          <a:noAutofit/>
                        </wps:bodyPr>
                      </wps:wsp>
                      <wps:wsp>
                        <wps:cNvPr id="228" name="文本框 795"/>
                        <wps:cNvSpPr txBox="1">
                          <a:spLocks noChangeArrowheads="1"/>
                        </wps:cNvSpPr>
                        <wps:spPr bwMode="auto">
                          <a:xfrm>
                            <a:off x="7873" y="7249"/>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C27283" w14:textId="77777777" w:rsidR="00D35642" w:rsidRDefault="00D35642" w:rsidP="000A6E29">
                              <w:pPr>
                                <w:jc w:val="center"/>
                              </w:pPr>
                              <w:r>
                                <w:rPr>
                                  <w:rFonts w:hint="eastAsia"/>
                                </w:rPr>
                                <w:t>6</w:t>
                              </w:r>
                            </w:p>
                          </w:txbxContent>
                        </wps:txbx>
                        <wps:bodyPr rot="0" vert="horz" wrap="square" lIns="0" tIns="0" rIns="0" bIns="0" anchor="t" anchorCtr="0" upright="1">
                          <a:noAutofit/>
                        </wps:bodyPr>
                      </wps:wsp>
                      <wps:wsp>
                        <wps:cNvPr id="229" name="文本框 796"/>
                        <wps:cNvSpPr txBox="1">
                          <a:spLocks noChangeArrowheads="1"/>
                        </wps:cNvSpPr>
                        <wps:spPr bwMode="auto">
                          <a:xfrm>
                            <a:off x="6793" y="6796"/>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C03B28" w14:textId="77777777" w:rsidR="00D35642" w:rsidRDefault="00D35642" w:rsidP="000A6E29">
                              <w:pPr>
                                <w:jc w:val="center"/>
                              </w:pPr>
                              <w:r>
                                <w:rPr>
                                  <w:rFonts w:hint="eastAsia"/>
                                </w:rPr>
                                <w:t>7</w:t>
                              </w:r>
                            </w:p>
                          </w:txbxContent>
                        </wps:txbx>
                        <wps:bodyPr rot="0" vert="horz" wrap="square" lIns="0" tIns="0" rIns="0" bIns="0" anchor="t" anchorCtr="0" upright="1">
                          <a:noAutofit/>
                        </wps:bodyPr>
                      </wps:wsp>
                      <wps:wsp>
                        <wps:cNvPr id="230" name="文本框 797"/>
                        <wps:cNvSpPr txBox="1">
                          <a:spLocks noChangeArrowheads="1"/>
                        </wps:cNvSpPr>
                        <wps:spPr bwMode="auto">
                          <a:xfrm>
                            <a:off x="6253" y="5740"/>
                            <a:ext cx="180" cy="3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B9D438" w14:textId="77777777" w:rsidR="00D35642" w:rsidRDefault="00D35642" w:rsidP="000A6E29">
                              <w:pPr>
                                <w:jc w:val="center"/>
                              </w:pPr>
                              <w:r>
                                <w:rPr>
                                  <w:rFonts w:hint="eastAsia"/>
                                </w:rPr>
                                <w:t>8</w:t>
                              </w:r>
                            </w:p>
                          </w:txbxContent>
                        </wps:txbx>
                        <wps:bodyPr rot="0" vert="horz" wrap="square" lIns="0" tIns="0" rIns="0" bIns="0" anchor="t" anchorCtr="0" upright="1">
                          <a:noAutofit/>
                        </wps:bodyPr>
                      </wps:wsp>
                      <wps:wsp>
                        <wps:cNvPr id="231" name="文本框 798"/>
                        <wps:cNvSpPr txBox="1">
                          <a:spLocks noChangeArrowheads="1"/>
                        </wps:cNvSpPr>
                        <wps:spPr bwMode="auto">
                          <a:xfrm>
                            <a:off x="6793" y="7551"/>
                            <a:ext cx="324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AA966E" w14:textId="77777777" w:rsidR="00D35642" w:rsidRDefault="00D35642" w:rsidP="000A6E29">
                              <w:pPr>
                                <w:rPr>
                                  <w:lang w:eastAsia="zh-CN"/>
                                </w:rPr>
                              </w:pPr>
                              <w:r>
                                <w:rPr>
                                  <w:rFonts w:hint="eastAsia"/>
                                  <w:lang w:eastAsia="zh-CN"/>
                                </w:rPr>
                                <w:t>（</w:t>
                              </w:r>
                              <w:r>
                                <w:rPr>
                                  <w:rFonts w:hint="eastAsia"/>
                                  <w:lang w:eastAsia="zh-CN"/>
                                </w:rPr>
                                <w:t>B</w:t>
                              </w:r>
                              <w:r>
                                <w:rPr>
                                  <w:rFonts w:hint="eastAsia"/>
                                  <w:lang w:eastAsia="zh-CN"/>
                                </w:rPr>
                                <w:t>）下一页替换后的缓冲区状态</w:t>
                              </w:r>
                            </w:p>
                          </w:txbxContent>
                        </wps:txbx>
                        <wps:bodyPr rot="0" vert="horz" wrap="square" lIns="0" tIns="0" rIns="0" bIns="0" anchor="t" anchorCtr="0" upright="1">
                          <a:noAutofit/>
                        </wps:bodyPr>
                      </wps:wsp>
                      <wps:wsp>
                        <wps:cNvPr id="232" name="文本框 799"/>
                        <wps:cNvSpPr txBox="1">
                          <a:spLocks noChangeArrowheads="1"/>
                        </wps:cNvSpPr>
                        <wps:spPr bwMode="auto">
                          <a:xfrm>
                            <a:off x="3553" y="2688"/>
                            <a:ext cx="1080" cy="31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E27CD7" w14:textId="77777777" w:rsidR="00D35642" w:rsidRDefault="00D35642" w:rsidP="000A6E29">
                              <w:pPr>
                                <w:spacing w:line="0" w:lineRule="atLeast"/>
                                <w:ind w:left="-100" w:right="-100"/>
                                <w:rPr>
                                  <w:sz w:val="15"/>
                                </w:rPr>
                              </w:pPr>
                              <w:r>
                                <w:rPr>
                                  <w:rFonts w:hint="eastAsia"/>
                                  <w:sz w:val="18"/>
                                </w:rPr>
                                <w:t>第</w:t>
                              </w:r>
                              <w:r>
                                <w:rPr>
                                  <w:rFonts w:hint="eastAsia"/>
                                  <w:sz w:val="18"/>
                                </w:rPr>
                                <w:t>1</w:t>
                              </w:r>
                              <w:r>
                                <w:rPr>
                                  <w:rFonts w:hint="eastAsia"/>
                                  <w:sz w:val="18"/>
                                </w:rPr>
                                <w:t>页框</w:t>
                              </w:r>
                            </w:p>
                          </w:txbxContent>
                        </wps:txbx>
                        <wps:bodyPr rot="0" vert="horz" wrap="square" lIns="91440" tIns="0" rIns="91440" bIns="0" anchor="t" anchorCtr="0" upright="1">
                          <a:noAutofit/>
                        </wps:bodyPr>
                      </wps:wsp>
                      <wps:wsp>
                        <wps:cNvPr id="233" name="文本框 800"/>
                        <wps:cNvSpPr txBox="1">
                          <a:spLocks noChangeArrowheads="1"/>
                        </wps:cNvSpPr>
                        <wps:spPr bwMode="auto">
                          <a:xfrm>
                            <a:off x="4354" y="8148"/>
                            <a:ext cx="2880" cy="468"/>
                          </a:xfrm>
                          <a:prstGeom prst="rect">
                            <a:avLst/>
                          </a:prstGeom>
                          <a:solidFill>
                            <a:srgbClr val="FFFFFF"/>
                          </a:solidFill>
                          <a:ln w="9525">
                            <a:solidFill>
                              <a:srgbClr val="FFFFFF"/>
                            </a:solidFill>
                            <a:miter lim="800000"/>
                            <a:headEnd/>
                            <a:tailEnd/>
                          </a:ln>
                        </wps:spPr>
                        <wps:txbx>
                          <w:txbxContent>
                            <w:p w14:paraId="6B2AB670" w14:textId="77777777" w:rsidR="00D35642" w:rsidRDefault="00D35642" w:rsidP="000A6E29">
                              <w:pPr>
                                <w:pStyle w:val="af7"/>
                              </w:pPr>
                              <w:r>
                                <w:rPr>
                                  <w:rFonts w:hint="eastAsia"/>
                                </w:rPr>
                                <w:t>图4-15   时钟页面替换算法</w:t>
                              </w:r>
                            </w:p>
                            <w:p w14:paraId="60A5C911" w14:textId="77777777" w:rsidR="00D35642" w:rsidRDefault="00D35642" w:rsidP="000A6E29"/>
                          </w:txbxContent>
                        </wps:txbx>
                        <wps:bodyPr rot="0" vert="horz" wrap="square" lIns="91440" tIns="45720" rIns="91440" bIns="45720" anchor="t" anchorCtr="0" upright="1">
                          <a:noAutofit/>
                        </wps:bodyPr>
                      </wps:wsp>
                      <wps:wsp>
                        <wps:cNvPr id="234" name="直线 801"/>
                        <wps:cNvCnPr>
                          <a:cxnSpLocks noChangeShapeType="1"/>
                        </wps:cNvCnPr>
                        <wps:spPr bwMode="auto">
                          <a:xfrm>
                            <a:off x="8413" y="5028"/>
                            <a:ext cx="360" cy="936"/>
                          </a:xfrm>
                          <a:prstGeom prst="line">
                            <a:avLst/>
                          </a:prstGeom>
                          <a:noFill/>
                          <a:ln w="19050">
                            <a:solidFill>
                              <a:srgbClr val="000000"/>
                            </a:solidFill>
                            <a:round/>
                            <a:headEnd/>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97CDF5" id="组合 134" o:spid="_x0000_s1272" style="position:absolute;left:0;text-align:left;margin-left:-3.7pt;margin-top:4.3pt;width:441pt;height:296.4pt;z-index:251701248;mso-position-horizontal-relative:text;mso-position-vertical-relative:text" coordorigin="1753,2688" coordsize="8820,5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">
                <v:shape id="文本框 725" o:spid="_x0000_s1273" type="#_x0000_t202" style="position:absolute;left:4453;top:7987;width:34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" filled="f" stroked="f">
                  <v:textbox inset=",0,,0">
                    <w:txbxContent>
                      <w:p w14:paraId="3D2AF3D2" w14:textId="77777777" w:rsidR="00D35642" w:rsidRDefault="00D35642" w:rsidP="000A6E29">
                        <w:pPr>
                          <w:rPr>
                            <w:sz w:val="18"/>
                          </w:rPr>
                        </w:pPr>
                      </w:p>
                    </w:txbxContent>
                  </v:textbox>
                </v:shape>
                <v:oval id="椭圆 726" o:spid="_x0000_s1274" style="position:absolute;left:1933;top:3332;width:396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" filled="f">
                  <v:textbox inset=",0,,0"/>
                </v:oval>
                <v:oval id="椭圆 727" o:spid="_x0000_s1275" style="position:absolute;left:3013;top:4389;width:18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" filled="f">
                  <v:textbox inset=",0,,0"/>
                </v:oval>
                <v:shape id="文本框 728" o:spid="_x0000_s1276" type="#_x0000_t202" style="position:absolute;left:3193;top:3785;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18BC2A0D" w14:textId="77777777" w:rsidR="00D35642" w:rsidRDefault="00D35642" w:rsidP="000A6E29">
                        <w:pPr>
                          <w:spacing w:line="0" w:lineRule="atLeast"/>
                          <w:rPr>
                            <w:sz w:val="18"/>
                          </w:rPr>
                        </w:pPr>
                        <w:r>
                          <w:rPr>
                            <w:rFonts w:hint="eastAsia"/>
                            <w:sz w:val="18"/>
                          </w:rPr>
                          <w:t>Page9 use=1</w:t>
                        </w:r>
                      </w:p>
                    </w:txbxContent>
                  </v:textbox>
                </v:shape>
                <v:shape id="文本框 729" o:spid="_x0000_s1277" type="#_x0000_t202" style="position:absolute;left:4093;top:3785;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47EC6828" w14:textId="77777777" w:rsidR="00D35642" w:rsidRDefault="00D35642" w:rsidP="000A6E29">
                        <w:pPr>
                          <w:spacing w:line="0" w:lineRule="atLeast"/>
                          <w:rPr>
                            <w:sz w:val="18"/>
                          </w:rPr>
                        </w:pPr>
                        <w:r>
                          <w:rPr>
                            <w:rFonts w:hint="eastAsia"/>
                            <w:sz w:val="18"/>
                          </w:rPr>
                          <w:t>Page19use=1</w:t>
                        </w:r>
                      </w:p>
                    </w:txbxContent>
                  </v:textbox>
                </v:shape>
                <v:shape id="文本框 730" o:spid="_x0000_s1278" type="#_x0000_t202" style="position:absolute;left:4813;top:4087;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57E77CFB" w14:textId="77777777" w:rsidR="00D35642" w:rsidRDefault="00D35642"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v:textbox>
                </v:shape>
                <v:shape id="文本框 731" o:spid="_x0000_s1279" type="#_x0000_t202" style="position:absolute;left:5173;top:4691;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6D61406C" w14:textId="77777777" w:rsidR="00D35642" w:rsidRDefault="00D35642" w:rsidP="000A6E29">
                        <w:pPr>
                          <w:spacing w:line="0" w:lineRule="atLeast"/>
                          <w:rPr>
                            <w:sz w:val="18"/>
                          </w:rPr>
                        </w:pPr>
                        <w:r>
                          <w:rPr>
                            <w:rFonts w:hint="eastAsia"/>
                            <w:sz w:val="18"/>
                          </w:rPr>
                          <w:t>Page45use=1</w:t>
                        </w:r>
                      </w:p>
                    </w:txbxContent>
                  </v:textbox>
                </v:shape>
                <v:shape id="文本框 732" o:spid="_x0000_s1280" type="#_x0000_t202" style="position:absolute;left:4993;top:5295;width:720;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33FCF383" w14:textId="77777777" w:rsidR="00D35642" w:rsidRDefault="00D35642" w:rsidP="000A6E29">
                        <w:pPr>
                          <w:spacing w:line="0" w:lineRule="atLeast"/>
                          <w:rPr>
                            <w:sz w:val="18"/>
                          </w:rPr>
                        </w:pPr>
                        <w:r>
                          <w:rPr>
                            <w:rFonts w:hint="eastAsia"/>
                            <w:sz w:val="18"/>
                          </w:rPr>
                          <w:t>Page191use=1</w:t>
                        </w:r>
                      </w:p>
                    </w:txbxContent>
                  </v:textbox>
                </v:shape>
                <v:shape id="文本框 733" o:spid="_x0000_s1281" type="#_x0000_t202" style="position:absolute;left:4813;top:6049;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24537CF9" w14:textId="77777777" w:rsidR="00D35642" w:rsidRDefault="00D35642" w:rsidP="000A6E29">
                        <w:pPr>
                          <w:spacing w:line="0" w:lineRule="atLeast"/>
                          <w:rPr>
                            <w:sz w:val="18"/>
                          </w:rPr>
                        </w:pPr>
                        <w:r>
                          <w:rPr>
                            <w:rFonts w:hint="eastAsia"/>
                            <w:sz w:val="18"/>
                          </w:rPr>
                          <w:t>Page556use=0</w:t>
                        </w:r>
                      </w:p>
                    </w:txbxContent>
                  </v:textbox>
                </v:shape>
                <v:shape id="文本框 734" o:spid="_x0000_s1282" type="#_x0000_t202" style="position:absolute;left:4273;top:6502;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18FF464B" w14:textId="77777777" w:rsidR="00D35642" w:rsidRDefault="00D35642" w:rsidP="000A6E29">
                        <w:pPr>
                          <w:spacing w:line="0" w:lineRule="atLeast"/>
                          <w:rPr>
                            <w:sz w:val="18"/>
                          </w:rPr>
                        </w:pPr>
                        <w:r>
                          <w:rPr>
                            <w:rFonts w:hint="eastAsia"/>
                            <w:sz w:val="18"/>
                          </w:rPr>
                          <w:t>Page13use=0</w:t>
                        </w:r>
                      </w:p>
                    </w:txbxContent>
                  </v:textbox>
                </v:shape>
                <v:shape id="文本框 735" o:spid="_x0000_s1283" type="#_x0000_t202" style="position:absolute;left:3373;top:6502;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56119D47" w14:textId="77777777" w:rsidR="00D35642" w:rsidRDefault="00D35642" w:rsidP="000A6E29">
                        <w:pPr>
                          <w:spacing w:line="0" w:lineRule="atLeast"/>
                          <w:rPr>
                            <w:sz w:val="18"/>
                          </w:rPr>
                        </w:pPr>
                        <w:r>
                          <w:rPr>
                            <w:rFonts w:hint="eastAsia"/>
                            <w:sz w:val="18"/>
                          </w:rPr>
                          <w:t>Page67use=1</w:t>
                        </w:r>
                      </w:p>
                    </w:txbxContent>
                  </v:textbox>
                </v:shape>
                <v:shape id="文本框 736" o:spid="_x0000_s1284" type="#_x0000_t202" style="position:absolute;left:2113;top:5496;width:720;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27B39E1E" w14:textId="77777777" w:rsidR="00D35642" w:rsidRDefault="00D35642" w:rsidP="000A6E29">
                        <w:pPr>
                          <w:spacing w:line="0" w:lineRule="atLeast"/>
                          <w:rPr>
                            <w:sz w:val="18"/>
                          </w:rPr>
                        </w:pPr>
                        <w:r>
                          <w:rPr>
                            <w:rFonts w:hint="eastAsia"/>
                            <w:sz w:val="18"/>
                          </w:rPr>
                          <w:t>Page222use=0</w:t>
                        </w:r>
                      </w:p>
                    </w:txbxContent>
                  </v:textbox>
                </v:shape>
                <v:shape id="文本框 737" o:spid="_x0000_s1285" type="#_x0000_t202" style="position:absolute;left:2653;top:6200;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2D3EA9D1" w14:textId="77777777" w:rsidR="00D35642" w:rsidRDefault="00D35642"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v:textbox>
                </v:shape>
                <v:line id="直线 738" o:spid="_x0000_s1286" style="position:absolute;visibility:visible;mso-wrap-style:square" from="3913,3332" to="39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YxwAAANwAAAAPAAAAZHJzL2Rvd25yZXYueG1sRI9BS8NA&#10;EIXvQv/DMgVvdlOVI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P7ltRjHAAAA3AAA&#10;AA8AAAAAAAAAAAAAAAAABwIAAGRycy9kb3ducmV2LnhtbFBLBQYAAAAAAwADALcAAAD7AgAAAAA=&#10;"/>
                <v:line id="直线 739" o:spid="_x0000_s1287" style="position:absolute;visibility:visible;mso-wrap-style:square" from="2833,3634" to="3373,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"/>
                <v:line id="直线 740" o:spid="_x0000_s1288" style="position:absolute;flip:x;visibility:visible;mso-wrap-style:square" from="4453,3634" to="4993,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"/>
                <v:line id="直线 741" o:spid="_x0000_s1289" style="position:absolute;flip:x;visibility:visible;mso-wrap-style:square" from="4813,4389" to="5533,4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"/>
                <v:line id="直线 742" o:spid="_x0000_s1290" style="position:absolute;visibility:visible;mso-wrap-style:square" from="4813,5295" to="5893,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"/>
                <v:line id="直线 743" o:spid="_x0000_s1291" style="position:absolute;visibility:visible;mso-wrap-style:square" from="4813,5747" to="5713,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"/>
                <v:line id="直线 744" o:spid="_x0000_s1292" style="position:absolute;visibility:visible;mso-wrap-style:square" from="4453,6049" to="5173,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"/>
                <v:line id="直线 745" o:spid="_x0000_s1293" style="position:absolute;visibility:visible;mso-wrap-style:square" from="4093,6200" to="4093,7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lxwAAANwAAAAPAAAAZHJzL2Rvd25yZXYueG1sRI9BS8NA&#10;EIXvQv/DMgVvdlOFK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DCJf6XHAAAA3AAA&#10;AA8AAAAAAAAAAAAAAAAABwIAAGRycy9kb3ducmV2LnhtbFBLBQYAAAAAAwADALcAAAD7AgAAAAA=&#10;"/>
                <v:line id="直线 746" o:spid="_x0000_s1294" style="position:absolute;flip:x;visibility:visible;mso-wrap-style:square" from="3013,6200" to="3553,7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"/>
                <v:line id="直线 747" o:spid="_x0000_s1295" style="position:absolute;flip:x;visibility:visible;mso-wrap-style:square" from="2293,5747" to="3193,6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"/>
                <v:line id="直线 748" o:spid="_x0000_s1296" style="position:absolute;flip:x;visibility:visible;mso-wrap-style:square" from="1933,5445" to="3013,5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"/>
                <v:shape id="文本框 749" o:spid="_x0000_s1297" type="#_x0000_t202" style="position:absolute;left:2653;top:4389;width:360;height: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6605DE1A" w14:textId="77777777" w:rsidR="00D35642" w:rsidRDefault="00D35642" w:rsidP="000A6E29">
                        <w:pPr>
                          <w:spacing w:line="0" w:lineRule="atLeast"/>
                          <w:rPr>
                            <w:sz w:val="32"/>
                          </w:rPr>
                        </w:pPr>
                        <w:r>
                          <w:rPr>
                            <w:rFonts w:hint="eastAsia"/>
                            <w:sz w:val="32"/>
                          </w:rPr>
                          <w:t>．</w:t>
                        </w:r>
                      </w:p>
                    </w:txbxContent>
                  </v:textbox>
                </v:shape>
                <v:line id="直线 750" o:spid="_x0000_s1298" style="position:absolute;flip:y;visibility:visible;mso-wrap-style:square" from="3913,5144" to="4813,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" strokeweight="1.5pt">
                  <v:stroke endarrow="classic" endarrowlength="short"/>
                </v:line>
                <v:shape id="文本框 751" o:spid="_x0000_s1299" type="#_x0000_t202" style="position:absolute;left:3605;top:5003;width:488;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7F8F6199" w14:textId="77777777" w:rsidR="00D35642" w:rsidRDefault="00D35642" w:rsidP="000A6E29">
                        <w:pPr>
                          <w:spacing w:line="0" w:lineRule="atLeast"/>
                        </w:pPr>
                        <w:r>
                          <w:rPr>
                            <w:rFonts w:hint="eastAsia"/>
                          </w:rPr>
                          <w:t>指针</w:t>
                        </w:r>
                      </w:p>
                    </w:txbxContent>
                  </v:textbox>
                </v:shape>
                <v:shape id="文本框 752" o:spid="_x0000_s1300" type="#_x0000_t202" style="position:absolute;left:3013;top:3000;width:360;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2FC3D9AE" w14:textId="77777777" w:rsidR="00D35642" w:rsidRDefault="00D35642" w:rsidP="000A6E29">
                        <w:r>
                          <w:rPr>
                            <w:rFonts w:hint="eastAsia"/>
                          </w:rPr>
                          <w:t>n-1</w:t>
                        </w:r>
                      </w:p>
                    </w:txbxContent>
                  </v:textbox>
                </v:shape>
                <v:shape id="文本框 753" o:spid="_x0000_s1301" type="#_x0000_t202" style="position:absolute;left:4453;top:3030;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3A814AC1" w14:textId="77777777" w:rsidR="00D35642" w:rsidRDefault="00D35642" w:rsidP="000A6E29">
                        <w:r>
                          <w:rPr>
                            <w:rFonts w:hint="eastAsia"/>
                          </w:rPr>
                          <w:t>0</w:t>
                        </w:r>
                      </w:p>
                    </w:txbxContent>
                  </v:textbox>
                </v:shape>
                <v:line id="直线 754" o:spid="_x0000_s1302" style="position:absolute;visibility:visible;mso-wrap-style:square" from="4093,3030" to="4325,3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" strokeweight="1.5pt">
                  <v:stroke endarrow="classic" endarrowlength="short"/>
                </v:line>
                <v:shape id="文本框 755" o:spid="_x0000_s1303" type="#_x0000_t202" style="position:absolute;left:5353;top:3634;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44CCB84E" w14:textId="77777777" w:rsidR="00D35642" w:rsidRDefault="00D35642" w:rsidP="000A6E29">
                        <w:r>
                          <w:rPr>
                            <w:rFonts w:hint="eastAsia"/>
                          </w:rPr>
                          <w:t>1</w:t>
                        </w:r>
                      </w:p>
                    </w:txbxContent>
                  </v:textbox>
                </v:shape>
                <v:shape id="文本框 756" o:spid="_x0000_s1304" type="#_x0000_t202" style="position:absolute;left:5893;top:4540;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08BD8222" w14:textId="77777777" w:rsidR="00D35642" w:rsidRDefault="00D35642" w:rsidP="000A6E29">
                        <w:r>
                          <w:rPr>
                            <w:rFonts w:hint="eastAsia"/>
                          </w:rPr>
                          <w:t>2</w:t>
                        </w:r>
                      </w:p>
                    </w:txbxContent>
                  </v:textbox>
                </v:shape>
                <v:shape id="文本框 757" o:spid="_x0000_s1305" type="#_x0000_t202" style="position:absolute;left:5893;top:5596;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5B0E4AB8" w14:textId="77777777" w:rsidR="00D35642" w:rsidRDefault="00D35642" w:rsidP="000A6E29">
                        <w:pPr>
                          <w:jc w:val="center"/>
                        </w:pPr>
                        <w:r>
                          <w:rPr>
                            <w:rFonts w:hint="eastAsia"/>
                          </w:rPr>
                          <w:t>3</w:t>
                        </w:r>
                      </w:p>
                    </w:txbxContent>
                  </v:textbox>
                </v:shape>
                <v:shape id="文本框 758" o:spid="_x0000_s1306" type="#_x0000_t202" style="position:absolute;left:5533;top:6502;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394B2629" w14:textId="77777777" w:rsidR="00D35642" w:rsidRDefault="00D35642" w:rsidP="000A6E29">
                        <w:pPr>
                          <w:jc w:val="center"/>
                        </w:pPr>
                        <w:r>
                          <w:rPr>
                            <w:rFonts w:hint="eastAsia"/>
                          </w:rPr>
                          <w:t>4</w:t>
                        </w:r>
                      </w:p>
                    </w:txbxContent>
                  </v:textbox>
                </v:shape>
                <v:shape id="文本框 759" o:spid="_x0000_s1307" type="#_x0000_t202" style="position:absolute;left:4813;top:7257;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4399551" w14:textId="77777777" w:rsidR="00D35642" w:rsidRDefault="00D35642" w:rsidP="000A6E29">
                        <w:pPr>
                          <w:jc w:val="center"/>
                        </w:pPr>
                        <w:r>
                          <w:rPr>
                            <w:rFonts w:hint="eastAsia"/>
                          </w:rPr>
                          <w:t>5</w:t>
                        </w:r>
                      </w:p>
                    </w:txbxContent>
                  </v:textbox>
                </v:shape>
                <v:shape id="文本框 760" o:spid="_x0000_s1308" type="#_x0000_t202" style="position:absolute;left:3373;top:740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2E26293" w14:textId="77777777" w:rsidR="00D35642" w:rsidRDefault="00D35642" w:rsidP="000A6E29">
                        <w:pPr>
                          <w:jc w:val="center"/>
                        </w:pPr>
                        <w:r>
                          <w:rPr>
                            <w:rFonts w:hint="eastAsia"/>
                          </w:rPr>
                          <w:t>6</w:t>
                        </w:r>
                      </w:p>
                    </w:txbxContent>
                  </v:textbox>
                </v:shape>
                <v:shape id="文本框 761" o:spid="_x0000_s1309" type="#_x0000_t202" style="position:absolute;left:2293;top:6955;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54640612" w14:textId="77777777" w:rsidR="00D35642" w:rsidRDefault="00D35642" w:rsidP="000A6E29">
                        <w:pPr>
                          <w:jc w:val="center"/>
                        </w:pPr>
                        <w:r>
                          <w:rPr>
                            <w:rFonts w:hint="eastAsia"/>
                          </w:rPr>
                          <w:t>7</w:t>
                        </w:r>
                      </w:p>
                    </w:txbxContent>
                  </v:textbox>
                </v:shape>
                <v:shape id="文本框 762" o:spid="_x0000_s1310" type="#_x0000_t202" style="position:absolute;left:1753;top:589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5271B911" w14:textId="77777777" w:rsidR="00D35642" w:rsidRDefault="00D35642" w:rsidP="000A6E29">
                        <w:pPr>
                          <w:jc w:val="center"/>
                        </w:pPr>
                        <w:r>
                          <w:rPr>
                            <w:rFonts w:hint="eastAsia"/>
                          </w:rPr>
                          <w:t>8</w:t>
                        </w:r>
                      </w:p>
                    </w:txbxContent>
                  </v:textbox>
                </v:shape>
                <v:shape id="文本框 763" o:spid="_x0000_s1311" type="#_x0000_t202" style="position:absolute;left:2653;top:7706;width:30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7127346F" w14:textId="77777777" w:rsidR="00D35642" w:rsidRDefault="00D35642" w:rsidP="000A6E29">
                        <w:pPr>
                          <w:rPr>
                            <w:lang w:eastAsia="zh-CN"/>
                          </w:rPr>
                        </w:pPr>
                        <w:r>
                          <w:rPr>
                            <w:rFonts w:hint="eastAsia"/>
                            <w:lang w:eastAsia="zh-CN"/>
                          </w:rPr>
                          <w:t>（</w:t>
                        </w:r>
                        <w:r>
                          <w:rPr>
                            <w:rFonts w:hint="eastAsia"/>
                            <w:lang w:eastAsia="zh-CN"/>
                          </w:rPr>
                          <w:t>A</w:t>
                        </w:r>
                        <w:r>
                          <w:rPr>
                            <w:rFonts w:hint="eastAsia"/>
                            <w:lang w:eastAsia="zh-CN"/>
                          </w:rPr>
                          <w:t>）一个页替换前的缓</w:t>
                        </w:r>
                      </w:p>
                      <w:p w14:paraId="08136A5B" w14:textId="77777777" w:rsidR="00D35642" w:rsidRDefault="00D35642" w:rsidP="000A6E29">
                        <w:pPr>
                          <w:rPr>
                            <w:lang w:eastAsia="zh-CN"/>
                          </w:rPr>
                        </w:pPr>
                      </w:p>
                      <w:p w14:paraId="6BE3EB6A" w14:textId="77777777" w:rsidR="00D35642" w:rsidRDefault="00D35642" w:rsidP="000A6E29">
                        <w:pPr>
                          <w:rPr>
                            <w:lang w:eastAsia="zh-CN"/>
                          </w:rPr>
                        </w:pPr>
                      </w:p>
                      <w:p w14:paraId="21CB30DA" w14:textId="77777777" w:rsidR="00D35642" w:rsidRDefault="00D35642" w:rsidP="000A6E29">
                        <w:pPr>
                          <w:rPr>
                            <w:lang w:eastAsia="zh-CN"/>
                          </w:rPr>
                        </w:pPr>
                      </w:p>
                      <w:p w14:paraId="0B1DF20A" w14:textId="77777777" w:rsidR="00D35642" w:rsidRDefault="00D35642" w:rsidP="000A6E29">
                        <w:pPr>
                          <w:rPr>
                            <w:lang w:eastAsia="zh-CN"/>
                          </w:rPr>
                        </w:pPr>
                      </w:p>
                      <w:p w14:paraId="16DB311E" w14:textId="77777777" w:rsidR="00D35642" w:rsidRDefault="00D35642" w:rsidP="000A6E29">
                        <w:r>
                          <w:rPr>
                            <w:rFonts w:hint="eastAsia"/>
                          </w:rPr>
                          <w:t>冲区状态</w:t>
                        </w:r>
                      </w:p>
                    </w:txbxContent>
                  </v:textbox>
                </v:shape>
                <v:oval id="椭圆 764" o:spid="_x0000_s1312" style="position:absolute;left:6433;top:3177;width:396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" filled="f">
                  <v:textbox inset=",0,,0"/>
                </v:oval>
                <v:oval id="椭圆 765" o:spid="_x0000_s1313" style="position:absolute;left:7513;top:4233;width:18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" filled="f">
                  <v:textbox inset=",0,,0"/>
                </v:oval>
                <v:shape id="文本框 766" o:spid="_x0000_s1314" type="#_x0000_t202" style="position:absolute;left:7693;top:3629;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53B084AA" w14:textId="77777777" w:rsidR="00D35642" w:rsidRDefault="00D35642" w:rsidP="000A6E29">
                        <w:pPr>
                          <w:spacing w:line="0" w:lineRule="atLeast"/>
                          <w:rPr>
                            <w:sz w:val="18"/>
                          </w:rPr>
                        </w:pPr>
                        <w:r>
                          <w:rPr>
                            <w:rFonts w:hint="eastAsia"/>
                            <w:sz w:val="18"/>
                          </w:rPr>
                          <w:t>Page9 use=1</w:t>
                        </w:r>
                      </w:p>
                    </w:txbxContent>
                  </v:textbox>
                </v:shape>
                <v:shape id="文本框 767" o:spid="_x0000_s1315" type="#_x0000_t202" style="position:absolute;left:8593;top:3629;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2D2DF615" w14:textId="77777777" w:rsidR="00D35642" w:rsidRDefault="00D35642" w:rsidP="000A6E29">
                        <w:pPr>
                          <w:spacing w:line="0" w:lineRule="atLeast"/>
                          <w:rPr>
                            <w:sz w:val="18"/>
                          </w:rPr>
                        </w:pPr>
                        <w:r>
                          <w:rPr>
                            <w:rFonts w:hint="eastAsia"/>
                            <w:sz w:val="18"/>
                          </w:rPr>
                          <w:t>Page19use=1</w:t>
                        </w:r>
                      </w:p>
                    </w:txbxContent>
                  </v:textbox>
                </v:shape>
                <v:shape id="文本框 768" o:spid="_x0000_s1316" type="#_x0000_t202" style="position:absolute;left:9313;top:3931;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3D100938" w14:textId="77777777" w:rsidR="00D35642" w:rsidRDefault="00D35642" w:rsidP="000A6E29">
                        <w:pPr>
                          <w:spacing w:line="0" w:lineRule="atLeast"/>
                          <w:rPr>
                            <w:sz w:val="18"/>
                          </w:rPr>
                        </w:pPr>
                        <w:r>
                          <w:rPr>
                            <w:rFonts w:hint="eastAsia"/>
                            <w:sz w:val="18"/>
                          </w:rPr>
                          <w:t>Page1</w:t>
                        </w:r>
                        <w:r>
                          <w:rPr>
                            <w:rFonts w:hint="eastAsia"/>
                            <w:sz w:val="18"/>
                            <w:lang w:eastAsia="zh-CN"/>
                          </w:rPr>
                          <w:t xml:space="preserve"> </w:t>
                        </w:r>
                        <w:r>
                          <w:rPr>
                            <w:rFonts w:hint="eastAsia"/>
                            <w:sz w:val="18"/>
                          </w:rPr>
                          <w:t>use=1</w:t>
                        </w:r>
                      </w:p>
                    </w:txbxContent>
                  </v:textbox>
                </v:shape>
                <v:shape id="文本框 769" o:spid="_x0000_s1317" type="#_x0000_t202" style="position:absolute;left:9673;top:4534;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1A075F0E" w14:textId="77777777" w:rsidR="00D35642" w:rsidRDefault="00D35642" w:rsidP="000A6E29">
                        <w:pPr>
                          <w:spacing w:line="0" w:lineRule="atLeast"/>
                          <w:rPr>
                            <w:sz w:val="18"/>
                          </w:rPr>
                        </w:pPr>
                        <w:r>
                          <w:rPr>
                            <w:rFonts w:hint="eastAsia"/>
                            <w:sz w:val="18"/>
                          </w:rPr>
                          <w:t>Page45use=0</w:t>
                        </w:r>
                      </w:p>
                    </w:txbxContent>
                  </v:textbox>
                </v:shape>
                <v:shape id="文本框 770" o:spid="_x0000_s1318" type="#_x0000_t202" style="position:absolute;left:9493;top:5138;width:720;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6851A3F5" w14:textId="77777777" w:rsidR="00D35642" w:rsidRDefault="00D35642" w:rsidP="000A6E29">
                        <w:pPr>
                          <w:spacing w:line="0" w:lineRule="atLeast"/>
                          <w:rPr>
                            <w:sz w:val="18"/>
                          </w:rPr>
                        </w:pPr>
                        <w:r>
                          <w:rPr>
                            <w:rFonts w:hint="eastAsia"/>
                            <w:sz w:val="18"/>
                          </w:rPr>
                          <w:t>Page191use=0</w:t>
                        </w:r>
                      </w:p>
                    </w:txbxContent>
                  </v:textbox>
                </v:shape>
                <v:shape id="文本框 771" o:spid="_x0000_s1319" type="#_x0000_t202" style="position:absolute;left:9313;top:5891;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276DBC8C" w14:textId="77777777" w:rsidR="00D35642" w:rsidRDefault="00D35642" w:rsidP="000A6E29">
                        <w:pPr>
                          <w:spacing w:line="0" w:lineRule="atLeast"/>
                          <w:rPr>
                            <w:sz w:val="18"/>
                          </w:rPr>
                        </w:pPr>
                        <w:r>
                          <w:rPr>
                            <w:rFonts w:hint="eastAsia"/>
                            <w:sz w:val="18"/>
                          </w:rPr>
                          <w:t>Page727use=1</w:t>
                        </w:r>
                      </w:p>
                    </w:txbxContent>
                  </v:textbox>
                </v:shape>
                <v:shape id="文本框 772" o:spid="_x0000_s1320" type="#_x0000_t202" style="position:absolute;left:8773;top:6344;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38D884F5" w14:textId="77777777" w:rsidR="00D35642" w:rsidRDefault="00D35642" w:rsidP="000A6E29">
                        <w:pPr>
                          <w:spacing w:line="0" w:lineRule="atLeast"/>
                          <w:rPr>
                            <w:sz w:val="18"/>
                          </w:rPr>
                        </w:pPr>
                        <w:r>
                          <w:rPr>
                            <w:rFonts w:hint="eastAsia"/>
                            <w:sz w:val="18"/>
                          </w:rPr>
                          <w:t>Page13use=0</w:t>
                        </w:r>
                      </w:p>
                    </w:txbxContent>
                  </v:textbox>
                </v:shape>
                <v:shape id="文本框 773" o:spid="_x0000_s1321" type="#_x0000_t202" style="position:absolute;left:7873;top:6344;width:54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502D16B1" w14:textId="77777777" w:rsidR="00D35642" w:rsidRDefault="00D35642" w:rsidP="000A6E29">
                        <w:pPr>
                          <w:spacing w:line="0" w:lineRule="atLeast"/>
                          <w:rPr>
                            <w:sz w:val="18"/>
                          </w:rPr>
                        </w:pPr>
                        <w:r>
                          <w:rPr>
                            <w:rFonts w:hint="eastAsia"/>
                            <w:sz w:val="18"/>
                          </w:rPr>
                          <w:t>Page67use=1</w:t>
                        </w:r>
                      </w:p>
                    </w:txbxContent>
                  </v:textbox>
                </v:shape>
                <v:shape id="文本框 774" o:spid="_x0000_s1322" type="#_x0000_t202" style="position:absolute;left:7153;top:6148;width:72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763628E7" w14:textId="77777777" w:rsidR="00D35642" w:rsidRDefault="00D35642" w:rsidP="000A6E29">
                        <w:pPr>
                          <w:spacing w:line="0" w:lineRule="atLeast"/>
                          <w:rPr>
                            <w:sz w:val="18"/>
                          </w:rPr>
                        </w:pPr>
                        <w:r>
                          <w:rPr>
                            <w:rFonts w:hint="eastAsia"/>
                            <w:sz w:val="18"/>
                          </w:rPr>
                          <w:t>Page33</w:t>
                        </w:r>
                        <w:r>
                          <w:rPr>
                            <w:rFonts w:hint="eastAsia"/>
                            <w:sz w:val="18"/>
                            <w:lang w:eastAsia="zh-CN"/>
                          </w:rPr>
                          <w:t xml:space="preserve"> </w:t>
                        </w:r>
                        <w:r>
                          <w:rPr>
                            <w:rFonts w:hint="eastAsia"/>
                            <w:sz w:val="18"/>
                          </w:rPr>
                          <w:t>use=1</w:t>
                        </w:r>
                      </w:p>
                    </w:txbxContent>
                  </v:textbox>
                </v:shape>
                <v:shape id="文本框 775" o:spid="_x0000_s1323" type="#_x0000_t202" style="position:absolute;left:6613;top:5340;width:900;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315DBF52" w14:textId="77777777" w:rsidR="00D35642" w:rsidRDefault="00D35642" w:rsidP="000A6E29">
                        <w:pPr>
                          <w:spacing w:line="0" w:lineRule="atLeast"/>
                          <w:rPr>
                            <w:sz w:val="18"/>
                          </w:rPr>
                        </w:pPr>
                        <w:r>
                          <w:rPr>
                            <w:rFonts w:hint="eastAsia"/>
                            <w:sz w:val="18"/>
                          </w:rPr>
                          <w:t>Page222</w:t>
                        </w:r>
                        <w:r>
                          <w:rPr>
                            <w:rFonts w:hint="eastAsia"/>
                            <w:sz w:val="18"/>
                            <w:lang w:eastAsia="zh-CN"/>
                          </w:rPr>
                          <w:t xml:space="preserve"> </w:t>
                        </w:r>
                        <w:r>
                          <w:rPr>
                            <w:rFonts w:hint="eastAsia"/>
                            <w:sz w:val="18"/>
                          </w:rPr>
                          <w:t>use=0</w:t>
                        </w:r>
                      </w:p>
                    </w:txbxContent>
                  </v:textbox>
                </v:shape>
                <v:line id="直线 776" o:spid="_x0000_s1324" style="position:absolute;visibility:visible;mso-wrap-style:square" from="8413,3177" to="8413,4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sg/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uDvTDwCcvELAAD//wMAUEsBAi0AFAAGAAgAAAAhANvh9svuAAAAhQEAABMAAAAAAAAA&#10;AAAAAAAAAAAAAFtDb250ZW50X1R5cGVzXS54bWxQSwECLQAUAAYACAAAACEAWvQsW78AAAAVAQAA&#10;CwAAAAAAAAAAAAAAAAAfAQAAX3JlbHMvLnJlbHNQSwECLQAUAAYACAAAACEA3ObIP8YAAADcAAAA&#10;DwAAAAAAAAAAAAAAAAAHAgAAZHJzL2Rvd25yZXYueG1sUEsFBgAAAAADAAMAtwAAAPoCAAAAAA==&#10;"/>
                <v:line id="直线 777" o:spid="_x0000_s1325" style="position:absolute;visibility:visible;mso-wrap-style:square" from="7333,3478" to="7873,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v:line id="直线 778" o:spid="_x0000_s1326" style="position:absolute;flip:x;visibility:visible;mso-wrap-style:square" from="8953,3478" to="9493,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"/>
                <v:line id="直线 779" o:spid="_x0000_s1327" style="position:absolute;flip:x;visibility:visible;mso-wrap-style:square" from="9313,4233" to="10033,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v:line id="直线 780" o:spid="_x0000_s1328" style="position:absolute;visibility:visible;mso-wrap-style:square" from="9313,5138" to="10393,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v:line id="直线 781" o:spid="_x0000_s1329" style="position:absolute;visibility:visible;mso-wrap-style:square" from="9313,5589" to="10213,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"/>
                <v:line id="直线 782" o:spid="_x0000_s1330" style="position:absolute;visibility:visible;mso-wrap-style:square" from="8953,5891" to="9673,6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"/>
                <v:line id="直线 783" o:spid="_x0000_s1331" style="position:absolute;visibility:visible;mso-wrap-style:square" from="8593,6042" to="8593,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"/>
                <v:line id="直线 784" o:spid="_x0000_s1332" style="position:absolute;flip:x;visibility:visible;mso-wrap-style:square" from="7513,6042" to="8053,6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"/>
                <v:line id="直线 785" o:spid="_x0000_s1333" style="position:absolute;flip:x;visibility:visible;mso-wrap-style:square" from="6793,5589" to="7693,6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"/>
                <v:line id="直线 786" o:spid="_x0000_s1334" style="position:absolute;flip:x;visibility:visible;mso-wrap-style:square" from="6433,5288" to="7513,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"/>
                <v:shape id="文本框 787" o:spid="_x0000_s1335" type="#_x0000_t202" style="position:absolute;left:7153;top:4233;width:360;height: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24E36505" w14:textId="77777777" w:rsidR="00D35642" w:rsidRDefault="00D35642" w:rsidP="000A6E29">
                        <w:pPr>
                          <w:ind w:firstLineChars="50" w:firstLine="160"/>
                          <w:rPr>
                            <w:sz w:val="32"/>
                          </w:rPr>
                        </w:pPr>
                        <w:r>
                          <w:rPr>
                            <w:rFonts w:hint="eastAsia"/>
                            <w:sz w:val="32"/>
                          </w:rPr>
                          <w:t>．</w:t>
                        </w:r>
                      </w:p>
                    </w:txbxContent>
                  </v:textbox>
                </v:shape>
                <v:shape id="文本框 788" o:spid="_x0000_s1336" type="#_x0000_t202" style="position:absolute;left:7693;top:2844;width:36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24A33AD4" w14:textId="77777777" w:rsidR="00D35642" w:rsidRDefault="00D35642" w:rsidP="000A6E29">
                        <w:r>
                          <w:rPr>
                            <w:rFonts w:hint="eastAsia"/>
                          </w:rPr>
                          <w:t>n-1</w:t>
                        </w:r>
                      </w:p>
                    </w:txbxContent>
                  </v:textbox>
                </v:shape>
                <v:shape id="文本框 789" o:spid="_x0000_s1337" type="#_x0000_t202" style="position:absolute;left:8953;top:2875;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2405A7ED" w14:textId="77777777" w:rsidR="00D35642" w:rsidRDefault="00D35642" w:rsidP="000A6E29">
                        <w:r>
                          <w:rPr>
                            <w:rFonts w:hint="eastAsia"/>
                          </w:rPr>
                          <w:t>0</w:t>
                        </w:r>
                      </w:p>
                    </w:txbxContent>
                  </v:textbox>
                </v:shape>
                <v:shape id="文本框 790" o:spid="_x0000_s1338" type="#_x0000_t202" style="position:absolute;left:9853;top:347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328EA770" w14:textId="77777777" w:rsidR="00D35642" w:rsidRDefault="00D35642" w:rsidP="000A6E29">
                        <w:r>
                          <w:rPr>
                            <w:rFonts w:hint="eastAsia"/>
                          </w:rPr>
                          <w:t>1</w:t>
                        </w:r>
                      </w:p>
                    </w:txbxContent>
                  </v:textbox>
                </v:shape>
                <v:shape id="文本框 791" o:spid="_x0000_s1339" type="#_x0000_t202" style="position:absolute;left:10393;top:4384;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7354B2B8" w14:textId="77777777" w:rsidR="00D35642" w:rsidRDefault="00D35642" w:rsidP="000A6E29">
                        <w:r>
                          <w:rPr>
                            <w:rFonts w:hint="eastAsia"/>
                          </w:rPr>
                          <w:t>2</w:t>
                        </w:r>
                      </w:p>
                    </w:txbxContent>
                  </v:textbox>
                </v:shape>
                <v:shape id="文本框 792" o:spid="_x0000_s1340" type="#_x0000_t202" style="position:absolute;left:10393;top:5439;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5DEA30BF" w14:textId="77777777" w:rsidR="00D35642" w:rsidRDefault="00D35642" w:rsidP="000A6E29">
                        <w:pPr>
                          <w:jc w:val="center"/>
                        </w:pPr>
                        <w:r>
                          <w:rPr>
                            <w:rFonts w:hint="eastAsia"/>
                          </w:rPr>
                          <w:t>3</w:t>
                        </w:r>
                      </w:p>
                    </w:txbxContent>
                  </v:textbox>
                </v:shape>
                <v:shape id="文本框 793" o:spid="_x0000_s1341" type="#_x0000_t202" style="position:absolute;left:10033;top:6344;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17CA5570" w14:textId="77777777" w:rsidR="00D35642" w:rsidRDefault="00D35642" w:rsidP="000A6E29">
                        <w:pPr>
                          <w:jc w:val="center"/>
                        </w:pPr>
                        <w:r>
                          <w:rPr>
                            <w:rFonts w:hint="eastAsia"/>
                          </w:rPr>
                          <w:t>4</w:t>
                        </w:r>
                      </w:p>
                    </w:txbxContent>
                  </v:textbox>
                </v:shape>
                <v:shape id="文本框 794" o:spid="_x0000_s1342" type="#_x0000_t202" style="position:absolute;left:9313;top:7098;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4FF9D87B" w14:textId="77777777" w:rsidR="00D35642" w:rsidRDefault="00D35642" w:rsidP="000A6E29">
                        <w:pPr>
                          <w:jc w:val="center"/>
                        </w:pPr>
                        <w:r>
                          <w:rPr>
                            <w:rFonts w:hint="eastAsia"/>
                          </w:rPr>
                          <w:t>5</w:t>
                        </w:r>
                      </w:p>
                    </w:txbxContent>
                  </v:textbox>
                </v:shape>
                <v:shape id="文本框 795" o:spid="_x0000_s1343" type="#_x0000_t202" style="position:absolute;left:7873;top:7249;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00C27283" w14:textId="77777777" w:rsidR="00D35642" w:rsidRDefault="00D35642" w:rsidP="000A6E29">
                        <w:pPr>
                          <w:jc w:val="center"/>
                        </w:pPr>
                        <w:r>
                          <w:rPr>
                            <w:rFonts w:hint="eastAsia"/>
                          </w:rPr>
                          <w:t>6</w:t>
                        </w:r>
                      </w:p>
                    </w:txbxContent>
                  </v:textbox>
                </v:shape>
                <v:shape id="文本框 796" o:spid="_x0000_s1344" type="#_x0000_t202" style="position:absolute;left:6793;top:6796;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77C03B28" w14:textId="77777777" w:rsidR="00D35642" w:rsidRDefault="00D35642" w:rsidP="000A6E29">
                        <w:pPr>
                          <w:jc w:val="center"/>
                        </w:pPr>
                        <w:r>
                          <w:rPr>
                            <w:rFonts w:hint="eastAsia"/>
                          </w:rPr>
                          <w:t>7</w:t>
                        </w:r>
                      </w:p>
                    </w:txbxContent>
                  </v:textbox>
                </v:shape>
                <v:shape id="文本框 797" o:spid="_x0000_s1345" type="#_x0000_t202" style="position:absolute;left:6253;top:5740;width:18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36B9D438" w14:textId="77777777" w:rsidR="00D35642" w:rsidRDefault="00D35642" w:rsidP="000A6E29">
                        <w:pPr>
                          <w:jc w:val="center"/>
                        </w:pPr>
                        <w:r>
                          <w:rPr>
                            <w:rFonts w:hint="eastAsia"/>
                          </w:rPr>
                          <w:t>8</w:t>
                        </w:r>
                      </w:p>
                    </w:txbxContent>
                  </v:textbox>
                </v:shape>
                <v:shape id="文本框 798" o:spid="_x0000_s1346" type="#_x0000_t202" style="position:absolute;left:6793;top:7551;width:324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6BAA966E" w14:textId="77777777" w:rsidR="00D35642" w:rsidRDefault="00D35642" w:rsidP="000A6E29">
                        <w:pPr>
                          <w:rPr>
                            <w:lang w:eastAsia="zh-CN"/>
                          </w:rPr>
                        </w:pPr>
                        <w:r>
                          <w:rPr>
                            <w:rFonts w:hint="eastAsia"/>
                            <w:lang w:eastAsia="zh-CN"/>
                          </w:rPr>
                          <w:t>（</w:t>
                        </w:r>
                        <w:r>
                          <w:rPr>
                            <w:rFonts w:hint="eastAsia"/>
                            <w:lang w:eastAsia="zh-CN"/>
                          </w:rPr>
                          <w:t>B</w:t>
                        </w:r>
                        <w:r>
                          <w:rPr>
                            <w:rFonts w:hint="eastAsia"/>
                            <w:lang w:eastAsia="zh-CN"/>
                          </w:rPr>
                          <w:t>）下一页替换后的缓冲区状态</w:t>
                        </w:r>
                      </w:p>
                    </w:txbxContent>
                  </v:textbox>
                </v:shape>
                <v:shape id="文本框 799" o:spid="_x0000_s1347" type="#_x0000_t202" style="position:absolute;left:3553;top:2688;width:108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" filled="f">
                  <v:textbox inset=",0,,0">
                    <w:txbxContent>
                      <w:p w14:paraId="34E27CD7" w14:textId="77777777" w:rsidR="00D35642" w:rsidRDefault="00D35642" w:rsidP="000A6E29">
                        <w:pPr>
                          <w:spacing w:line="0" w:lineRule="atLeast"/>
                          <w:ind w:left="-100" w:right="-100"/>
                          <w:rPr>
                            <w:sz w:val="15"/>
                          </w:rPr>
                        </w:pPr>
                        <w:r>
                          <w:rPr>
                            <w:rFonts w:hint="eastAsia"/>
                            <w:sz w:val="18"/>
                          </w:rPr>
                          <w:t>第</w:t>
                        </w:r>
                        <w:r>
                          <w:rPr>
                            <w:rFonts w:hint="eastAsia"/>
                            <w:sz w:val="18"/>
                          </w:rPr>
                          <w:t>1</w:t>
                        </w:r>
                        <w:r>
                          <w:rPr>
                            <w:rFonts w:hint="eastAsia"/>
                            <w:sz w:val="18"/>
                          </w:rPr>
                          <w:t>页框</w:t>
                        </w:r>
                      </w:p>
                    </w:txbxContent>
                  </v:textbox>
                </v:shape>
                <v:shape id="文本框 800" o:spid="_x0000_s1348" type="#_x0000_t202" style="position:absolute;left:4354;top:8148;width:28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" strokecolor="white">
                  <v:textbox>
                    <w:txbxContent>
                      <w:p w14:paraId="6B2AB670" w14:textId="77777777" w:rsidR="00D35642" w:rsidRDefault="00D35642" w:rsidP="000A6E29">
                        <w:pPr>
                          <w:pStyle w:val="af7"/>
                        </w:pPr>
                        <w:r>
                          <w:rPr>
                            <w:rFonts w:hint="eastAsia"/>
                          </w:rPr>
                          <w:t>图4-15   时钟页面替换算法</w:t>
                        </w:r>
                      </w:p>
                      <w:p w14:paraId="60A5C911" w14:textId="77777777" w:rsidR="00D35642" w:rsidRDefault="00D35642" w:rsidP="000A6E29"/>
                    </w:txbxContent>
                  </v:textbox>
                </v:shape>
                <v:line id="直线 801" o:spid="_x0000_s1349" style="position:absolute;visibility:visible;mso-wrap-style:square" from="8413,5028" to="877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" strokeweight="1.5pt">
                  <v:stroke endarrow="classic" endarrowlength="short"/>
                </v:line>
              </v:group>
            </w:pict>
          </mc:Fallback>
        </mc:AlternateContent>
      </w:r>
    </w:p>
    <w:p w14:paraId="3B05A1E5"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220B07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淘汰页面时，如果此页面已被修改过，必须将它重新写回磁盘；但如果所淘汰的是未被修改过的页面，就不需要写盘操作，这样看来淘汰修改过的页面比淘汰未被修改过的页面的开销要大。如果把页表项的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和</w:t>
      </w:r>
      <w:r>
        <w:rPr>
          <w:rFonts w:ascii="Times New Roman" w:hAnsi="Times New Roman"/>
          <w:spacing w:val="10"/>
          <w:sz w:val="21"/>
          <w:szCs w:val="21"/>
          <w:lang w:eastAsia="zh-CN"/>
        </w:rPr>
        <w:t>“</w:t>
      </w:r>
      <w:r>
        <w:rPr>
          <w:rFonts w:ascii="Times New Roman" w:hAnsi="Times New Roman"/>
          <w:spacing w:val="10"/>
          <w:sz w:val="21"/>
          <w:szCs w:val="21"/>
          <w:lang w:eastAsia="zh-CN"/>
        </w:rPr>
        <w:t>修改位</w:t>
      </w:r>
      <w:r>
        <w:rPr>
          <w:rFonts w:ascii="Times New Roman" w:hAnsi="Times New Roman"/>
          <w:spacing w:val="10"/>
          <w:sz w:val="21"/>
          <w:szCs w:val="21"/>
          <w:lang w:eastAsia="zh-CN"/>
        </w:rPr>
        <w:t>”</w:t>
      </w:r>
      <w:r>
        <w:rPr>
          <w:rFonts w:ascii="Times New Roman" w:hAnsi="Times New Roman"/>
          <w:spacing w:val="10"/>
          <w:sz w:val="21"/>
          <w:szCs w:val="21"/>
          <w:lang w:eastAsia="zh-CN"/>
        </w:rPr>
        <w:t>结合起来使用，可以改进</w:t>
      </w:r>
      <w:r>
        <w:rPr>
          <w:rFonts w:ascii="Times New Roman" w:hAnsi="Times New Roman"/>
          <w:spacing w:val="10"/>
          <w:sz w:val="21"/>
          <w:szCs w:val="21"/>
          <w:lang w:eastAsia="zh-CN"/>
        </w:rPr>
        <w:t>Clock</w:t>
      </w:r>
      <w:r>
        <w:rPr>
          <w:rFonts w:ascii="Times New Roman" w:hAnsi="Times New Roman"/>
          <w:spacing w:val="10"/>
          <w:sz w:val="21"/>
          <w:szCs w:val="21"/>
          <w:lang w:eastAsia="zh-CN"/>
        </w:rPr>
        <w:t>算法，页面共组合成</w:t>
      </w:r>
      <w:r>
        <w:rPr>
          <w:rFonts w:ascii="Times New Roman" w:hAnsi="Times New Roman"/>
          <w:spacing w:val="10"/>
          <w:sz w:val="21"/>
          <w:szCs w:val="21"/>
          <w:lang w:eastAsia="zh-CN"/>
        </w:rPr>
        <w:t>4</w:t>
      </w:r>
      <w:r>
        <w:rPr>
          <w:rFonts w:ascii="Times New Roman" w:hAnsi="Times New Roman"/>
          <w:spacing w:val="10"/>
          <w:sz w:val="21"/>
          <w:szCs w:val="21"/>
          <w:lang w:eastAsia="zh-CN"/>
        </w:rPr>
        <w:t>种情况</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B1FDDF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① </w:t>
      </w:r>
      <w:r>
        <w:rPr>
          <w:rFonts w:ascii="Times New Roman" w:hAnsi="Times New Roman"/>
          <w:spacing w:val="10"/>
          <w:sz w:val="21"/>
          <w:szCs w:val="21"/>
          <w:lang w:eastAsia="zh-CN"/>
        </w:rPr>
        <w:t>最近未被引用，未被修改（</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p>
    <w:p w14:paraId="309320C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最近被引用，未被修改（</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p>
    <w:p w14:paraId="175E2AA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最近未被引用，但被修改过（</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1297C5E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④ </w:t>
      </w:r>
      <w:r>
        <w:rPr>
          <w:rFonts w:ascii="Times New Roman" w:hAnsi="Times New Roman"/>
          <w:spacing w:val="10"/>
          <w:sz w:val="21"/>
          <w:szCs w:val="21"/>
          <w:lang w:eastAsia="zh-CN"/>
        </w:rPr>
        <w:t>最近被引用，也被修改过（</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p>
    <w:p w14:paraId="6390ECD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于是，改进的</w:t>
      </w:r>
      <w:r>
        <w:rPr>
          <w:rFonts w:ascii="Times New Roman" w:hAnsi="Times New Roman"/>
          <w:spacing w:val="10"/>
          <w:sz w:val="21"/>
          <w:szCs w:val="21"/>
          <w:lang w:eastAsia="zh-CN"/>
        </w:rPr>
        <w:t>Clock</w:t>
      </w:r>
      <w:r>
        <w:rPr>
          <w:rFonts w:ascii="Times New Roman" w:hAnsi="Times New Roman"/>
          <w:spacing w:val="10"/>
          <w:sz w:val="21"/>
          <w:szCs w:val="21"/>
          <w:lang w:eastAsia="zh-CN"/>
        </w:rPr>
        <w:t>页面替换算法可如下执行：步骤</w:t>
      </w:r>
      <w:r>
        <w:rPr>
          <w:rFonts w:ascii="Times New Roman" w:hAnsi="Times New Roman"/>
          <w:spacing w:val="10"/>
          <w:sz w:val="21"/>
          <w:szCs w:val="21"/>
          <w:lang w:eastAsia="zh-CN"/>
        </w:rPr>
        <w:t>1</w:t>
      </w:r>
      <w:r>
        <w:rPr>
          <w:rFonts w:ascii="Times New Roman" w:hAnsi="Times New Roman"/>
          <w:spacing w:val="10"/>
          <w:sz w:val="21"/>
          <w:szCs w:val="21"/>
          <w:lang w:eastAsia="zh-CN"/>
        </w:rPr>
        <w:t>：选择最佳淘汰页面。从指针当前位置开始扫描循环队列，扫描过程中不改变</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，把遇到的第一个</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的页面作为淘汰页。步骤</w:t>
      </w:r>
      <w:r>
        <w:rPr>
          <w:rFonts w:ascii="Times New Roman" w:hAnsi="Times New Roman"/>
          <w:spacing w:val="10"/>
          <w:sz w:val="21"/>
          <w:szCs w:val="21"/>
          <w:lang w:eastAsia="zh-CN"/>
        </w:rPr>
        <w:t>2</w:t>
      </w:r>
      <w:r>
        <w:rPr>
          <w:rFonts w:ascii="Times New Roman" w:hAnsi="Times New Roman"/>
          <w:spacing w:val="10"/>
          <w:sz w:val="21"/>
          <w:szCs w:val="21"/>
          <w:lang w:eastAsia="zh-CN"/>
        </w:rPr>
        <w:t>：如果步骤</w:t>
      </w:r>
      <w:r>
        <w:rPr>
          <w:rFonts w:ascii="Times New Roman" w:hAnsi="Times New Roman"/>
          <w:spacing w:val="10"/>
          <w:sz w:val="21"/>
          <w:szCs w:val="21"/>
          <w:lang w:eastAsia="zh-CN"/>
        </w:rPr>
        <w:t>1</w:t>
      </w:r>
      <w:r>
        <w:rPr>
          <w:rFonts w:ascii="Times New Roman" w:hAnsi="Times New Roman"/>
          <w:spacing w:val="10"/>
          <w:sz w:val="21"/>
          <w:szCs w:val="21"/>
          <w:lang w:eastAsia="zh-CN"/>
        </w:rPr>
        <w:t>失败，再次从原位置开始，查找</w:t>
      </w:r>
      <w:r>
        <w:rPr>
          <w:rFonts w:ascii="Times New Roman" w:hAnsi="Times New Roman"/>
          <w:spacing w:val="10"/>
          <w:sz w:val="21"/>
          <w:szCs w:val="21"/>
          <w:lang w:eastAsia="zh-CN"/>
        </w:rPr>
        <w:t>r</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m</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的页面，把遇到的第一个这样的页面作为淘汰页，而在扫描过程中把指针所经过的页面的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r</w:t>
      </w:r>
      <w:r>
        <w:rPr>
          <w:rFonts w:ascii="Times New Roman" w:hAnsi="Times New Roman"/>
          <w:spacing w:val="10"/>
          <w:sz w:val="21"/>
          <w:szCs w:val="21"/>
          <w:lang w:eastAsia="zh-CN"/>
        </w:rPr>
        <w:t>置</w:t>
      </w:r>
      <w:r>
        <w:rPr>
          <w:rFonts w:ascii="Times New Roman" w:hAnsi="Times New Roman"/>
          <w:spacing w:val="10"/>
          <w:sz w:val="21"/>
          <w:szCs w:val="21"/>
          <w:lang w:eastAsia="zh-CN"/>
        </w:rPr>
        <w:t>0</w:t>
      </w:r>
      <w:r>
        <w:rPr>
          <w:rFonts w:ascii="Times New Roman" w:hAnsi="Times New Roman"/>
          <w:spacing w:val="10"/>
          <w:sz w:val="21"/>
          <w:szCs w:val="21"/>
          <w:lang w:eastAsia="zh-CN"/>
        </w:rPr>
        <w:t>。步骤</w:t>
      </w:r>
      <w:r>
        <w:rPr>
          <w:rFonts w:ascii="Times New Roman" w:hAnsi="Times New Roman"/>
          <w:spacing w:val="10"/>
          <w:sz w:val="21"/>
          <w:szCs w:val="21"/>
          <w:lang w:eastAsia="zh-CN"/>
        </w:rPr>
        <w:t>3</w:t>
      </w:r>
      <w:r>
        <w:rPr>
          <w:rFonts w:ascii="Times New Roman" w:hAnsi="Times New Roman"/>
          <w:spacing w:val="10"/>
          <w:sz w:val="21"/>
          <w:szCs w:val="21"/>
          <w:lang w:eastAsia="zh-CN"/>
        </w:rPr>
        <w:t>：如果步骤</w:t>
      </w:r>
      <w:r>
        <w:rPr>
          <w:rFonts w:ascii="Times New Roman" w:hAnsi="Times New Roman"/>
          <w:spacing w:val="10"/>
          <w:sz w:val="21"/>
          <w:szCs w:val="21"/>
          <w:lang w:eastAsia="zh-CN"/>
        </w:rPr>
        <w:t>2</w:t>
      </w:r>
      <w:r>
        <w:rPr>
          <w:rFonts w:ascii="Times New Roman" w:hAnsi="Times New Roman"/>
          <w:spacing w:val="10"/>
          <w:sz w:val="21"/>
          <w:szCs w:val="21"/>
          <w:lang w:eastAsia="zh-CN"/>
        </w:rPr>
        <w:t>失败，指针再次回到起始位置，由于此时所有页面的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”r</w:t>
      </w:r>
      <w:r>
        <w:rPr>
          <w:rFonts w:ascii="Times New Roman" w:hAnsi="Times New Roman"/>
          <w:spacing w:val="10"/>
          <w:sz w:val="21"/>
          <w:szCs w:val="21"/>
          <w:lang w:eastAsia="zh-CN"/>
        </w:rPr>
        <w:t>均为</w:t>
      </w:r>
      <w:r>
        <w:rPr>
          <w:rFonts w:ascii="Times New Roman" w:hAnsi="Times New Roman"/>
          <w:spacing w:val="10"/>
          <w:sz w:val="21"/>
          <w:szCs w:val="21"/>
          <w:lang w:eastAsia="zh-CN"/>
        </w:rPr>
        <w:t>0</w:t>
      </w:r>
      <w:r>
        <w:rPr>
          <w:rFonts w:ascii="Times New Roman" w:hAnsi="Times New Roman"/>
          <w:spacing w:val="10"/>
          <w:sz w:val="21"/>
          <w:szCs w:val="21"/>
          <w:lang w:eastAsia="zh-CN"/>
        </w:rPr>
        <w:t>，再转向步骤</w:t>
      </w:r>
      <w:r>
        <w:rPr>
          <w:rFonts w:ascii="Times New Roman" w:hAnsi="Times New Roman"/>
          <w:spacing w:val="10"/>
          <w:sz w:val="21"/>
          <w:szCs w:val="21"/>
          <w:lang w:eastAsia="zh-CN"/>
        </w:rPr>
        <w:t>1</w:t>
      </w:r>
      <w:r>
        <w:rPr>
          <w:rFonts w:ascii="Times New Roman" w:hAnsi="Times New Roman"/>
          <w:spacing w:val="10"/>
          <w:sz w:val="21"/>
          <w:szCs w:val="21"/>
          <w:lang w:eastAsia="zh-CN"/>
        </w:rPr>
        <w:t>或步骤</w:t>
      </w:r>
      <w:r>
        <w:rPr>
          <w:rFonts w:ascii="Times New Roman" w:hAnsi="Times New Roman"/>
          <w:spacing w:val="10"/>
          <w:sz w:val="21"/>
          <w:szCs w:val="21"/>
          <w:lang w:eastAsia="zh-CN"/>
        </w:rPr>
        <w:t>2</w:t>
      </w:r>
      <w:r>
        <w:rPr>
          <w:rFonts w:ascii="Times New Roman" w:hAnsi="Times New Roman"/>
          <w:spacing w:val="10"/>
          <w:sz w:val="21"/>
          <w:szCs w:val="21"/>
          <w:lang w:eastAsia="zh-CN"/>
        </w:rPr>
        <w:t>操作，这次一定能挑出一个可淘汰的页面。</w:t>
      </w:r>
    </w:p>
    <w:p w14:paraId="49DAC27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改进的</w:t>
      </w:r>
      <w:r>
        <w:rPr>
          <w:rFonts w:ascii="Times New Roman" w:hAnsi="Times New Roman"/>
          <w:spacing w:val="10"/>
          <w:sz w:val="21"/>
          <w:szCs w:val="21"/>
          <w:lang w:eastAsia="zh-CN"/>
        </w:rPr>
        <w:t>Clock</w:t>
      </w:r>
      <w:r>
        <w:rPr>
          <w:rFonts w:ascii="Times New Roman" w:hAnsi="Times New Roman"/>
          <w:spacing w:val="10"/>
          <w:sz w:val="21"/>
          <w:szCs w:val="21"/>
          <w:lang w:eastAsia="zh-CN"/>
        </w:rPr>
        <w:t>页面替换算法就是扫描循环队列中的所有页面，寻找既未被修改且最近又未被引用的页面作为首选页面淘汰，因为未曾被修改过，淘汰时不用把它写回磁盘；如果步骤１失败，算法再次扫描循环队列，欲寻找一个被修改过但最近未被引用的页面，虽然这种淘汰页面需要写回磁盘，但依据程序局部性原理，这类页面不会立刻被再次使用；如果步骤</w:t>
      </w:r>
      <w:r>
        <w:rPr>
          <w:rFonts w:ascii="Times New Roman" w:hAnsi="Times New Roman"/>
          <w:spacing w:val="10"/>
          <w:sz w:val="21"/>
          <w:szCs w:val="21"/>
          <w:lang w:eastAsia="zh-CN"/>
        </w:rPr>
        <w:t>2</w:t>
      </w:r>
      <w:r>
        <w:rPr>
          <w:rFonts w:ascii="Times New Roman" w:hAnsi="Times New Roman"/>
          <w:spacing w:val="10"/>
          <w:sz w:val="21"/>
          <w:szCs w:val="21"/>
          <w:lang w:eastAsia="zh-CN"/>
        </w:rPr>
        <w:t>也失败，则所有页面已被标记为最近未被引用，可进入第三次扫描，也称为</w:t>
      </w:r>
      <w:r>
        <w:rPr>
          <w:rFonts w:ascii="Times New Roman" w:hAnsi="Times New Roman"/>
          <w:spacing w:val="10"/>
          <w:sz w:val="21"/>
          <w:szCs w:val="21"/>
          <w:lang w:eastAsia="zh-CN"/>
        </w:rPr>
        <w:t>“</w:t>
      </w:r>
      <w:r>
        <w:rPr>
          <w:rFonts w:ascii="Times New Roman" w:hAnsi="Times New Roman"/>
          <w:spacing w:val="10"/>
          <w:sz w:val="21"/>
          <w:szCs w:val="21"/>
          <w:lang w:eastAsia="zh-CN"/>
        </w:rPr>
        <w:t>第三次机会时钟替换算法</w:t>
      </w:r>
      <w:r>
        <w:rPr>
          <w:rFonts w:ascii="Times New Roman" w:hAnsi="Times New Roman"/>
          <w:spacing w:val="10"/>
          <w:sz w:val="21"/>
          <w:szCs w:val="21"/>
          <w:lang w:eastAsia="zh-CN"/>
        </w:rPr>
        <w:t>”</w:t>
      </w:r>
      <w:r>
        <w:rPr>
          <w:rFonts w:ascii="Times New Roman" w:hAnsi="Times New Roman"/>
          <w:spacing w:val="10"/>
          <w:sz w:val="21"/>
          <w:szCs w:val="21"/>
          <w:lang w:eastAsia="zh-CN"/>
        </w:rPr>
        <w:t>，因为，一个被修改过的页面直到指针已经完成对队列的两次完全扫描之前，将不会被移出，与未被修改的页面相比，它在被选中替换之前还有额外一次机会被引用。</w:t>
      </w:r>
    </w:p>
    <w:p w14:paraId="6863C25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下面给出一个例子，分别用</w:t>
      </w:r>
      <w:r>
        <w:rPr>
          <w:rFonts w:ascii="Times New Roman" w:hAnsi="Times New Roman"/>
          <w:spacing w:val="10"/>
          <w:sz w:val="21"/>
          <w:szCs w:val="21"/>
          <w:lang w:eastAsia="zh-CN"/>
        </w:rPr>
        <w:t>OPT</w:t>
      </w:r>
      <w:r>
        <w:rPr>
          <w:rFonts w:ascii="Times New Roman" w:hAnsi="Times New Roman"/>
          <w:spacing w:val="10"/>
          <w:sz w:val="21"/>
          <w:szCs w:val="21"/>
          <w:lang w:eastAsia="zh-CN"/>
        </w:rPr>
        <w:t>、</w:t>
      </w:r>
      <w:r>
        <w:rPr>
          <w:rFonts w:ascii="Times New Roman" w:hAnsi="Times New Roman"/>
          <w:spacing w:val="10"/>
          <w:sz w:val="21"/>
          <w:szCs w:val="21"/>
          <w:lang w:eastAsia="zh-CN"/>
        </w:rPr>
        <w:t>FIFO</w:t>
      </w:r>
      <w:r>
        <w:rPr>
          <w:rFonts w:ascii="Times New Roman" w:hAnsi="Times New Roman"/>
          <w:spacing w:val="10"/>
          <w:sz w:val="21"/>
          <w:szCs w:val="21"/>
          <w:lang w:eastAsia="zh-CN"/>
        </w:rPr>
        <w:t>、</w:t>
      </w:r>
      <w:r>
        <w:rPr>
          <w:rFonts w:ascii="Times New Roman" w:hAnsi="Times New Roman"/>
          <w:spacing w:val="10"/>
          <w:sz w:val="21"/>
          <w:szCs w:val="21"/>
          <w:lang w:eastAsia="zh-CN"/>
        </w:rPr>
        <w:t>LRU</w:t>
      </w:r>
      <w:r>
        <w:rPr>
          <w:rFonts w:ascii="Times New Roman" w:hAnsi="Times New Roman"/>
          <w:spacing w:val="10"/>
          <w:sz w:val="21"/>
          <w:szCs w:val="21"/>
          <w:lang w:eastAsia="zh-CN"/>
        </w:rPr>
        <w:t>和</w:t>
      </w:r>
      <w:r>
        <w:rPr>
          <w:rFonts w:ascii="Times New Roman" w:hAnsi="Times New Roman"/>
          <w:spacing w:val="10"/>
          <w:sz w:val="21"/>
          <w:szCs w:val="21"/>
          <w:lang w:eastAsia="zh-CN"/>
        </w:rPr>
        <w:t>Clock</w:t>
      </w:r>
      <w:r>
        <w:rPr>
          <w:rFonts w:ascii="Times New Roman" w:hAnsi="Times New Roman"/>
          <w:spacing w:val="10"/>
          <w:sz w:val="21"/>
          <w:szCs w:val="21"/>
          <w:lang w:eastAsia="zh-CN"/>
        </w:rPr>
        <w:t>页面替换算法来计算缺页次数和被淘汰的页面，并对性能作简单的比较</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。进程分得</w:t>
      </w:r>
      <w:r>
        <w:rPr>
          <w:rFonts w:ascii="Times New Roman" w:hAnsi="Times New Roman"/>
          <w:spacing w:val="10"/>
          <w:sz w:val="21"/>
          <w:szCs w:val="21"/>
          <w:lang w:eastAsia="zh-CN"/>
        </w:rPr>
        <w:t>3</w:t>
      </w:r>
      <w:r>
        <w:rPr>
          <w:rFonts w:ascii="Times New Roman" w:hAnsi="Times New Roman"/>
          <w:spacing w:val="10"/>
          <w:sz w:val="21"/>
          <w:szCs w:val="21"/>
          <w:lang w:eastAsia="zh-CN"/>
        </w:rPr>
        <w:t>个页框，执行过程中按下列次序引用</w:t>
      </w:r>
      <w:r>
        <w:rPr>
          <w:rFonts w:ascii="Times New Roman" w:hAnsi="Times New Roman"/>
          <w:spacing w:val="10"/>
          <w:sz w:val="21"/>
          <w:szCs w:val="21"/>
          <w:lang w:eastAsia="zh-CN"/>
        </w:rPr>
        <w:t>5</w:t>
      </w:r>
      <w:r>
        <w:rPr>
          <w:rFonts w:ascii="Times New Roman" w:hAnsi="Times New Roman"/>
          <w:spacing w:val="10"/>
          <w:sz w:val="21"/>
          <w:szCs w:val="21"/>
          <w:lang w:eastAsia="zh-CN"/>
        </w:rPr>
        <w:t>个独立的页面：</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。如图</w:t>
      </w:r>
      <w:r>
        <w:rPr>
          <w:rFonts w:ascii="Times New Roman" w:hAnsi="Times New Roman"/>
          <w:spacing w:val="10"/>
          <w:sz w:val="21"/>
          <w:szCs w:val="21"/>
          <w:lang w:eastAsia="zh-CN"/>
        </w:rPr>
        <w:t>4-16</w:t>
      </w:r>
      <w:r>
        <w:rPr>
          <w:rFonts w:ascii="Times New Roman" w:hAnsi="Times New Roman"/>
          <w:spacing w:val="10"/>
          <w:sz w:val="21"/>
          <w:szCs w:val="21"/>
          <w:lang w:eastAsia="zh-CN"/>
        </w:rPr>
        <w:t>所示是</w:t>
      </w:r>
      <w:r>
        <w:rPr>
          <w:rFonts w:ascii="Times New Roman" w:hAnsi="Times New Roman"/>
          <w:spacing w:val="10"/>
          <w:sz w:val="21"/>
          <w:szCs w:val="21"/>
          <w:lang w:eastAsia="zh-CN"/>
        </w:rPr>
        <w:t>4</w:t>
      </w:r>
      <w:r>
        <w:rPr>
          <w:rFonts w:ascii="Times New Roman" w:hAnsi="Times New Roman"/>
          <w:spacing w:val="10"/>
          <w:sz w:val="21"/>
          <w:szCs w:val="21"/>
          <w:lang w:eastAsia="zh-CN"/>
        </w:rPr>
        <w:t>种算法的计算过程和结果。前</w:t>
      </w:r>
      <w:r>
        <w:rPr>
          <w:rFonts w:ascii="Times New Roman" w:hAnsi="Times New Roman"/>
          <w:spacing w:val="10"/>
          <w:sz w:val="21"/>
          <w:szCs w:val="21"/>
          <w:lang w:eastAsia="zh-CN"/>
        </w:rPr>
        <w:t>3</w:t>
      </w:r>
      <w:r>
        <w:rPr>
          <w:rFonts w:ascii="Times New Roman" w:hAnsi="Times New Roman"/>
          <w:spacing w:val="10"/>
          <w:sz w:val="21"/>
          <w:szCs w:val="21"/>
          <w:lang w:eastAsia="zh-CN"/>
        </w:rPr>
        <w:t>个页面</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必产生缺页，于是，</w:t>
      </w:r>
      <w:r>
        <w:rPr>
          <w:rFonts w:ascii="Times New Roman" w:hAnsi="Times New Roman"/>
          <w:spacing w:val="10"/>
          <w:sz w:val="21"/>
          <w:szCs w:val="21"/>
          <w:lang w:eastAsia="zh-CN"/>
        </w:rPr>
        <w:t>OPT</w:t>
      </w:r>
      <w:r>
        <w:rPr>
          <w:rFonts w:ascii="Times New Roman" w:hAnsi="Times New Roman"/>
          <w:spacing w:val="10"/>
          <w:sz w:val="21"/>
          <w:szCs w:val="21"/>
          <w:lang w:eastAsia="zh-CN"/>
        </w:rPr>
        <w:t>算法共产生</w:t>
      </w:r>
      <w:r>
        <w:rPr>
          <w:rFonts w:ascii="Times New Roman" w:hAnsi="Times New Roman"/>
          <w:spacing w:val="10"/>
          <w:sz w:val="21"/>
          <w:szCs w:val="21"/>
          <w:lang w:eastAsia="zh-CN"/>
        </w:rPr>
        <w:t>6</w:t>
      </w:r>
      <w:r>
        <w:rPr>
          <w:rFonts w:ascii="Times New Roman" w:hAnsi="Times New Roman"/>
          <w:spacing w:val="10"/>
          <w:sz w:val="21"/>
          <w:szCs w:val="21"/>
          <w:lang w:eastAsia="zh-CN"/>
        </w:rPr>
        <w:t>次缺页异常；</w:t>
      </w:r>
      <w:r>
        <w:rPr>
          <w:rFonts w:ascii="Times New Roman" w:hAnsi="Times New Roman"/>
          <w:spacing w:val="10"/>
          <w:sz w:val="21"/>
          <w:szCs w:val="21"/>
          <w:lang w:eastAsia="zh-CN"/>
        </w:rPr>
        <w:t xml:space="preserve">LRU </w:t>
      </w:r>
      <w:r>
        <w:rPr>
          <w:rFonts w:ascii="Times New Roman" w:hAnsi="Times New Roman"/>
          <w:spacing w:val="10"/>
          <w:sz w:val="21"/>
          <w:szCs w:val="21"/>
          <w:lang w:eastAsia="zh-CN"/>
        </w:rPr>
        <w:t>算法产生</w:t>
      </w:r>
      <w:r>
        <w:rPr>
          <w:rFonts w:ascii="Times New Roman" w:hAnsi="Times New Roman"/>
          <w:spacing w:val="10"/>
          <w:sz w:val="21"/>
          <w:szCs w:val="21"/>
          <w:lang w:eastAsia="zh-CN"/>
        </w:rPr>
        <w:t>7</w:t>
      </w:r>
      <w:r>
        <w:rPr>
          <w:rFonts w:ascii="Times New Roman" w:hAnsi="Times New Roman"/>
          <w:spacing w:val="10"/>
          <w:sz w:val="21"/>
          <w:szCs w:val="21"/>
          <w:lang w:eastAsia="zh-CN"/>
        </w:rPr>
        <w:t>次缺页异常；</w:t>
      </w:r>
      <w:r>
        <w:rPr>
          <w:rFonts w:ascii="Times New Roman" w:hAnsi="Times New Roman"/>
          <w:spacing w:val="10"/>
          <w:sz w:val="21"/>
          <w:szCs w:val="21"/>
          <w:lang w:eastAsia="zh-CN"/>
        </w:rPr>
        <w:t>FIFO</w:t>
      </w:r>
      <w:r>
        <w:rPr>
          <w:rFonts w:ascii="Times New Roman" w:hAnsi="Times New Roman"/>
          <w:spacing w:val="10"/>
          <w:sz w:val="21"/>
          <w:szCs w:val="21"/>
          <w:lang w:eastAsia="zh-CN"/>
        </w:rPr>
        <w:t>算法共产生</w:t>
      </w:r>
      <w:r>
        <w:rPr>
          <w:rFonts w:ascii="Times New Roman" w:hAnsi="Times New Roman"/>
          <w:spacing w:val="10"/>
          <w:sz w:val="21"/>
          <w:szCs w:val="21"/>
          <w:lang w:eastAsia="zh-CN"/>
        </w:rPr>
        <w:t>9</w:t>
      </w:r>
      <w:r>
        <w:rPr>
          <w:rFonts w:ascii="Times New Roman" w:hAnsi="Times New Roman"/>
          <w:spacing w:val="10"/>
          <w:sz w:val="21"/>
          <w:szCs w:val="21"/>
          <w:lang w:eastAsia="zh-CN"/>
        </w:rPr>
        <w:t>次缺页异常；</w:t>
      </w:r>
      <w:r>
        <w:rPr>
          <w:rFonts w:ascii="Times New Roman" w:hAnsi="Times New Roman"/>
          <w:spacing w:val="10"/>
          <w:sz w:val="21"/>
          <w:szCs w:val="21"/>
          <w:lang w:eastAsia="zh-CN"/>
        </w:rPr>
        <w:t>Clock</w:t>
      </w:r>
      <w:r>
        <w:rPr>
          <w:rFonts w:ascii="Times New Roman" w:hAnsi="Times New Roman"/>
          <w:spacing w:val="10"/>
          <w:sz w:val="21"/>
          <w:szCs w:val="21"/>
          <w:lang w:eastAsia="zh-CN"/>
        </w:rPr>
        <w:t>算法共产生</w:t>
      </w:r>
      <w:r>
        <w:rPr>
          <w:rFonts w:ascii="Times New Roman" w:hAnsi="Times New Roman"/>
          <w:spacing w:val="10"/>
          <w:sz w:val="21"/>
          <w:szCs w:val="21"/>
          <w:lang w:eastAsia="zh-CN"/>
        </w:rPr>
        <w:t>8</w:t>
      </w:r>
      <w:r>
        <w:rPr>
          <w:rFonts w:ascii="Times New Roman" w:hAnsi="Times New Roman"/>
          <w:spacing w:val="10"/>
          <w:sz w:val="21"/>
          <w:szCs w:val="21"/>
          <w:lang w:eastAsia="zh-CN"/>
        </w:rPr>
        <w:t>次缺页异常，图中</w:t>
      </w:r>
      <w:r>
        <w:rPr>
          <w:rFonts w:ascii="Times New Roman" w:hAnsi="Times New Roman"/>
          <w:spacing w:val="10"/>
          <w:sz w:val="21"/>
          <w:szCs w:val="21"/>
          <w:lang w:eastAsia="zh-CN"/>
        </w:rPr>
        <w:t>*</w:t>
      </w:r>
      <w:r>
        <w:rPr>
          <w:rFonts w:ascii="Times New Roman" w:hAnsi="Times New Roman"/>
          <w:spacing w:val="10"/>
          <w:sz w:val="21"/>
          <w:szCs w:val="21"/>
          <w:lang w:eastAsia="zh-CN"/>
        </w:rPr>
        <w:t>表示相应页面的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lastRenderedPageBreak/>
        <w:t>箭头</w:t>
      </w:r>
      <w:r>
        <w:rPr>
          <w:rFonts w:ascii="Times New Roman" w:hAnsi="Times New Roman"/>
          <w:spacing w:val="10"/>
          <w:sz w:val="21"/>
          <w:szCs w:val="21"/>
          <w:lang w:eastAsia="zh-CN"/>
        </w:rPr>
        <w:t>“→”</w:t>
      </w:r>
      <w:r>
        <w:rPr>
          <w:rFonts w:ascii="Times New Roman" w:hAnsi="Times New Roman"/>
          <w:spacing w:val="10"/>
          <w:sz w:val="21"/>
          <w:szCs w:val="21"/>
          <w:lang w:eastAsia="zh-CN"/>
        </w:rPr>
        <w:t>表示指针的当前位置，当第一次引用</w:t>
      </w:r>
      <w:r>
        <w:rPr>
          <w:rFonts w:ascii="Times New Roman" w:hAnsi="Times New Roman"/>
          <w:spacing w:val="10"/>
          <w:sz w:val="21"/>
          <w:szCs w:val="21"/>
          <w:lang w:eastAsia="zh-CN"/>
        </w:rPr>
        <w:t>Page5</w:t>
      </w:r>
      <w:r>
        <w:rPr>
          <w:rFonts w:ascii="Times New Roman" w:hAnsi="Times New Roman"/>
          <w:spacing w:val="10"/>
          <w:sz w:val="21"/>
          <w:szCs w:val="21"/>
          <w:lang w:eastAsia="zh-CN"/>
        </w:rPr>
        <w:t>时，由于此时循环队列中所有页面的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均为</w:t>
      </w:r>
      <w:r>
        <w:rPr>
          <w:rFonts w:ascii="Times New Roman" w:hAnsi="Times New Roman"/>
          <w:spacing w:val="10"/>
          <w:sz w:val="21"/>
          <w:szCs w:val="21"/>
          <w:lang w:eastAsia="zh-CN"/>
        </w:rPr>
        <w:t>1</w:t>
      </w:r>
      <w:r>
        <w:rPr>
          <w:rFonts w:ascii="Times New Roman" w:hAnsi="Times New Roman"/>
          <w:spacing w:val="10"/>
          <w:sz w:val="21"/>
          <w:szCs w:val="21"/>
          <w:lang w:eastAsia="zh-CN"/>
        </w:rPr>
        <w:t>，所以指针绕过一圈并指向</w:t>
      </w:r>
      <w:r>
        <w:rPr>
          <w:rFonts w:ascii="Times New Roman" w:hAnsi="Times New Roman"/>
          <w:spacing w:val="10"/>
          <w:sz w:val="21"/>
          <w:szCs w:val="21"/>
          <w:lang w:eastAsia="zh-CN"/>
        </w:rPr>
        <w:t>Page2</w:t>
      </w:r>
      <w:r>
        <w:rPr>
          <w:rFonts w:ascii="Times New Roman" w:hAnsi="Times New Roman"/>
          <w:spacing w:val="10"/>
          <w:sz w:val="21"/>
          <w:szCs w:val="21"/>
          <w:lang w:eastAsia="zh-CN"/>
        </w:rPr>
        <w:t>，故</w:t>
      </w:r>
      <w:r>
        <w:rPr>
          <w:rFonts w:ascii="Times New Roman" w:hAnsi="Times New Roman"/>
          <w:spacing w:val="10"/>
          <w:sz w:val="21"/>
          <w:szCs w:val="21"/>
          <w:lang w:eastAsia="zh-CN"/>
        </w:rPr>
        <w:t>Page5</w:t>
      </w:r>
      <w:r>
        <w:rPr>
          <w:rFonts w:ascii="Times New Roman" w:hAnsi="Times New Roman"/>
          <w:spacing w:val="10"/>
          <w:sz w:val="21"/>
          <w:szCs w:val="21"/>
          <w:lang w:eastAsia="zh-CN"/>
        </w:rPr>
        <w:t>替换</w:t>
      </w:r>
      <w:r>
        <w:rPr>
          <w:rFonts w:ascii="Times New Roman" w:hAnsi="Times New Roman"/>
          <w:spacing w:val="10"/>
          <w:sz w:val="21"/>
          <w:szCs w:val="21"/>
          <w:lang w:eastAsia="zh-CN"/>
        </w:rPr>
        <w:t>Page2</w:t>
      </w:r>
      <w:r>
        <w:rPr>
          <w:rFonts w:ascii="Times New Roman" w:hAnsi="Times New Roman"/>
          <w:spacing w:val="10"/>
          <w:sz w:val="21"/>
          <w:szCs w:val="21"/>
          <w:lang w:eastAsia="zh-CN"/>
        </w:rPr>
        <w:t>，同时</w:t>
      </w:r>
      <w:r>
        <w:rPr>
          <w:rFonts w:ascii="Times New Roman" w:hAnsi="Times New Roman"/>
          <w:spacing w:val="10"/>
          <w:sz w:val="21"/>
          <w:szCs w:val="21"/>
          <w:lang w:eastAsia="zh-CN"/>
        </w:rPr>
        <w:t xml:space="preserve"> Page3</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Page1</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置</w:t>
      </w:r>
      <w:r>
        <w:rPr>
          <w:rFonts w:ascii="Times New Roman" w:hAnsi="Times New Roman"/>
          <w:spacing w:val="10"/>
          <w:sz w:val="21"/>
          <w:szCs w:val="21"/>
          <w:lang w:eastAsia="zh-CN"/>
        </w:rPr>
        <w:t>0</w:t>
      </w:r>
      <w:r>
        <w:rPr>
          <w:rFonts w:ascii="Times New Roman" w:hAnsi="Times New Roman"/>
          <w:spacing w:val="10"/>
          <w:sz w:val="21"/>
          <w:szCs w:val="21"/>
          <w:lang w:eastAsia="zh-CN"/>
        </w:rPr>
        <w:t>；接着引用</w:t>
      </w:r>
      <w:r>
        <w:rPr>
          <w:rFonts w:ascii="Times New Roman" w:hAnsi="Times New Roman"/>
          <w:spacing w:val="10"/>
          <w:sz w:val="21"/>
          <w:szCs w:val="21"/>
          <w:lang w:eastAsia="zh-CN"/>
        </w:rPr>
        <w:t>Page2</w:t>
      </w:r>
      <w:r>
        <w:rPr>
          <w:rFonts w:ascii="Times New Roman" w:hAnsi="Times New Roman"/>
          <w:spacing w:val="10"/>
          <w:sz w:val="21"/>
          <w:szCs w:val="21"/>
          <w:lang w:eastAsia="zh-CN"/>
        </w:rPr>
        <w:t>时，很容易看出应淘汰</w:t>
      </w:r>
      <w:r>
        <w:rPr>
          <w:rFonts w:ascii="Times New Roman" w:hAnsi="Times New Roman"/>
          <w:spacing w:val="10"/>
          <w:sz w:val="21"/>
          <w:szCs w:val="21"/>
          <w:lang w:eastAsia="zh-CN"/>
        </w:rPr>
        <w:t>Page3</w:t>
      </w:r>
      <w:r>
        <w:rPr>
          <w:rFonts w:ascii="Times New Roman" w:hAnsi="Times New Roman"/>
          <w:spacing w:val="10"/>
          <w:sz w:val="21"/>
          <w:szCs w:val="21"/>
          <w:lang w:eastAsia="zh-CN"/>
        </w:rPr>
        <w:t>，所以</w:t>
      </w:r>
      <w:r>
        <w:rPr>
          <w:rFonts w:ascii="Times New Roman" w:hAnsi="Times New Roman"/>
          <w:spacing w:val="10"/>
          <w:sz w:val="21"/>
          <w:szCs w:val="21"/>
          <w:lang w:eastAsia="zh-CN"/>
        </w:rPr>
        <w:t>Page2</w:t>
      </w:r>
      <w:r>
        <w:rPr>
          <w:rFonts w:ascii="Times New Roman" w:hAnsi="Times New Roman"/>
          <w:spacing w:val="10"/>
          <w:sz w:val="21"/>
          <w:szCs w:val="21"/>
          <w:lang w:eastAsia="zh-CN"/>
        </w:rPr>
        <w:t>替换</w:t>
      </w:r>
      <w:r>
        <w:rPr>
          <w:rFonts w:ascii="Times New Roman" w:hAnsi="Times New Roman"/>
          <w:spacing w:val="10"/>
          <w:sz w:val="21"/>
          <w:szCs w:val="21"/>
          <w:lang w:eastAsia="zh-CN"/>
        </w:rPr>
        <w:t>Page3</w:t>
      </w:r>
      <w:r>
        <w:rPr>
          <w:rFonts w:ascii="Times New Roman" w:hAnsi="Times New Roman"/>
          <w:spacing w:val="10"/>
          <w:sz w:val="21"/>
          <w:szCs w:val="21"/>
          <w:lang w:eastAsia="zh-CN"/>
        </w:rPr>
        <w:t>；同样，当引用</w:t>
      </w:r>
      <w:r>
        <w:rPr>
          <w:rFonts w:ascii="Times New Roman" w:hAnsi="Times New Roman"/>
          <w:spacing w:val="10"/>
          <w:sz w:val="21"/>
          <w:szCs w:val="21"/>
          <w:lang w:eastAsia="zh-CN"/>
        </w:rPr>
        <w:t xml:space="preserve"> Page4</w:t>
      </w:r>
      <w:r>
        <w:rPr>
          <w:rFonts w:ascii="Times New Roman" w:hAnsi="Times New Roman"/>
          <w:spacing w:val="10"/>
          <w:sz w:val="21"/>
          <w:szCs w:val="21"/>
          <w:lang w:eastAsia="zh-CN"/>
        </w:rPr>
        <w:t>时，</w:t>
      </w:r>
      <w:r>
        <w:rPr>
          <w:rFonts w:ascii="Times New Roman" w:hAnsi="Times New Roman"/>
          <w:spacing w:val="10"/>
          <w:sz w:val="21"/>
          <w:szCs w:val="21"/>
          <w:lang w:eastAsia="zh-CN"/>
        </w:rPr>
        <w:t>Page4</w:t>
      </w:r>
      <w:r>
        <w:rPr>
          <w:rFonts w:ascii="Times New Roman" w:hAnsi="Times New Roman"/>
          <w:spacing w:val="10"/>
          <w:sz w:val="21"/>
          <w:szCs w:val="21"/>
          <w:lang w:eastAsia="zh-CN"/>
        </w:rPr>
        <w:t>替换</w:t>
      </w:r>
      <w:r>
        <w:rPr>
          <w:rFonts w:ascii="Times New Roman" w:hAnsi="Times New Roman"/>
          <w:spacing w:val="10"/>
          <w:sz w:val="21"/>
          <w:szCs w:val="21"/>
          <w:lang w:eastAsia="zh-CN"/>
        </w:rPr>
        <w:t>Page1</w:t>
      </w:r>
      <w:r>
        <w:rPr>
          <w:rFonts w:ascii="Times New Roman" w:hAnsi="Times New Roman"/>
          <w:spacing w:val="10"/>
          <w:sz w:val="21"/>
          <w:szCs w:val="21"/>
          <w:lang w:eastAsia="zh-CN"/>
        </w:rPr>
        <w:t>；第</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二次引用</w:t>
      </w:r>
      <w:r>
        <w:rPr>
          <w:rFonts w:ascii="Times New Roman" w:hAnsi="Times New Roman"/>
          <w:spacing w:val="10"/>
          <w:sz w:val="21"/>
          <w:szCs w:val="21"/>
          <w:lang w:eastAsia="zh-CN"/>
        </w:rPr>
        <w:t>Page3</w:t>
      </w:r>
      <w:r>
        <w:rPr>
          <w:rFonts w:ascii="Times New Roman" w:hAnsi="Times New Roman"/>
          <w:spacing w:val="10"/>
          <w:sz w:val="21"/>
          <w:szCs w:val="21"/>
          <w:lang w:eastAsia="zh-CN"/>
        </w:rPr>
        <w:t>时，循环队列中所有页面的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再次为</w:t>
      </w:r>
      <w:r>
        <w:rPr>
          <w:rFonts w:ascii="Times New Roman" w:hAnsi="Times New Roman"/>
          <w:spacing w:val="10"/>
          <w:sz w:val="21"/>
          <w:szCs w:val="21"/>
          <w:lang w:eastAsia="zh-CN"/>
        </w:rPr>
        <w:t>1</w:t>
      </w:r>
      <w:r>
        <w:rPr>
          <w:rFonts w:ascii="Times New Roman" w:hAnsi="Times New Roman"/>
          <w:spacing w:val="10"/>
          <w:sz w:val="21"/>
          <w:szCs w:val="21"/>
          <w:lang w:eastAsia="zh-CN"/>
        </w:rPr>
        <w:t>，因此，指针绕过一圈后</w:t>
      </w:r>
      <w:r>
        <w:rPr>
          <w:rFonts w:ascii="Times New Roman" w:hAnsi="Times New Roman"/>
          <w:spacing w:val="10"/>
          <w:sz w:val="21"/>
          <w:szCs w:val="21"/>
          <w:lang w:eastAsia="zh-CN"/>
        </w:rPr>
        <w:t>Page3</w:t>
      </w:r>
      <w:r>
        <w:rPr>
          <w:rFonts w:ascii="Times New Roman" w:hAnsi="Times New Roman"/>
          <w:spacing w:val="10"/>
          <w:sz w:val="21"/>
          <w:szCs w:val="21"/>
          <w:lang w:eastAsia="zh-CN"/>
        </w:rPr>
        <w:t>替换</w:t>
      </w:r>
      <w:r>
        <w:rPr>
          <w:rFonts w:ascii="Times New Roman" w:hAnsi="Times New Roman"/>
          <w:spacing w:val="10"/>
          <w:sz w:val="21"/>
          <w:szCs w:val="21"/>
          <w:lang w:eastAsia="zh-CN"/>
        </w:rPr>
        <w:t>Page5</w:t>
      </w:r>
      <w:r>
        <w:rPr>
          <w:rFonts w:ascii="Times New Roman" w:hAnsi="Times New Roman"/>
          <w:spacing w:val="10"/>
          <w:sz w:val="21"/>
          <w:szCs w:val="21"/>
          <w:lang w:eastAsia="zh-CN"/>
        </w:rPr>
        <w:t>；当再次引用</w:t>
      </w:r>
      <w:r>
        <w:rPr>
          <w:rFonts w:ascii="Times New Roman" w:hAnsi="Times New Roman"/>
          <w:spacing w:val="10"/>
          <w:sz w:val="21"/>
          <w:szCs w:val="21"/>
          <w:lang w:eastAsia="zh-CN"/>
        </w:rPr>
        <w:t>Page2</w:t>
      </w:r>
      <w:r>
        <w:rPr>
          <w:rFonts w:ascii="Times New Roman" w:hAnsi="Times New Roman"/>
          <w:spacing w:val="10"/>
          <w:sz w:val="21"/>
          <w:szCs w:val="21"/>
          <w:lang w:eastAsia="zh-CN"/>
        </w:rPr>
        <w:t>时，循环队列中</w:t>
      </w:r>
      <w:r>
        <w:rPr>
          <w:rFonts w:ascii="Times New Roman" w:hAnsi="Times New Roman"/>
          <w:spacing w:val="10"/>
          <w:sz w:val="21"/>
          <w:szCs w:val="21"/>
          <w:lang w:eastAsia="zh-CN"/>
        </w:rPr>
        <w:t>3</w:t>
      </w:r>
      <w:r>
        <w:rPr>
          <w:rFonts w:ascii="Times New Roman" w:hAnsi="Times New Roman"/>
          <w:spacing w:val="10"/>
          <w:sz w:val="21"/>
          <w:szCs w:val="21"/>
          <w:lang w:eastAsia="zh-CN"/>
        </w:rPr>
        <w:t>个页面：</w:t>
      </w:r>
      <w:r>
        <w:rPr>
          <w:rFonts w:ascii="Times New Roman" w:hAnsi="Times New Roman"/>
          <w:spacing w:val="10"/>
          <w:sz w:val="21"/>
          <w:szCs w:val="21"/>
          <w:lang w:eastAsia="zh-CN"/>
        </w:rPr>
        <w:t>Page3</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Page2</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1</w:t>
      </w:r>
      <w:r>
        <w:rPr>
          <w:rFonts w:ascii="Times New Roman" w:hAnsi="Times New Roman"/>
          <w:spacing w:val="10"/>
          <w:sz w:val="21"/>
          <w:szCs w:val="21"/>
          <w:lang w:eastAsia="zh-CN"/>
        </w:rPr>
        <w:t>和</w:t>
      </w:r>
      <w:r>
        <w:rPr>
          <w:rFonts w:ascii="Times New Roman" w:hAnsi="Times New Roman"/>
          <w:spacing w:val="10"/>
          <w:sz w:val="21"/>
          <w:szCs w:val="21"/>
          <w:lang w:eastAsia="zh-CN"/>
        </w:rPr>
        <w:t>Page4</w:t>
      </w:r>
      <w:r>
        <w:rPr>
          <w:rFonts w:ascii="Times New Roman" w:hAnsi="Times New Roman"/>
          <w:spacing w:val="10"/>
          <w:sz w:val="21"/>
          <w:szCs w:val="21"/>
          <w:lang w:eastAsia="zh-CN"/>
        </w:rPr>
        <w:t>的</w:t>
      </w:r>
      <w:r>
        <w:rPr>
          <w:rFonts w:ascii="Times New Roman" w:hAnsi="Times New Roman"/>
          <w:spacing w:val="10"/>
          <w:sz w:val="21"/>
          <w:szCs w:val="21"/>
          <w:lang w:eastAsia="zh-CN"/>
        </w:rPr>
        <w:t>“</w:t>
      </w:r>
      <w:r>
        <w:rPr>
          <w:rFonts w:ascii="Times New Roman" w:hAnsi="Times New Roman"/>
          <w:spacing w:val="10"/>
          <w:sz w:val="21"/>
          <w:szCs w:val="21"/>
          <w:lang w:eastAsia="zh-CN"/>
        </w:rPr>
        <w:t>引用位</w:t>
      </w:r>
      <w:r>
        <w:rPr>
          <w:rFonts w:ascii="Times New Roman" w:hAnsi="Times New Roman"/>
          <w:spacing w:val="10"/>
          <w:sz w:val="21"/>
          <w:szCs w:val="21"/>
          <w:lang w:eastAsia="zh-CN"/>
        </w:rPr>
        <w:t>”</w:t>
      </w:r>
      <w:r>
        <w:rPr>
          <w:rFonts w:ascii="Times New Roman" w:hAnsi="Times New Roman"/>
          <w:spacing w:val="10"/>
          <w:sz w:val="21"/>
          <w:szCs w:val="21"/>
          <w:lang w:eastAsia="zh-CN"/>
        </w:rPr>
        <w:t>为</w:t>
      </w:r>
      <w:r>
        <w:rPr>
          <w:rFonts w:ascii="Times New Roman" w:hAnsi="Times New Roman"/>
          <w:spacing w:val="10"/>
          <w:sz w:val="21"/>
          <w:szCs w:val="21"/>
          <w:lang w:eastAsia="zh-CN"/>
        </w:rPr>
        <w:t>0</w:t>
      </w:r>
      <w:r>
        <w:rPr>
          <w:rFonts w:ascii="Times New Roman" w:hAnsi="Times New Roman"/>
          <w:spacing w:val="10"/>
          <w:sz w:val="21"/>
          <w:szCs w:val="21"/>
          <w:lang w:eastAsia="zh-CN"/>
        </w:rPr>
        <w:t>，且指针指向</w:t>
      </w:r>
      <w:r>
        <w:rPr>
          <w:rFonts w:ascii="Times New Roman" w:hAnsi="Times New Roman"/>
          <w:spacing w:val="10"/>
          <w:sz w:val="21"/>
          <w:szCs w:val="21"/>
          <w:lang w:eastAsia="zh-CN"/>
        </w:rPr>
        <w:t>Page2</w:t>
      </w:r>
      <w:r>
        <w:rPr>
          <w:rFonts w:ascii="Times New Roman" w:hAnsi="Times New Roman"/>
          <w:spacing w:val="10"/>
          <w:sz w:val="21"/>
          <w:szCs w:val="21"/>
          <w:lang w:eastAsia="zh-CN"/>
        </w:rPr>
        <w:t>，所以，第三次引用</w:t>
      </w:r>
      <w:r>
        <w:rPr>
          <w:rFonts w:ascii="Times New Roman" w:hAnsi="Times New Roman"/>
          <w:spacing w:val="10"/>
          <w:sz w:val="21"/>
          <w:szCs w:val="21"/>
          <w:lang w:eastAsia="zh-CN"/>
        </w:rPr>
        <w:t>Page5</w:t>
      </w:r>
      <w:r>
        <w:rPr>
          <w:rFonts w:ascii="Times New Roman" w:hAnsi="Times New Roman"/>
          <w:spacing w:val="10"/>
          <w:sz w:val="21"/>
          <w:szCs w:val="21"/>
          <w:lang w:eastAsia="zh-CN"/>
        </w:rPr>
        <w:t>时，显然应替换</w:t>
      </w:r>
      <w:r>
        <w:rPr>
          <w:rFonts w:ascii="Times New Roman" w:hAnsi="Times New Roman"/>
          <w:spacing w:val="10"/>
          <w:sz w:val="21"/>
          <w:szCs w:val="21"/>
          <w:lang w:eastAsia="zh-CN"/>
        </w:rPr>
        <w:t>Page4</w:t>
      </w:r>
      <w:r>
        <w:rPr>
          <w:rFonts w:ascii="Times New Roman" w:hAnsi="Times New Roman"/>
          <w:spacing w:val="10"/>
          <w:sz w:val="21"/>
          <w:szCs w:val="21"/>
          <w:lang w:eastAsia="zh-CN"/>
        </w:rPr>
        <w:t>。可以看出</w:t>
      </w:r>
      <w:r>
        <w:rPr>
          <w:rFonts w:ascii="Times New Roman" w:hAnsi="Times New Roman"/>
          <w:spacing w:val="10"/>
          <w:sz w:val="21"/>
          <w:szCs w:val="21"/>
          <w:lang w:eastAsia="zh-CN"/>
        </w:rPr>
        <w:t>FIFO</w:t>
      </w:r>
      <w:r>
        <w:rPr>
          <w:rFonts w:ascii="Times New Roman" w:hAnsi="Times New Roman"/>
          <w:spacing w:val="10"/>
          <w:sz w:val="21"/>
          <w:szCs w:val="21"/>
          <w:lang w:eastAsia="zh-CN"/>
        </w:rPr>
        <w:t>算法的性能最差，</w:t>
      </w:r>
      <w:r>
        <w:rPr>
          <w:rFonts w:ascii="Times New Roman" w:hAnsi="Times New Roman"/>
          <w:spacing w:val="10"/>
          <w:sz w:val="21"/>
          <w:szCs w:val="21"/>
          <w:lang w:eastAsia="zh-CN"/>
        </w:rPr>
        <w:t>OPT</w:t>
      </w:r>
      <w:r>
        <w:rPr>
          <w:rFonts w:ascii="Times New Roman" w:hAnsi="Times New Roman"/>
          <w:spacing w:val="10"/>
          <w:sz w:val="21"/>
          <w:szCs w:val="21"/>
          <w:lang w:eastAsia="zh-CN"/>
        </w:rPr>
        <w:t>算法性能最好，而</w:t>
      </w:r>
      <w:r>
        <w:rPr>
          <w:rFonts w:ascii="Times New Roman" w:hAnsi="Times New Roman"/>
          <w:spacing w:val="10"/>
          <w:sz w:val="21"/>
          <w:szCs w:val="21"/>
          <w:lang w:eastAsia="zh-CN"/>
        </w:rPr>
        <w:t>Clock</w:t>
      </w:r>
      <w:r>
        <w:rPr>
          <w:rFonts w:ascii="Times New Roman" w:hAnsi="Times New Roman"/>
          <w:spacing w:val="10"/>
          <w:sz w:val="21"/>
          <w:szCs w:val="21"/>
          <w:lang w:eastAsia="zh-CN"/>
        </w:rPr>
        <w:t>算法与</w:t>
      </w:r>
      <w:r>
        <w:rPr>
          <w:rFonts w:ascii="Times New Roman" w:hAnsi="Times New Roman"/>
          <w:spacing w:val="10"/>
          <w:sz w:val="21"/>
          <w:szCs w:val="21"/>
          <w:lang w:eastAsia="zh-CN"/>
        </w:rPr>
        <w:t>LRU</w:t>
      </w:r>
      <w:r>
        <w:rPr>
          <w:rFonts w:ascii="Times New Roman" w:hAnsi="Times New Roman"/>
          <w:spacing w:val="10"/>
          <w:sz w:val="21"/>
          <w:szCs w:val="21"/>
          <w:lang w:eastAsia="zh-CN"/>
        </w:rPr>
        <w:t>算法的性能十分接近。</w:t>
      </w:r>
    </w:p>
    <w:p w14:paraId="5624A09C" w14:textId="711C0E4C"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noProof/>
          <w:spacing w:val="8"/>
          <w:position w:val="-1"/>
          <w:sz w:val="20"/>
          <w:szCs w:val="20"/>
          <w:lang w:eastAsia="zh-CN"/>
        </w:rPr>
        <mc:AlternateContent>
          <mc:Choice Requires="wpg">
            <w:drawing>
              <wp:anchor distT="0" distB="0" distL="114300" distR="114300" simplePos="0" relativeHeight="251672576" behindDoc="1" locked="0" layoutInCell="1" allowOverlap="1" wp14:anchorId="0DC51D1A" wp14:editId="1324429C">
                <wp:simplePos x="0" y="0"/>
                <wp:positionH relativeFrom="page">
                  <wp:posOffset>1356995</wp:posOffset>
                </wp:positionH>
                <wp:positionV relativeFrom="paragraph">
                  <wp:posOffset>62865</wp:posOffset>
                </wp:positionV>
                <wp:extent cx="4923790" cy="4248785"/>
                <wp:effectExtent l="4445" t="1270" r="0" b="0"/>
                <wp:wrapNone/>
                <wp:docPr id="130" name="组合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3790" cy="4248785"/>
                          <a:chOff x="960" y="379"/>
                          <a:chExt cx="7754" cy="6691"/>
                        </a:xfrm>
                      </wpg:grpSpPr>
                      <wpg:grpSp>
                        <wpg:cNvPr id="131" name="组合 64"/>
                        <wpg:cNvGrpSpPr>
                          <a:grpSpLocks/>
                        </wpg:cNvGrpSpPr>
                        <wpg:grpSpPr bwMode="auto">
                          <a:xfrm>
                            <a:off x="962" y="382"/>
                            <a:ext cx="7750" cy="6686"/>
                            <a:chOff x="962" y="382"/>
                            <a:chExt cx="7750" cy="6686"/>
                          </a:xfrm>
                        </wpg:grpSpPr>
                        <wps:wsp>
                          <wps:cNvPr id="132" name="任意多边形 66"/>
                          <wps:cNvSpPr>
                            <a:spLocks/>
                          </wps:cNvSpPr>
                          <wps:spPr bwMode="auto">
                            <a:xfrm>
                              <a:off x="962" y="382"/>
                              <a:ext cx="7750" cy="6686"/>
                            </a:xfrm>
                            <a:custGeom>
                              <a:avLst/>
                              <a:gdLst>
                                <a:gd name="T0" fmla="+- 0 962 962"/>
                                <a:gd name="T1" fmla="*/ T0 w 7750"/>
                                <a:gd name="T2" fmla="+- 0 7068 382"/>
                                <a:gd name="T3" fmla="*/ 7068 h 6686"/>
                                <a:gd name="T4" fmla="+- 0 8712 962"/>
                                <a:gd name="T5" fmla="*/ T4 w 7750"/>
                                <a:gd name="T6" fmla="+- 0 7068 382"/>
                                <a:gd name="T7" fmla="*/ 7068 h 6686"/>
                                <a:gd name="T8" fmla="+- 0 8712 962"/>
                                <a:gd name="T9" fmla="*/ T8 w 7750"/>
                                <a:gd name="T10" fmla="+- 0 382 382"/>
                                <a:gd name="T11" fmla="*/ 382 h 6686"/>
                                <a:gd name="T12" fmla="+- 0 962 962"/>
                                <a:gd name="T13" fmla="*/ T12 w 7750"/>
                                <a:gd name="T14" fmla="+- 0 382 382"/>
                                <a:gd name="T15" fmla="*/ 382 h 6686"/>
                                <a:gd name="T16" fmla="+- 0 962 962"/>
                                <a:gd name="T17" fmla="*/ T16 w 7750"/>
                                <a:gd name="T18" fmla="+- 0 7068 382"/>
                                <a:gd name="T19" fmla="*/ 7068 h 6686"/>
                              </a:gdLst>
                              <a:ahLst/>
                              <a:cxnLst>
                                <a:cxn ang="0">
                                  <a:pos x="T1" y="T3"/>
                                </a:cxn>
                                <a:cxn ang="0">
                                  <a:pos x="T5" y="T7"/>
                                </a:cxn>
                                <a:cxn ang="0">
                                  <a:pos x="T9" y="T11"/>
                                </a:cxn>
                                <a:cxn ang="0">
                                  <a:pos x="T13" y="T15"/>
                                </a:cxn>
                                <a:cxn ang="0">
                                  <a:pos x="T17" y="T19"/>
                                </a:cxn>
                              </a:cxnLst>
                              <a:rect l="0" t="0" r="r" b="b"/>
                              <a:pathLst>
                                <a:path w="7750" h="6686">
                                  <a:moveTo>
                                    <a:pt x="0" y="6686"/>
                                  </a:moveTo>
                                  <a:lnTo>
                                    <a:pt x="7750" y="6686"/>
                                  </a:lnTo>
                                  <a:lnTo>
                                    <a:pt x="7750" y="0"/>
                                  </a:lnTo>
                                  <a:lnTo>
                                    <a:pt x="0" y="0"/>
                                  </a:lnTo>
                                  <a:lnTo>
                                    <a:pt x="0" y="6686"/>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 name="图片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960" y="379"/>
                              <a:ext cx="7754" cy="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3644B79D" id="组合 130" o:spid="_x0000_s1026" style="position:absolute;left:0;text-align:left;margin-left:106.85pt;margin-top:4.95pt;width:387.7pt;height:334.55pt;z-index:-251643904;mso-position-horizontal-relative:page" coordorigin="960,379" coordsize="7754,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">
                <v:group id="组合 64" o:spid="_x0000_s1027" style="position:absolute;left:962;top:382;width:7750;height:6686" coordorigin="962,382" coordsize="7750,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任意多边形 66" o:spid="_x0000_s1028" style="position:absolute;left:962;top:382;width:7750;height:6686;visibility:visible;mso-wrap-style:square;v-text-anchor:top" coordsize="7750,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" path="m,6686r7750,l7750,,,,,6686e" fillcolor="black" stroked="f">
                    <v:path arrowok="t" o:connecttype="custom" o:connectlocs="0,7068;7750,7068;7750,382;0,382;0,7068" o:connectangles="0,0,0,0,0"/>
                  </v:shape>
                  <v:shape id="图片 65" o:spid="_x0000_s1029" type="#_x0000_t75" style="position:absolute;left:960;top:379;width:7754;height:6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">
                    <v:imagedata r:id="rId65" o:title=""/>
                  </v:shape>
                </v:group>
                <w10:wrap anchorx="page"/>
              </v:group>
            </w:pict>
          </mc:Fallback>
        </mc:AlternateContent>
      </w:r>
    </w:p>
    <w:p w14:paraId="5632624D"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5F217CF"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388595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70D8ED3E"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4D12670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60722A0"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AC83EF8"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F24B10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DA8E410"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3421753"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09859902"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54B8AA3"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E126FCD"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4457C41E"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760B990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5FA6B20"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2EC6C7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30AC44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F190C4B"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EF9890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60B1EC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3A8591C"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4C6F7671"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B1F9CC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36CE3BF6"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0DF12B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28DE328D"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6F4621E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708FEDEA"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CA71707"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112B4C79" w14:textId="77777777" w:rsidR="000A6E29" w:rsidRDefault="000A6E29" w:rsidP="000A6E29">
      <w:pPr>
        <w:pStyle w:val="af7"/>
        <w:rPr>
          <w:rFonts w:ascii="Times New Roman" w:hAnsi="Times New Roman" w:cs="Times New Roman"/>
        </w:rPr>
      </w:pPr>
      <w:r>
        <w:rPr>
          <w:rFonts w:ascii="Times New Roman" w:hAnsi="Times New Roman" w:cs="Times New Roman"/>
        </w:rPr>
        <w:t>图</w:t>
      </w:r>
      <w:r>
        <w:rPr>
          <w:rFonts w:ascii="Times New Roman" w:hAnsi="Times New Roman" w:cs="Times New Roman"/>
        </w:rPr>
        <w:t>4-16</w:t>
      </w:r>
      <w:r>
        <w:rPr>
          <w:rFonts w:ascii="Times New Roman" w:hAnsi="Times New Roman" w:cs="Times New Roman"/>
        </w:rPr>
        <w:t xml:space="preserve">　</w:t>
      </w:r>
      <w:r>
        <w:rPr>
          <w:rFonts w:ascii="Times New Roman" w:hAnsi="Times New Roman" w:cs="Times New Roman"/>
        </w:rPr>
        <w:t>4</w:t>
      </w:r>
      <w:r>
        <w:rPr>
          <w:rFonts w:ascii="Times New Roman" w:hAnsi="Times New Roman" w:cs="Times New Roman"/>
        </w:rPr>
        <w:t>种算法的计算过程和结果</w:t>
      </w:r>
    </w:p>
    <w:p w14:paraId="45218B22" w14:textId="77777777" w:rsidR="000A6E29" w:rsidRDefault="000A6E29" w:rsidP="000A6E29">
      <w:pPr>
        <w:pStyle w:val="af7"/>
        <w:rPr>
          <w:rFonts w:ascii="Times New Roman" w:hAnsi="Times New Roman" w:cs="Times New Roman"/>
        </w:rPr>
      </w:pPr>
    </w:p>
    <w:p w14:paraId="32E374A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8. </w:t>
      </w:r>
      <w:r>
        <w:rPr>
          <w:rFonts w:ascii="Times New Roman" w:hAnsi="Times New Roman"/>
          <w:spacing w:val="10"/>
          <w:sz w:val="21"/>
          <w:szCs w:val="21"/>
          <w:lang w:eastAsia="zh-CN"/>
        </w:rPr>
        <w:t>局部页面替换算法</w:t>
      </w:r>
    </w:p>
    <w:p w14:paraId="5AFE7086"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请求分页虚存管理的目标是：找出满足当前进程访问的局部性所需要的页面，然</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后，将这些页面加载到内存中，随着程序执行阶段的变化，从一个局部集转到另一个局部集，原来局部集的页面将从内存中卸载，包含新的局部集的页面会被加载到空出来的页框中。类似情况会出现在程序访问数据的不同部分，当某个给定的进程引起缺页时，不允许通过缩小其他进程的驻留页面集来解决问题。下面所讨论的替换算法能用来解决这个难点。</w:t>
      </w:r>
    </w:p>
    <w:p w14:paraId="6E2FA05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）局部最佳页面替换算法</w:t>
      </w:r>
    </w:p>
    <w:p w14:paraId="342622E3"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1976</w:t>
      </w:r>
      <w:r>
        <w:rPr>
          <w:rFonts w:ascii="Times New Roman" w:hAnsi="Times New Roman"/>
          <w:spacing w:val="10"/>
          <w:sz w:val="21"/>
          <w:szCs w:val="21"/>
          <w:lang w:eastAsia="zh-CN"/>
        </w:rPr>
        <w:t>年，</w:t>
      </w:r>
      <w:r>
        <w:rPr>
          <w:rFonts w:ascii="Times New Roman" w:hAnsi="Times New Roman"/>
          <w:spacing w:val="10"/>
          <w:sz w:val="21"/>
          <w:szCs w:val="21"/>
          <w:lang w:eastAsia="zh-CN"/>
        </w:rPr>
        <w:t>Prieve</w:t>
      </w:r>
      <w:r>
        <w:rPr>
          <w:rFonts w:ascii="Times New Roman" w:hAnsi="Times New Roman"/>
          <w:spacing w:val="10"/>
          <w:sz w:val="21"/>
          <w:szCs w:val="21"/>
          <w:lang w:eastAsia="zh-CN"/>
        </w:rPr>
        <w:t>提出局部最佳页面替换算法（</w:t>
      </w:r>
      <w:r>
        <w:rPr>
          <w:rFonts w:ascii="Times New Roman" w:hAnsi="Times New Roman"/>
          <w:spacing w:val="10"/>
          <w:sz w:val="21"/>
          <w:szCs w:val="21"/>
          <w:lang w:eastAsia="zh-CN"/>
        </w:rPr>
        <w:t>local Minimum replacement</w:t>
      </w:r>
      <w:r>
        <w:rPr>
          <w:rFonts w:ascii="Times New Roman" w:hAnsi="Times New Roman"/>
          <w:spacing w:val="10"/>
          <w:sz w:val="21"/>
          <w:szCs w:val="21"/>
          <w:lang w:eastAsia="zh-CN"/>
        </w:rPr>
        <w:t>，</w:t>
      </w:r>
      <w:r>
        <w:rPr>
          <w:rFonts w:ascii="Times New Roman" w:hAnsi="Times New Roman"/>
          <w:spacing w:val="10"/>
          <w:sz w:val="21"/>
          <w:szCs w:val="21"/>
          <w:lang w:eastAsia="zh-CN"/>
        </w:rPr>
        <w:t>MIN</w:t>
      </w:r>
      <w:r>
        <w:rPr>
          <w:rFonts w:ascii="Times New Roman" w:hAnsi="Times New Roman"/>
          <w:spacing w:val="10"/>
          <w:sz w:val="21"/>
          <w:szCs w:val="21"/>
          <w:lang w:eastAsia="zh-CN"/>
        </w:rPr>
        <w:t>），与全局最佳替换算法类似，需要预知程序的页面引用串，再根据进程行为改变驻留页面数量，实现思想如下：进程在时刻</w:t>
      </w:r>
      <w:r>
        <w:rPr>
          <w:rFonts w:ascii="Times New Roman" w:hAnsi="Times New Roman"/>
          <w:spacing w:val="10"/>
          <w:sz w:val="21"/>
          <w:szCs w:val="21"/>
          <w:lang w:eastAsia="zh-CN"/>
        </w:rPr>
        <w:t>t</w:t>
      </w:r>
      <w:r>
        <w:rPr>
          <w:rFonts w:ascii="Times New Roman" w:hAnsi="Times New Roman"/>
          <w:spacing w:val="10"/>
          <w:sz w:val="21"/>
          <w:szCs w:val="21"/>
          <w:lang w:eastAsia="zh-CN"/>
        </w:rPr>
        <w:t>访问某页面，如果此页面不在内存中，将导致一次缺页，把此页面装入一个空闲页框。无论发生缺页与否，算法在每一步都要考虑引用串，如果此页面在时间间隔（</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）内未被再次引用，那么就移出；否则，此页面被保留在进程的驻留集中，直到再次被引用。</w:t>
      </w:r>
      <w:r>
        <w:rPr>
          <w:rFonts w:ascii="Times New Roman" w:hAnsi="Times New Roman"/>
          <w:spacing w:val="10"/>
          <w:sz w:val="21"/>
          <w:szCs w:val="21"/>
          <w:lang w:eastAsia="zh-CN"/>
        </w:rPr>
        <w:t>τ</w:t>
      </w:r>
      <w:r>
        <w:rPr>
          <w:rFonts w:ascii="Times New Roman" w:hAnsi="Times New Roman"/>
          <w:spacing w:val="10"/>
          <w:sz w:val="21"/>
          <w:szCs w:val="21"/>
          <w:lang w:eastAsia="zh-CN"/>
        </w:rPr>
        <w:t>是一个系统常量，间隔（</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）称作滑动窗口，因为，在任意给定时刻，驻留集包含这个窗口中可见的那些页面（当前引用的页面、未来的</w:t>
      </w:r>
      <w:r>
        <w:rPr>
          <w:rFonts w:ascii="Times New Roman" w:hAnsi="Times New Roman"/>
          <w:spacing w:val="10"/>
          <w:sz w:val="21"/>
          <w:szCs w:val="21"/>
          <w:lang w:eastAsia="zh-CN"/>
        </w:rPr>
        <w:t xml:space="preserve"> τ</w:t>
      </w:r>
      <w:r>
        <w:rPr>
          <w:rFonts w:ascii="Times New Roman" w:hAnsi="Times New Roman"/>
          <w:spacing w:val="10"/>
          <w:sz w:val="21"/>
          <w:szCs w:val="21"/>
          <w:lang w:eastAsia="zh-CN"/>
        </w:rPr>
        <w:t>次内存访问引用的页面），因此，窗口的实际大小为</w:t>
      </w:r>
      <w:r>
        <w:rPr>
          <w:rFonts w:ascii="Times New Roman" w:hAnsi="Times New Roman"/>
          <w:spacing w:val="10"/>
          <w:sz w:val="21"/>
          <w:szCs w:val="21"/>
          <w:lang w:eastAsia="zh-CN"/>
        </w:rPr>
        <w:t>τ</w:t>
      </w:r>
      <w:r>
        <w:rPr>
          <w:rFonts w:ascii="Times New Roman" w:hAnsi="Times New Roman"/>
          <w:spacing w:val="10"/>
          <w:sz w:val="21"/>
          <w:szCs w:val="21"/>
          <w:lang w:eastAsia="zh-CN"/>
        </w:rPr>
        <w:t>＋１。</w:t>
      </w:r>
    </w:p>
    <w:p w14:paraId="361521D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通过例子说明此算法，假如进程页面引用串为</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w:t>
      </w:r>
      <w:r>
        <w:rPr>
          <w:rFonts w:ascii="Times New Roman" w:hAnsi="Times New Roman"/>
          <w:spacing w:val="10"/>
          <w:sz w:val="21"/>
          <w:szCs w:val="21"/>
          <w:lang w:eastAsia="zh-CN"/>
        </w:rPr>
        <w:t>P2</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P5</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w:t>
      </w:r>
      <w:r>
        <w:rPr>
          <w:rFonts w:ascii="Times New Roman" w:hAnsi="Times New Roman"/>
          <w:spacing w:val="10"/>
          <w:sz w:val="21"/>
          <w:szCs w:val="21"/>
          <w:lang w:eastAsia="zh-CN"/>
        </w:rPr>
        <w:t>P5</w:t>
      </w:r>
      <w:r>
        <w:rPr>
          <w:rFonts w:ascii="Times New Roman" w:hAnsi="Times New Roman"/>
          <w:spacing w:val="10"/>
          <w:sz w:val="21"/>
          <w:szCs w:val="21"/>
          <w:lang w:eastAsia="zh-CN"/>
        </w:rPr>
        <w:t>，</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；滑动窗口</w:t>
      </w:r>
      <w:r>
        <w:rPr>
          <w:rFonts w:ascii="Times New Roman" w:hAnsi="Times New Roman"/>
          <w:spacing w:val="10"/>
          <w:sz w:val="21"/>
          <w:szCs w:val="21"/>
          <w:lang w:eastAsia="zh-CN"/>
        </w:rPr>
        <w:t>τ</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；初始时页面</w:t>
      </w:r>
      <w:r>
        <w:rPr>
          <w:rFonts w:ascii="Times New Roman" w:hAnsi="Times New Roman"/>
          <w:spacing w:val="10"/>
          <w:sz w:val="21"/>
          <w:szCs w:val="21"/>
          <w:lang w:eastAsia="zh-CN"/>
        </w:rPr>
        <w:t>P4</w:t>
      </w:r>
      <w:r>
        <w:rPr>
          <w:rFonts w:ascii="Times New Roman" w:hAnsi="Times New Roman"/>
          <w:spacing w:val="10"/>
          <w:sz w:val="21"/>
          <w:szCs w:val="21"/>
          <w:lang w:eastAsia="zh-CN"/>
        </w:rPr>
        <w:t>已被装入。若采用局部替换算法，通过图４</w:t>
      </w:r>
      <w:r>
        <w:rPr>
          <w:rFonts w:ascii="Times New Roman" w:hAnsi="Times New Roman"/>
          <w:spacing w:val="10"/>
          <w:sz w:val="21"/>
          <w:szCs w:val="21"/>
          <w:lang w:eastAsia="zh-CN"/>
        </w:rPr>
        <w:t>-17</w:t>
      </w:r>
      <w:r>
        <w:rPr>
          <w:rFonts w:ascii="Times New Roman" w:hAnsi="Times New Roman"/>
          <w:spacing w:val="10"/>
          <w:sz w:val="21"/>
          <w:szCs w:val="21"/>
          <w:lang w:eastAsia="zh-CN"/>
        </w:rPr>
        <w:t>来了解驻留集变化情况。在时刻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被引用，因为它在时刻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再次被引用，即在时间间隔（</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）之内，故</w:t>
      </w:r>
      <w:r>
        <w:rPr>
          <w:rFonts w:ascii="Times New Roman" w:hAnsi="Times New Roman"/>
          <w:spacing w:val="10"/>
          <w:sz w:val="21"/>
          <w:szCs w:val="21"/>
          <w:lang w:eastAsia="zh-CN"/>
        </w:rPr>
        <w:t>P4</w:t>
      </w:r>
      <w:r>
        <w:rPr>
          <w:rFonts w:ascii="Times New Roman" w:hAnsi="Times New Roman"/>
          <w:spacing w:val="10"/>
          <w:sz w:val="21"/>
          <w:szCs w:val="21"/>
          <w:lang w:eastAsia="zh-CN"/>
        </w:rPr>
        <w:t>留在驻留集；在时刻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被引用，它被装入空闲页框中，这时驻留集中包含</w:t>
      </w:r>
      <w:r>
        <w:rPr>
          <w:rFonts w:ascii="Times New Roman" w:hAnsi="Times New Roman"/>
          <w:spacing w:val="10"/>
          <w:sz w:val="21"/>
          <w:szCs w:val="21"/>
          <w:lang w:eastAsia="zh-CN"/>
        </w:rPr>
        <w:t>P3</w:t>
      </w:r>
      <w:r>
        <w:rPr>
          <w:rFonts w:ascii="Times New Roman" w:hAnsi="Times New Roman"/>
          <w:spacing w:val="10"/>
          <w:sz w:val="21"/>
          <w:szCs w:val="21"/>
          <w:lang w:eastAsia="zh-CN"/>
        </w:rPr>
        <w:t>与</w:t>
      </w:r>
      <w:r>
        <w:rPr>
          <w:rFonts w:ascii="Times New Roman" w:hAnsi="Times New Roman"/>
          <w:spacing w:val="10"/>
          <w:sz w:val="21"/>
          <w:szCs w:val="21"/>
          <w:lang w:eastAsia="zh-CN"/>
        </w:rPr>
        <w:t>P4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和</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，显然，页面</w:t>
      </w:r>
      <w:r>
        <w:rPr>
          <w:rFonts w:ascii="Times New Roman" w:hAnsi="Times New Roman"/>
          <w:spacing w:val="10"/>
          <w:sz w:val="21"/>
          <w:szCs w:val="21"/>
          <w:lang w:eastAsia="zh-CN"/>
        </w:rPr>
        <w:t>P3</w:t>
      </w:r>
      <w:r>
        <w:rPr>
          <w:rFonts w:ascii="Times New Roman" w:hAnsi="Times New Roman"/>
          <w:spacing w:val="10"/>
          <w:sz w:val="21"/>
          <w:szCs w:val="21"/>
          <w:lang w:eastAsia="zh-CN"/>
        </w:rPr>
        <w:t>与</w:t>
      </w:r>
      <w:r>
        <w:rPr>
          <w:rFonts w:ascii="Times New Roman" w:hAnsi="Times New Roman"/>
          <w:spacing w:val="10"/>
          <w:sz w:val="21"/>
          <w:szCs w:val="21"/>
          <w:lang w:eastAsia="zh-CN"/>
        </w:rPr>
        <w:t>P4</w:t>
      </w:r>
      <w:r>
        <w:rPr>
          <w:rFonts w:ascii="Times New Roman" w:hAnsi="Times New Roman"/>
          <w:spacing w:val="10"/>
          <w:sz w:val="21"/>
          <w:szCs w:val="21"/>
          <w:lang w:eastAsia="zh-CN"/>
        </w:rPr>
        <w:t>被保留；页面</w:t>
      </w:r>
      <w:r>
        <w:rPr>
          <w:rFonts w:ascii="Times New Roman" w:hAnsi="Times New Roman"/>
          <w:spacing w:val="10"/>
          <w:sz w:val="21"/>
          <w:szCs w:val="21"/>
          <w:lang w:eastAsia="zh-CN"/>
        </w:rPr>
        <w:t>P4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被移出驻留集，因为在时间间隔（</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）之内不再被引用；同时，</w:t>
      </w:r>
      <w:r>
        <w:rPr>
          <w:rFonts w:ascii="Times New Roman" w:hAnsi="Times New Roman"/>
          <w:spacing w:val="10"/>
          <w:sz w:val="21"/>
          <w:szCs w:val="21"/>
          <w:lang w:eastAsia="zh-CN"/>
        </w:rPr>
        <w:t>P2</w:t>
      </w:r>
      <w:r>
        <w:rPr>
          <w:rFonts w:ascii="Times New Roman" w:hAnsi="Times New Roman"/>
          <w:spacing w:val="10"/>
          <w:sz w:val="21"/>
          <w:szCs w:val="21"/>
          <w:lang w:eastAsia="zh-CN"/>
        </w:rPr>
        <w:t>被装入空闲页框，但</w:t>
      </w:r>
      <w:r>
        <w:rPr>
          <w:rFonts w:ascii="Times New Roman" w:hAnsi="Times New Roman"/>
          <w:spacing w:val="10"/>
          <w:sz w:val="21"/>
          <w:szCs w:val="21"/>
          <w:lang w:eastAsia="zh-CN"/>
        </w:rPr>
        <w:t>P2</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就脱离滑动窗口并移出驻留集，而</w:t>
      </w:r>
      <w:r>
        <w:rPr>
          <w:rFonts w:ascii="Times New Roman" w:hAnsi="Times New Roman"/>
          <w:spacing w:val="10"/>
          <w:sz w:val="21"/>
          <w:szCs w:val="21"/>
          <w:lang w:eastAsia="zh-CN"/>
        </w:rPr>
        <w:t>P3</w:t>
      </w:r>
      <w:r>
        <w:rPr>
          <w:rFonts w:ascii="Times New Roman" w:hAnsi="Times New Roman"/>
          <w:spacing w:val="10"/>
          <w:sz w:val="21"/>
          <w:szCs w:val="21"/>
          <w:lang w:eastAsia="zh-CN"/>
        </w:rPr>
        <w:t>依然驻留，直到时刻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7</w:t>
      </w:r>
      <w:r>
        <w:rPr>
          <w:rFonts w:ascii="Times New Roman" w:hAnsi="Times New Roman"/>
          <w:spacing w:val="10"/>
          <w:sz w:val="21"/>
          <w:szCs w:val="21"/>
          <w:lang w:eastAsia="zh-CN"/>
        </w:rPr>
        <w:t>再次被引用；发生在时刻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的下次缺页把</w:t>
      </w:r>
      <w:r>
        <w:rPr>
          <w:rFonts w:ascii="Times New Roman" w:hAnsi="Times New Roman"/>
          <w:spacing w:val="10"/>
          <w:sz w:val="21"/>
          <w:szCs w:val="21"/>
          <w:lang w:eastAsia="zh-CN"/>
        </w:rPr>
        <w:t xml:space="preserve"> P5</w:t>
      </w:r>
      <w:r>
        <w:rPr>
          <w:rFonts w:ascii="Times New Roman" w:hAnsi="Times New Roman"/>
          <w:spacing w:val="10"/>
          <w:sz w:val="21"/>
          <w:szCs w:val="21"/>
          <w:lang w:eastAsia="zh-CN"/>
        </w:rPr>
        <w:t>装入页框，它被保持驻留，直到时刻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8</w:t>
      </w:r>
      <w:r>
        <w:rPr>
          <w:rFonts w:ascii="Times New Roman" w:hAnsi="Times New Roman"/>
          <w:spacing w:val="10"/>
          <w:sz w:val="21"/>
          <w:szCs w:val="21"/>
          <w:lang w:eastAsia="zh-CN"/>
        </w:rPr>
        <w:t>再次被引用；最后两次引用装入页面</w:t>
      </w:r>
      <w:r>
        <w:rPr>
          <w:rFonts w:ascii="Times New Roman" w:hAnsi="Times New Roman"/>
          <w:spacing w:val="10"/>
          <w:sz w:val="21"/>
          <w:szCs w:val="21"/>
          <w:lang w:eastAsia="zh-CN"/>
        </w:rPr>
        <w:t>P1</w:t>
      </w:r>
      <w:r>
        <w:rPr>
          <w:rFonts w:ascii="Times New Roman" w:hAnsi="Times New Roman"/>
          <w:spacing w:val="10"/>
          <w:sz w:val="21"/>
          <w:szCs w:val="21"/>
          <w:lang w:eastAsia="zh-CN"/>
        </w:rPr>
        <w:t>和</w:t>
      </w:r>
      <w:r>
        <w:rPr>
          <w:rFonts w:ascii="Times New Roman" w:hAnsi="Times New Roman"/>
          <w:spacing w:val="10"/>
          <w:sz w:val="21"/>
          <w:szCs w:val="21"/>
          <w:lang w:eastAsia="zh-CN"/>
        </w:rPr>
        <w:t>P4</w:t>
      </w:r>
      <w:r>
        <w:rPr>
          <w:rFonts w:ascii="Times New Roman" w:hAnsi="Times New Roman"/>
          <w:spacing w:val="10"/>
          <w:sz w:val="21"/>
          <w:szCs w:val="21"/>
          <w:lang w:eastAsia="zh-CN"/>
        </w:rPr>
        <w:t>。本例中，缺页总数为</w:t>
      </w:r>
      <w:r>
        <w:rPr>
          <w:rFonts w:ascii="Times New Roman" w:hAnsi="Times New Roman"/>
          <w:spacing w:val="10"/>
          <w:sz w:val="21"/>
          <w:szCs w:val="21"/>
          <w:lang w:eastAsia="zh-CN"/>
        </w:rPr>
        <w:t>5</w:t>
      </w:r>
      <w:r>
        <w:rPr>
          <w:rFonts w:ascii="Times New Roman" w:hAnsi="Times New Roman"/>
          <w:spacing w:val="10"/>
          <w:sz w:val="21"/>
          <w:szCs w:val="21"/>
          <w:lang w:eastAsia="zh-CN"/>
        </w:rPr>
        <w:t>次，驻留集大小在</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之间变化，任何时刻至多有两个页框被占用，通过增加</w:t>
      </w:r>
      <w:r>
        <w:rPr>
          <w:rFonts w:ascii="Times New Roman" w:hAnsi="Times New Roman"/>
          <w:spacing w:val="10"/>
          <w:sz w:val="21"/>
          <w:szCs w:val="21"/>
          <w:lang w:eastAsia="zh-CN"/>
        </w:rPr>
        <w:t>τ</w:t>
      </w:r>
      <w:r>
        <w:rPr>
          <w:rFonts w:ascii="Times New Roman" w:hAnsi="Times New Roman"/>
          <w:spacing w:val="10"/>
          <w:sz w:val="21"/>
          <w:szCs w:val="21"/>
          <w:lang w:eastAsia="zh-CN"/>
        </w:rPr>
        <w:t>值，可减少缺页数目，但其</w:t>
      </w:r>
      <w:r>
        <w:rPr>
          <w:rFonts w:ascii="Times New Roman" w:hAnsi="Times New Roman"/>
          <w:spacing w:val="10"/>
          <w:sz w:val="21"/>
          <w:szCs w:val="21"/>
          <w:lang w:eastAsia="zh-CN"/>
        </w:rPr>
        <w:lastRenderedPageBreak/>
        <w:t>代价是花费更多页框。</w:t>
      </w:r>
    </w:p>
    <w:p w14:paraId="63BF80CE"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）工作集模型和工作集置换算法</w:t>
      </w:r>
    </w:p>
    <w:p w14:paraId="44BD40E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p.j.denning </w:t>
      </w:r>
      <w:r>
        <w:rPr>
          <w:rFonts w:ascii="Times New Roman" w:hAnsi="Times New Roman"/>
          <w:spacing w:val="10"/>
          <w:sz w:val="21"/>
          <w:szCs w:val="21"/>
          <w:lang w:eastAsia="zh-CN"/>
        </w:rPr>
        <w:t>提出工作集（</w:t>
      </w:r>
      <w:r>
        <w:rPr>
          <w:rFonts w:ascii="Times New Roman" w:hAnsi="Times New Roman"/>
          <w:spacing w:val="10"/>
          <w:sz w:val="21"/>
          <w:szCs w:val="21"/>
          <w:lang w:eastAsia="zh-CN"/>
        </w:rPr>
        <w:t>Working Set replacement</w:t>
      </w:r>
      <w:r>
        <w:rPr>
          <w:rFonts w:ascii="Times New Roman" w:hAnsi="Times New Roman"/>
          <w:spacing w:val="10"/>
          <w:sz w:val="21"/>
          <w:szCs w:val="21"/>
          <w:lang w:eastAsia="zh-CN"/>
        </w:rPr>
        <w:t>，</w:t>
      </w:r>
      <w:r>
        <w:rPr>
          <w:rFonts w:ascii="Times New Roman" w:hAnsi="Times New Roman"/>
          <w:spacing w:val="10"/>
          <w:sz w:val="21"/>
          <w:szCs w:val="21"/>
          <w:lang w:eastAsia="zh-CN"/>
        </w:rPr>
        <w:t>WS</w:t>
      </w:r>
      <w:r>
        <w:rPr>
          <w:rFonts w:ascii="Times New Roman" w:hAnsi="Times New Roman"/>
          <w:spacing w:val="10"/>
          <w:sz w:val="21"/>
          <w:szCs w:val="21"/>
          <w:lang w:eastAsia="zh-CN"/>
        </w:rPr>
        <w:t>）模型，用来对局部最佳页面替换算法进行模拟实现，也使用滑动窗口概念，但并不向前查看页面引用串，而是基于程序局部性原理向后看，在任何给定时刻，一个进程不久的将来所需内存页框数可通过考查其最近时间内的内存需求做出估计。</w:t>
      </w:r>
    </w:p>
    <w:p w14:paraId="2B70484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进程工作集指</w:t>
      </w:r>
      <w:r>
        <w:rPr>
          <w:rFonts w:ascii="Times New Roman" w:hAnsi="Times New Roman"/>
          <w:spacing w:val="10"/>
          <w:sz w:val="21"/>
          <w:szCs w:val="21"/>
          <w:lang w:eastAsia="zh-CN"/>
        </w:rPr>
        <w:t>“</w:t>
      </w:r>
      <w:r>
        <w:rPr>
          <w:rFonts w:ascii="Times New Roman" w:hAnsi="Times New Roman"/>
          <w:spacing w:val="10"/>
          <w:sz w:val="21"/>
          <w:szCs w:val="21"/>
          <w:lang w:eastAsia="zh-CN"/>
        </w:rPr>
        <w:t>在某一段时间间隔内进程运行所需访问的页面集合</w:t>
      </w:r>
      <w:r>
        <w:rPr>
          <w:rFonts w:ascii="Times New Roman" w:hAnsi="Times New Roman"/>
          <w:spacing w:val="10"/>
          <w:sz w:val="21"/>
          <w:szCs w:val="21"/>
          <w:lang w:eastAsia="zh-CN"/>
        </w:rPr>
        <w:t>”</w:t>
      </w:r>
      <w:r>
        <w:rPr>
          <w:rFonts w:ascii="Times New Roman" w:hAnsi="Times New Roman"/>
          <w:spacing w:val="10"/>
          <w:sz w:val="21"/>
          <w:szCs w:val="21"/>
          <w:lang w:eastAsia="zh-CN"/>
        </w:rPr>
        <w:t>，用</w:t>
      </w:r>
      <w:r>
        <w:rPr>
          <w:rFonts w:ascii="Times New Roman" w:hAnsi="Times New Roman"/>
          <w:spacing w:val="10"/>
          <w:sz w:val="21"/>
          <w:szCs w:val="21"/>
          <w:lang w:eastAsia="zh-CN"/>
        </w:rPr>
        <w:t>W(t</w:t>
      </w:r>
      <w:r>
        <w:rPr>
          <w:rFonts w:ascii="Times New Roman" w:hAnsi="Times New Roman"/>
          <w:spacing w:val="10"/>
          <w:sz w:val="21"/>
          <w:szCs w:val="21"/>
          <w:lang w:eastAsia="zh-CN"/>
        </w:rPr>
        <w:t>，</w:t>
      </w:r>
      <w:r>
        <w:rPr>
          <w:rFonts w:ascii="Times New Roman" w:hAnsi="Times New Roman"/>
          <w:spacing w:val="10"/>
          <w:sz w:val="21"/>
          <w:szCs w:val="21"/>
          <w:lang w:eastAsia="zh-CN"/>
        </w:rPr>
        <w:t>Δ)</w:t>
      </w:r>
      <w:r>
        <w:rPr>
          <w:rFonts w:ascii="Times New Roman" w:hAnsi="Times New Roman"/>
          <w:spacing w:val="10"/>
          <w:sz w:val="21"/>
          <w:szCs w:val="21"/>
          <w:lang w:eastAsia="zh-CN"/>
        </w:rPr>
        <w:t>表示在时刻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Δ</w:t>
      </w:r>
      <w:r>
        <w:rPr>
          <w:rFonts w:ascii="Times New Roman" w:hAnsi="Times New Roman"/>
          <w:spacing w:val="10"/>
          <w:sz w:val="21"/>
          <w:szCs w:val="21"/>
          <w:lang w:eastAsia="zh-CN"/>
        </w:rPr>
        <w:t>到时刻</w:t>
      </w:r>
      <w:r>
        <w:rPr>
          <w:rFonts w:ascii="Times New Roman" w:hAnsi="Times New Roman"/>
          <w:spacing w:val="10"/>
          <w:sz w:val="21"/>
          <w:szCs w:val="21"/>
          <w:lang w:eastAsia="zh-CN"/>
        </w:rPr>
        <w:t>t</w:t>
      </w:r>
      <w:r>
        <w:rPr>
          <w:rFonts w:ascii="Times New Roman" w:hAnsi="Times New Roman"/>
          <w:spacing w:val="10"/>
          <w:sz w:val="21"/>
          <w:szCs w:val="21"/>
          <w:lang w:eastAsia="zh-CN"/>
        </w:rPr>
        <w:t>（下例中表示为（</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Δ</w:t>
      </w:r>
      <w:r>
        <w:rPr>
          <w:rFonts w:ascii="Times New Roman" w:hAnsi="Times New Roman"/>
          <w:spacing w:val="10"/>
          <w:sz w:val="21"/>
          <w:szCs w:val="21"/>
          <w:lang w:eastAsia="zh-CN"/>
        </w:rPr>
        <w:t>，</w:t>
      </w:r>
      <w:r>
        <w:rPr>
          <w:rFonts w:ascii="Times New Roman" w:hAnsi="Times New Roman"/>
          <w:spacing w:val="10"/>
          <w:sz w:val="21"/>
          <w:szCs w:val="21"/>
          <w:lang w:eastAsia="zh-CN"/>
        </w:rPr>
        <w:t>t</w:t>
      </w:r>
      <w:r>
        <w:rPr>
          <w:rFonts w:ascii="Times New Roman" w:hAnsi="Times New Roman"/>
          <w:spacing w:val="10"/>
          <w:sz w:val="21"/>
          <w:szCs w:val="21"/>
          <w:lang w:eastAsia="zh-CN"/>
        </w:rPr>
        <w:t>））之间所访问的页面集合，它就是进程在时刻</w:t>
      </w:r>
      <w:r>
        <w:rPr>
          <w:rFonts w:ascii="Times New Roman" w:hAnsi="Times New Roman"/>
          <w:spacing w:val="10"/>
          <w:sz w:val="21"/>
          <w:szCs w:val="21"/>
          <w:lang w:eastAsia="zh-CN"/>
        </w:rPr>
        <w:t>t</w:t>
      </w:r>
      <w:r>
        <w:rPr>
          <w:rFonts w:ascii="Times New Roman" w:hAnsi="Times New Roman"/>
          <w:spacing w:val="10"/>
          <w:sz w:val="21"/>
          <w:szCs w:val="21"/>
          <w:lang w:eastAsia="zh-CN"/>
        </w:rPr>
        <w:t>的工作集。变量</w:t>
      </w:r>
      <w:r>
        <w:rPr>
          <w:rFonts w:ascii="Times New Roman" w:hAnsi="Times New Roman"/>
          <w:spacing w:val="10"/>
          <w:sz w:val="21"/>
          <w:szCs w:val="21"/>
          <w:lang w:eastAsia="zh-CN"/>
        </w:rPr>
        <w:t>Δ</w:t>
      </w:r>
      <w:r>
        <w:rPr>
          <w:rFonts w:ascii="Times New Roman" w:hAnsi="Times New Roman"/>
          <w:spacing w:val="10"/>
          <w:sz w:val="21"/>
          <w:szCs w:val="21"/>
          <w:lang w:eastAsia="zh-CN"/>
        </w:rPr>
        <w:t>称为</w:t>
      </w:r>
      <w:r>
        <w:rPr>
          <w:rFonts w:ascii="Times New Roman" w:hAnsi="Times New Roman"/>
          <w:spacing w:val="10"/>
          <w:sz w:val="21"/>
          <w:szCs w:val="21"/>
          <w:lang w:eastAsia="zh-CN"/>
        </w:rPr>
        <w:t>“</w:t>
      </w:r>
      <w:r>
        <w:rPr>
          <w:rFonts w:ascii="Times New Roman" w:hAnsi="Times New Roman"/>
          <w:spacing w:val="10"/>
          <w:sz w:val="21"/>
          <w:szCs w:val="21"/>
          <w:lang w:eastAsia="zh-CN"/>
        </w:rPr>
        <w:t>工作集窗口尺寸</w:t>
      </w:r>
      <w:r>
        <w:rPr>
          <w:rFonts w:ascii="Times New Roman" w:hAnsi="Times New Roman"/>
          <w:spacing w:val="10"/>
          <w:sz w:val="21"/>
          <w:szCs w:val="21"/>
          <w:lang w:eastAsia="zh-CN"/>
        </w:rPr>
        <w:t>”</w:t>
      </w:r>
      <w:r>
        <w:rPr>
          <w:rFonts w:ascii="Times New Roman" w:hAnsi="Times New Roman"/>
          <w:spacing w:val="10"/>
          <w:sz w:val="21"/>
          <w:szCs w:val="21"/>
          <w:lang w:eastAsia="zh-CN"/>
        </w:rPr>
        <w:t>，可通过窗口来观察进程的行为，工作集中所包含的页面数目称为</w:t>
      </w:r>
      <w:r>
        <w:rPr>
          <w:rFonts w:ascii="Times New Roman" w:hAnsi="Times New Roman"/>
          <w:spacing w:val="10"/>
          <w:sz w:val="21"/>
          <w:szCs w:val="21"/>
          <w:lang w:eastAsia="zh-CN"/>
        </w:rPr>
        <w:t>“</w:t>
      </w:r>
      <w:r>
        <w:rPr>
          <w:rFonts w:ascii="Times New Roman" w:hAnsi="Times New Roman"/>
          <w:spacing w:val="10"/>
          <w:sz w:val="21"/>
          <w:szCs w:val="21"/>
          <w:lang w:eastAsia="zh-CN"/>
        </w:rPr>
        <w:t>工作集尺寸</w:t>
      </w:r>
      <w:r>
        <w:rPr>
          <w:rFonts w:ascii="Times New Roman" w:hAnsi="Times New Roman"/>
          <w:spacing w:val="10"/>
          <w:sz w:val="21"/>
          <w:szCs w:val="21"/>
          <w:lang w:eastAsia="zh-CN"/>
        </w:rPr>
        <w:t>”</w:t>
      </w:r>
      <w:r>
        <w:rPr>
          <w:rFonts w:ascii="Times New Roman" w:hAnsi="Times New Roman"/>
          <w:spacing w:val="10"/>
          <w:sz w:val="21"/>
          <w:szCs w:val="21"/>
          <w:lang w:eastAsia="zh-CN"/>
        </w:rPr>
        <w:t>。</w:t>
      </w:r>
    </w:p>
    <w:p w14:paraId="0D9245AF" w14:textId="4A4E5B58" w:rsidR="000A6E29" w:rsidRDefault="000A6E29" w:rsidP="000A6E29">
      <w:pPr>
        <w:spacing w:after="0" w:line="240" w:lineRule="auto"/>
        <w:ind w:left="2276" w:right="-20"/>
        <w:rPr>
          <w:rFonts w:ascii="Times New Roman" w:hAnsi="Times New Roman"/>
          <w:sz w:val="20"/>
          <w:szCs w:val="20"/>
        </w:rPr>
      </w:pPr>
      <w:r>
        <w:rPr>
          <w:rFonts w:ascii="Times New Roman" w:hAnsi="Times New Roman"/>
          <w:noProof/>
          <w:lang w:eastAsia="zh-CN"/>
        </w:rPr>
        <w:drawing>
          <wp:inline distT="0" distB="0" distL="0" distR="0" wp14:anchorId="6EB1AA1B" wp14:editId="052DD4EE">
            <wp:extent cx="2684780" cy="2063115"/>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4780" cy="2063115"/>
                    </a:xfrm>
                    <a:prstGeom prst="rect">
                      <a:avLst/>
                    </a:prstGeom>
                    <a:noFill/>
                    <a:ln>
                      <a:noFill/>
                    </a:ln>
                  </pic:spPr>
                </pic:pic>
              </a:graphicData>
            </a:graphic>
          </wp:inline>
        </w:drawing>
      </w:r>
    </w:p>
    <w:p w14:paraId="3F87F549" w14:textId="77777777" w:rsidR="000A6E29" w:rsidRDefault="000A6E29" w:rsidP="000A6E29">
      <w:pPr>
        <w:spacing w:before="5" w:after="0" w:line="170" w:lineRule="exact"/>
        <w:rPr>
          <w:rFonts w:ascii="Times New Roman" w:hAnsi="Times New Roman"/>
          <w:sz w:val="17"/>
          <w:szCs w:val="17"/>
        </w:rPr>
      </w:pPr>
    </w:p>
    <w:p w14:paraId="5DD9B986" w14:textId="77777777" w:rsidR="000A6E29" w:rsidRDefault="000A6E29" w:rsidP="000A6E29">
      <w:pPr>
        <w:pStyle w:val="af7"/>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图</w:t>
      </w:r>
      <w:r>
        <w:rPr>
          <w:rFonts w:ascii="Times New Roman" w:hAnsi="Times New Roman" w:cs="Times New Roman"/>
        </w:rPr>
        <w:t>4-17</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局部最佳页面替换算法示例</w:t>
      </w:r>
    </w:p>
    <w:p w14:paraId="04AF38E1" w14:textId="77777777" w:rsidR="000A6E29" w:rsidRDefault="000A6E29" w:rsidP="000A6E29">
      <w:pPr>
        <w:spacing w:after="0" w:line="217" w:lineRule="auto"/>
        <w:ind w:left="106" w:right="48" w:firstLine="415"/>
        <w:jc w:val="both"/>
        <w:rPr>
          <w:rFonts w:ascii="Times New Roman" w:hAnsi="Times New Roman"/>
          <w:spacing w:val="10"/>
          <w:sz w:val="21"/>
          <w:szCs w:val="21"/>
          <w:lang w:eastAsia="zh-CN"/>
        </w:rPr>
      </w:pPr>
    </w:p>
    <w:p w14:paraId="5125B22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在图</w:t>
      </w:r>
      <w:r>
        <w:rPr>
          <w:rFonts w:ascii="Times New Roman" w:hAnsi="Times New Roman"/>
          <w:spacing w:val="10"/>
          <w:sz w:val="21"/>
          <w:szCs w:val="21"/>
          <w:lang w:eastAsia="zh-CN"/>
        </w:rPr>
        <w:t>4-18</w:t>
      </w:r>
      <w:r>
        <w:rPr>
          <w:rFonts w:ascii="Times New Roman" w:hAnsi="Times New Roman"/>
          <w:spacing w:val="10"/>
          <w:sz w:val="21"/>
          <w:szCs w:val="21"/>
          <w:lang w:eastAsia="zh-CN"/>
        </w:rPr>
        <w:t>的例子中，页面引用串与上例相同，工作集窗口尺寸</w:t>
      </w:r>
      <w:r>
        <w:rPr>
          <w:rFonts w:ascii="Times New Roman" w:hAnsi="Times New Roman"/>
          <w:spacing w:val="10"/>
          <w:sz w:val="21"/>
          <w:szCs w:val="21"/>
          <w:lang w:eastAsia="zh-CN"/>
        </w:rPr>
        <w:t>Δ</w:t>
      </w: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。如果系统有空</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闲页框供分配，并且在时刻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时，初始工作集为（</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w:t>
      </w:r>
      <w:r>
        <w:rPr>
          <w:rFonts w:ascii="Times New Roman" w:hAnsi="Times New Roman"/>
          <w:spacing w:val="10"/>
          <w:sz w:val="21"/>
          <w:szCs w:val="21"/>
          <w:lang w:eastAsia="zh-CN"/>
        </w:rPr>
        <w:t>P5</w:t>
      </w:r>
      <w:r>
        <w:rPr>
          <w:rFonts w:ascii="Times New Roman" w:hAnsi="Times New Roman"/>
          <w:spacing w:val="10"/>
          <w:sz w:val="21"/>
          <w:szCs w:val="21"/>
          <w:lang w:eastAsia="zh-CN"/>
        </w:rPr>
        <w:t>），其中，</w:t>
      </w:r>
      <w:r>
        <w:rPr>
          <w:rFonts w:ascii="Times New Roman" w:hAnsi="Times New Roman"/>
          <w:spacing w:val="10"/>
          <w:sz w:val="21"/>
          <w:szCs w:val="21"/>
          <w:lang w:eastAsia="zh-CN"/>
        </w:rPr>
        <w:t>P1</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被引用，</w:t>
      </w:r>
      <w:r>
        <w:rPr>
          <w:rFonts w:ascii="Times New Roman" w:hAnsi="Times New Roman"/>
          <w:spacing w:val="10"/>
          <w:sz w:val="21"/>
          <w:szCs w:val="21"/>
          <w:lang w:eastAsia="zh-CN"/>
        </w:rPr>
        <w:t>P4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被引用，而</w:t>
      </w:r>
      <w:r>
        <w:rPr>
          <w:rFonts w:ascii="Times New Roman" w:hAnsi="Times New Roman"/>
          <w:spacing w:val="10"/>
          <w:sz w:val="21"/>
          <w:szCs w:val="21"/>
          <w:lang w:eastAsia="zh-CN"/>
        </w:rPr>
        <w:t>P5</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被引用。第一次缺页异常发生在时刻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，页面</w:t>
      </w:r>
      <w:r>
        <w:rPr>
          <w:rFonts w:ascii="Times New Roman" w:hAnsi="Times New Roman"/>
          <w:spacing w:val="10"/>
          <w:sz w:val="21"/>
          <w:szCs w:val="21"/>
          <w:lang w:eastAsia="zh-CN"/>
        </w:rPr>
        <w:t>P3</w:t>
      </w:r>
      <w:r>
        <w:rPr>
          <w:rFonts w:ascii="Times New Roman" w:hAnsi="Times New Roman"/>
          <w:spacing w:val="10"/>
          <w:sz w:val="21"/>
          <w:szCs w:val="21"/>
          <w:lang w:eastAsia="zh-CN"/>
        </w:rPr>
        <w:t>被装入一个空闲页框，另外</w:t>
      </w:r>
      <w:r>
        <w:rPr>
          <w:rFonts w:ascii="Times New Roman" w:hAnsi="Times New Roman"/>
          <w:spacing w:val="10"/>
          <w:sz w:val="21"/>
          <w:szCs w:val="21"/>
          <w:lang w:eastAsia="zh-CN"/>
        </w:rPr>
        <w:t>3</w:t>
      </w:r>
      <w:r>
        <w:rPr>
          <w:rFonts w:ascii="Times New Roman" w:hAnsi="Times New Roman"/>
          <w:spacing w:val="10"/>
          <w:sz w:val="21"/>
          <w:szCs w:val="21"/>
          <w:lang w:eastAsia="zh-CN"/>
        </w:rPr>
        <w:t>个当前驻留页面</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在窗口（</w:t>
      </w:r>
      <w:r>
        <w:rPr>
          <w:rFonts w:ascii="Times New Roman" w:hAnsi="Times New Roman"/>
          <w:spacing w:val="10"/>
          <w:sz w:val="21"/>
          <w:szCs w:val="21"/>
          <w:lang w:eastAsia="zh-CN"/>
        </w:rPr>
        <w:t>1-3</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）中仍然可见，并被保留；在时刻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，页面</w:t>
      </w:r>
      <w:r>
        <w:rPr>
          <w:rFonts w:ascii="Times New Roman" w:hAnsi="Times New Roman"/>
          <w:spacing w:val="10"/>
          <w:sz w:val="21"/>
          <w:szCs w:val="21"/>
          <w:lang w:eastAsia="zh-CN"/>
        </w:rPr>
        <w:t>P5</w:t>
      </w:r>
      <w:r>
        <w:rPr>
          <w:rFonts w:ascii="Times New Roman" w:hAnsi="Times New Roman"/>
          <w:spacing w:val="10"/>
          <w:sz w:val="21"/>
          <w:szCs w:val="21"/>
          <w:lang w:eastAsia="zh-CN"/>
        </w:rPr>
        <w:t>离开当前窗口（</w:t>
      </w:r>
      <w:r>
        <w:rPr>
          <w:rFonts w:ascii="Times New Roman" w:hAnsi="Times New Roman"/>
          <w:spacing w:val="10"/>
          <w:sz w:val="21"/>
          <w:szCs w:val="21"/>
          <w:lang w:eastAsia="zh-CN"/>
        </w:rPr>
        <w:t>2-3</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），它被移出工作集；在时刻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，缺页异常会把</w:t>
      </w:r>
      <w:r>
        <w:rPr>
          <w:rFonts w:ascii="Times New Roman" w:hAnsi="Times New Roman"/>
          <w:spacing w:val="10"/>
          <w:sz w:val="21"/>
          <w:szCs w:val="21"/>
          <w:lang w:eastAsia="zh-CN"/>
        </w:rPr>
        <w:t>P2</w:t>
      </w:r>
      <w:r>
        <w:rPr>
          <w:rFonts w:ascii="Times New Roman" w:hAnsi="Times New Roman"/>
          <w:spacing w:val="10"/>
          <w:sz w:val="21"/>
          <w:szCs w:val="21"/>
          <w:lang w:eastAsia="zh-CN"/>
        </w:rPr>
        <w:t>装入，它占用移出的页面</w:t>
      </w:r>
      <w:r>
        <w:rPr>
          <w:rFonts w:ascii="Times New Roman" w:hAnsi="Times New Roman"/>
          <w:spacing w:val="10"/>
          <w:sz w:val="21"/>
          <w:szCs w:val="21"/>
          <w:lang w:eastAsia="zh-CN"/>
        </w:rPr>
        <w:t>P1</w:t>
      </w:r>
      <w:r>
        <w:rPr>
          <w:rFonts w:ascii="Times New Roman" w:hAnsi="Times New Roman"/>
          <w:spacing w:val="10"/>
          <w:sz w:val="21"/>
          <w:szCs w:val="21"/>
          <w:lang w:eastAsia="zh-CN"/>
        </w:rPr>
        <w:t>的位置，因为</w:t>
      </w:r>
      <w:r>
        <w:rPr>
          <w:rFonts w:ascii="Times New Roman" w:hAnsi="Times New Roman"/>
          <w:spacing w:val="10"/>
          <w:sz w:val="21"/>
          <w:szCs w:val="21"/>
          <w:lang w:eastAsia="zh-CN"/>
        </w:rPr>
        <w:t>P1</w:t>
      </w:r>
      <w:r>
        <w:rPr>
          <w:rFonts w:ascii="Times New Roman" w:hAnsi="Times New Roman"/>
          <w:spacing w:val="10"/>
          <w:sz w:val="21"/>
          <w:szCs w:val="21"/>
          <w:lang w:eastAsia="zh-CN"/>
        </w:rPr>
        <w:t>已离开当前窗口（</w:t>
      </w:r>
      <w:r>
        <w:rPr>
          <w:rFonts w:ascii="Times New Roman" w:hAnsi="Times New Roman"/>
          <w:spacing w:val="10"/>
          <w:sz w:val="21"/>
          <w:szCs w:val="21"/>
          <w:lang w:eastAsia="zh-CN"/>
        </w:rPr>
        <w:t>4-3</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，发生缺页异常并装入</w:t>
      </w:r>
      <w:r>
        <w:rPr>
          <w:rFonts w:ascii="Times New Roman" w:hAnsi="Times New Roman"/>
          <w:spacing w:val="10"/>
          <w:sz w:val="21"/>
          <w:szCs w:val="21"/>
          <w:lang w:eastAsia="zh-CN"/>
        </w:rPr>
        <w:t>P5</w:t>
      </w:r>
      <w:r>
        <w:rPr>
          <w:rFonts w:ascii="Times New Roman" w:hAnsi="Times New Roman"/>
          <w:spacing w:val="10"/>
          <w:sz w:val="21"/>
          <w:szCs w:val="21"/>
          <w:lang w:eastAsia="zh-CN"/>
        </w:rPr>
        <w:t>，并且当前驻留页面</w:t>
      </w:r>
      <w:r>
        <w:rPr>
          <w:rFonts w:ascii="Times New Roman" w:hAnsi="Times New Roman"/>
          <w:spacing w:val="10"/>
          <w:sz w:val="21"/>
          <w:szCs w:val="21"/>
          <w:lang w:eastAsia="zh-CN"/>
        </w:rPr>
        <w:t>P2</w:t>
      </w:r>
      <w:r>
        <w:rPr>
          <w:rFonts w:ascii="Times New Roman" w:hAnsi="Times New Roman"/>
          <w:spacing w:val="10"/>
          <w:sz w:val="21"/>
          <w:szCs w:val="21"/>
          <w:lang w:eastAsia="zh-CN"/>
        </w:rPr>
        <w:t>、</w:t>
      </w:r>
      <w:r>
        <w:rPr>
          <w:rFonts w:ascii="Times New Roman" w:hAnsi="Times New Roman"/>
          <w:spacing w:val="10"/>
          <w:sz w:val="21"/>
          <w:szCs w:val="21"/>
          <w:lang w:eastAsia="zh-CN"/>
        </w:rPr>
        <w:t>P3</w:t>
      </w:r>
      <w:r>
        <w:rPr>
          <w:rFonts w:ascii="Times New Roman" w:hAnsi="Times New Roman"/>
          <w:spacing w:val="10"/>
          <w:sz w:val="21"/>
          <w:szCs w:val="21"/>
          <w:lang w:eastAsia="zh-CN"/>
        </w:rPr>
        <w:t>和</w:t>
      </w:r>
      <w:r>
        <w:rPr>
          <w:rFonts w:ascii="Times New Roman" w:hAnsi="Times New Roman"/>
          <w:spacing w:val="10"/>
          <w:sz w:val="21"/>
          <w:szCs w:val="21"/>
          <w:lang w:eastAsia="zh-CN"/>
        </w:rPr>
        <w:t>P4</w:t>
      </w:r>
      <w:r>
        <w:rPr>
          <w:rFonts w:ascii="Times New Roman" w:hAnsi="Times New Roman"/>
          <w:spacing w:val="10"/>
          <w:sz w:val="21"/>
          <w:szCs w:val="21"/>
          <w:lang w:eastAsia="zh-CN"/>
        </w:rPr>
        <w:t>作为由当前窗口（</w:t>
      </w:r>
      <w:r>
        <w:rPr>
          <w:rFonts w:ascii="Times New Roman" w:hAnsi="Times New Roman"/>
          <w:spacing w:val="10"/>
          <w:sz w:val="21"/>
          <w:szCs w:val="21"/>
          <w:lang w:eastAsia="zh-CN"/>
        </w:rPr>
        <w:t>6-3</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）定义的当前工作集的一部分被保；在下面两次引用中，工作集会缩小到仅两个页面</w:t>
      </w:r>
      <w:r>
        <w:rPr>
          <w:rFonts w:ascii="Times New Roman" w:hAnsi="Times New Roman"/>
          <w:spacing w:val="10"/>
          <w:sz w:val="21"/>
          <w:szCs w:val="21"/>
          <w:lang w:eastAsia="zh-CN"/>
        </w:rPr>
        <w:t>P3</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，并因为在时刻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9</w:t>
      </w:r>
      <w:r>
        <w:rPr>
          <w:rFonts w:ascii="Times New Roman" w:hAnsi="Times New Roman"/>
          <w:spacing w:val="10"/>
          <w:sz w:val="21"/>
          <w:szCs w:val="21"/>
          <w:lang w:eastAsia="zh-CN"/>
        </w:rPr>
        <w:t>和</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10</w:t>
      </w:r>
      <w:r>
        <w:rPr>
          <w:rFonts w:ascii="Times New Roman" w:hAnsi="Times New Roman"/>
          <w:spacing w:val="10"/>
          <w:sz w:val="21"/>
          <w:szCs w:val="21"/>
          <w:lang w:eastAsia="zh-CN"/>
        </w:rPr>
        <w:t>发生两次缺页异常，使工作集再次增长到</w:t>
      </w:r>
      <w:r>
        <w:rPr>
          <w:rFonts w:ascii="Times New Roman" w:hAnsi="Times New Roman"/>
          <w:spacing w:val="10"/>
          <w:sz w:val="21"/>
          <w:szCs w:val="21"/>
          <w:lang w:eastAsia="zh-CN"/>
        </w:rPr>
        <w:t>4</w:t>
      </w:r>
      <w:r>
        <w:rPr>
          <w:rFonts w:ascii="Times New Roman" w:hAnsi="Times New Roman"/>
          <w:spacing w:val="10"/>
          <w:sz w:val="21"/>
          <w:szCs w:val="21"/>
          <w:lang w:eastAsia="zh-CN"/>
        </w:rPr>
        <w:t>个页面。此算法总的缺页数为</w:t>
      </w:r>
      <w:r>
        <w:rPr>
          <w:rFonts w:ascii="Times New Roman" w:hAnsi="Times New Roman"/>
          <w:spacing w:val="10"/>
          <w:sz w:val="21"/>
          <w:szCs w:val="21"/>
          <w:lang w:eastAsia="zh-CN"/>
        </w:rPr>
        <w:t>5</w:t>
      </w:r>
      <w:r>
        <w:rPr>
          <w:rFonts w:ascii="Times New Roman" w:hAnsi="Times New Roman"/>
          <w:spacing w:val="10"/>
          <w:sz w:val="21"/>
          <w:szCs w:val="21"/>
          <w:lang w:eastAsia="zh-CN"/>
        </w:rPr>
        <w:t>次，工作集尺寸在</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个页框间波动。</w:t>
      </w:r>
    </w:p>
    <w:p w14:paraId="2E2F842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工作集是程序局部性的近似表示，可通过它来确定驻留集大小。</w:t>
      </w:r>
    </w:p>
    <w:p w14:paraId="6FED1EFC"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① </w:t>
      </w:r>
      <w:r>
        <w:rPr>
          <w:rFonts w:ascii="Times New Roman" w:hAnsi="Times New Roman"/>
          <w:spacing w:val="10"/>
          <w:sz w:val="21"/>
          <w:szCs w:val="21"/>
          <w:lang w:eastAsia="zh-CN"/>
        </w:rPr>
        <w:t>监视每个进程工作集，只有属于工作集的页面才能驻留在内存；</w:t>
      </w:r>
    </w:p>
    <w:p w14:paraId="76CA957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② </w:t>
      </w:r>
      <w:r>
        <w:rPr>
          <w:rFonts w:ascii="Times New Roman" w:hAnsi="Times New Roman"/>
          <w:spacing w:val="10"/>
          <w:sz w:val="21"/>
          <w:szCs w:val="21"/>
          <w:lang w:eastAsia="zh-CN"/>
        </w:rPr>
        <w:t>定期地从进程驻留集中删去那些不在工作集中的页面</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4D3FF78"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③ </w:t>
      </w:r>
      <w:r>
        <w:rPr>
          <w:rFonts w:ascii="Times New Roman" w:hAnsi="Times New Roman"/>
          <w:spacing w:val="10"/>
          <w:sz w:val="21"/>
          <w:szCs w:val="21"/>
          <w:lang w:eastAsia="zh-CN"/>
        </w:rPr>
        <w:t>仅当一个进程的工作集在内存时，进程才能执行。</w:t>
      </w:r>
    </w:p>
    <w:p w14:paraId="63FC7C54" w14:textId="317928AB" w:rsidR="000A6E29" w:rsidRDefault="000A6E29" w:rsidP="000A6E29">
      <w:pPr>
        <w:spacing w:after="0" w:line="240" w:lineRule="auto"/>
        <w:ind w:left="2235" w:right="-20"/>
        <w:rPr>
          <w:rFonts w:ascii="Times New Roman" w:hAnsi="Times New Roman"/>
          <w:sz w:val="20"/>
          <w:szCs w:val="20"/>
        </w:rPr>
      </w:pPr>
      <w:r>
        <w:rPr>
          <w:rFonts w:ascii="Times New Roman" w:hAnsi="Times New Roman"/>
          <w:noProof/>
          <w:lang w:eastAsia="zh-CN"/>
        </w:rPr>
        <w:drawing>
          <wp:inline distT="0" distB="0" distL="0" distR="0" wp14:anchorId="30D7BA9B" wp14:editId="44CAC1CA">
            <wp:extent cx="2735580" cy="207772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35580" cy="2077720"/>
                    </a:xfrm>
                    <a:prstGeom prst="rect">
                      <a:avLst/>
                    </a:prstGeom>
                    <a:noFill/>
                    <a:ln>
                      <a:noFill/>
                    </a:ln>
                  </pic:spPr>
                </pic:pic>
              </a:graphicData>
            </a:graphic>
          </wp:inline>
        </w:drawing>
      </w:r>
    </w:p>
    <w:p w14:paraId="683A8545" w14:textId="77777777" w:rsidR="000A6E29" w:rsidRDefault="000A6E29" w:rsidP="000A6E29">
      <w:pPr>
        <w:spacing w:before="5" w:after="0" w:line="110" w:lineRule="exact"/>
        <w:rPr>
          <w:rFonts w:ascii="Times New Roman" w:hAnsi="Times New Roman"/>
          <w:sz w:val="11"/>
          <w:szCs w:val="11"/>
        </w:rPr>
      </w:pPr>
    </w:p>
    <w:p w14:paraId="28179158" w14:textId="77777777" w:rsidR="000A6E29" w:rsidRDefault="000A6E29" w:rsidP="000A6E29">
      <w:pPr>
        <w:spacing w:after="0" w:line="240" w:lineRule="auto"/>
        <w:ind w:left="3345" w:right="2268"/>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4-18</w:t>
      </w:r>
      <w:r>
        <w:rPr>
          <w:rFonts w:ascii="Times New Roman" w:hAnsi="Times New Roman"/>
          <w:sz w:val="18"/>
          <w:szCs w:val="18"/>
          <w:lang w:eastAsia="zh-CN"/>
        </w:rPr>
        <w:t xml:space="preserve">　</w:t>
      </w:r>
      <w:r>
        <w:rPr>
          <w:rFonts w:ascii="Times New Roman" w:hAnsi="Times New Roman"/>
          <w:sz w:val="18"/>
          <w:szCs w:val="18"/>
          <w:lang w:eastAsia="zh-CN"/>
        </w:rPr>
        <w:t xml:space="preserve"> </w:t>
      </w:r>
      <w:r>
        <w:rPr>
          <w:rFonts w:ascii="Times New Roman" w:hAnsi="Times New Roman"/>
          <w:sz w:val="18"/>
          <w:szCs w:val="18"/>
          <w:lang w:eastAsia="zh-CN"/>
        </w:rPr>
        <w:t>工作集替换示例</w:t>
      </w:r>
    </w:p>
    <w:p w14:paraId="2B2F9850" w14:textId="77777777" w:rsidR="000A6E29" w:rsidRDefault="000A6E29" w:rsidP="000A6E29">
      <w:pPr>
        <w:spacing w:before="1" w:after="0" w:line="160" w:lineRule="exact"/>
        <w:rPr>
          <w:rFonts w:ascii="Times New Roman" w:hAnsi="Times New Roman"/>
          <w:sz w:val="16"/>
          <w:szCs w:val="16"/>
          <w:lang w:eastAsia="zh-CN"/>
        </w:rPr>
      </w:pPr>
    </w:p>
    <w:p w14:paraId="5BF30981"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）模拟工作集替换算法</w:t>
      </w:r>
    </w:p>
    <w:p w14:paraId="15C08EE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工作集策略在概念上很有吸引力，但实现中监督驻留页面变化的开销却很大，估算合适的窗口</w:t>
      </w:r>
      <w:r>
        <w:rPr>
          <w:rFonts w:ascii="Times New Roman" w:hAnsi="Times New Roman"/>
          <w:spacing w:val="10"/>
          <w:sz w:val="21"/>
          <w:szCs w:val="21"/>
          <w:lang w:eastAsia="zh-CN"/>
        </w:rPr>
        <w:t>Δ</w:t>
      </w:r>
      <w:r>
        <w:rPr>
          <w:rFonts w:ascii="Times New Roman" w:hAnsi="Times New Roman"/>
          <w:spacing w:val="10"/>
          <w:sz w:val="21"/>
          <w:szCs w:val="21"/>
          <w:lang w:eastAsia="zh-CN"/>
        </w:rPr>
        <w:t>的大小也是一个难题，为此，已经设计出各种模拟工作集替换算法，下面介绍一种。为每个页面设置引用位及关联的时间戳，通过超时中断，至少每隔若干条指令就周期性地检查引用位及时间戳，当发现引用位为</w:t>
      </w:r>
      <w:r>
        <w:rPr>
          <w:rFonts w:ascii="Times New Roman" w:hAnsi="Times New Roman"/>
          <w:spacing w:val="10"/>
          <w:sz w:val="21"/>
          <w:szCs w:val="21"/>
          <w:lang w:eastAsia="zh-CN"/>
        </w:rPr>
        <w:t>1</w:t>
      </w:r>
      <w:r>
        <w:rPr>
          <w:rFonts w:ascii="Times New Roman" w:hAnsi="Times New Roman"/>
          <w:spacing w:val="10"/>
          <w:sz w:val="21"/>
          <w:szCs w:val="21"/>
          <w:lang w:eastAsia="zh-CN"/>
        </w:rPr>
        <w:t>时，就将其置</w:t>
      </w:r>
      <w:r>
        <w:rPr>
          <w:rFonts w:ascii="Times New Roman" w:hAnsi="Times New Roman"/>
          <w:spacing w:val="10"/>
          <w:sz w:val="21"/>
          <w:szCs w:val="21"/>
          <w:lang w:eastAsia="zh-CN"/>
        </w:rPr>
        <w:t>0</w:t>
      </w:r>
      <w:r>
        <w:rPr>
          <w:rFonts w:ascii="Times New Roman" w:hAnsi="Times New Roman"/>
          <w:spacing w:val="10"/>
          <w:sz w:val="21"/>
          <w:szCs w:val="21"/>
          <w:lang w:eastAsia="zh-CN"/>
        </w:rPr>
        <w:t>并把这次改变的时间作为时间戳记录下来。每当发现引用位为</w:t>
      </w:r>
      <w:r>
        <w:rPr>
          <w:rFonts w:ascii="Times New Roman" w:hAnsi="Times New Roman"/>
          <w:spacing w:val="10"/>
          <w:sz w:val="21"/>
          <w:szCs w:val="21"/>
          <w:lang w:eastAsia="zh-CN"/>
        </w:rPr>
        <w:t>0</w:t>
      </w:r>
      <w:r>
        <w:rPr>
          <w:rFonts w:ascii="Times New Roman" w:hAnsi="Times New Roman"/>
          <w:spacing w:val="10"/>
          <w:sz w:val="21"/>
          <w:szCs w:val="21"/>
          <w:lang w:eastAsia="zh-CN"/>
        </w:rPr>
        <w:t>时，通过系统当前时间减去时间戳的时间，计算出从上次使用以来未被再次访问的时间量，记作</w:t>
      </w:r>
      <w:r>
        <w:rPr>
          <w:rFonts w:ascii="Times New Roman" w:hAnsi="Times New Roman"/>
          <w:spacing w:val="10"/>
          <w:sz w:val="21"/>
          <w:szCs w:val="21"/>
          <w:lang w:eastAsia="zh-CN"/>
        </w:rPr>
        <w:t>t_off</w:t>
      </w:r>
      <w:r>
        <w:rPr>
          <w:rFonts w:ascii="Times New Roman" w:hAnsi="Times New Roman"/>
          <w:spacing w:val="10"/>
          <w:sz w:val="21"/>
          <w:szCs w:val="21"/>
          <w:lang w:eastAsia="zh-CN"/>
        </w:rPr>
        <w:t>。</w:t>
      </w:r>
      <w:r>
        <w:rPr>
          <w:rFonts w:ascii="Times New Roman" w:hAnsi="Times New Roman"/>
          <w:spacing w:val="10"/>
          <w:sz w:val="21"/>
          <w:szCs w:val="21"/>
          <w:lang w:eastAsia="zh-CN"/>
        </w:rPr>
        <w:t>t_off</w:t>
      </w:r>
      <w:r>
        <w:rPr>
          <w:rFonts w:ascii="Times New Roman" w:hAnsi="Times New Roman"/>
          <w:spacing w:val="10"/>
          <w:sz w:val="21"/>
          <w:szCs w:val="21"/>
          <w:lang w:eastAsia="zh-CN"/>
        </w:rPr>
        <w:t>值会随着每次超时中断的</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处理而不断增加，除非页面在此期间被再次引用，导致其引用位为</w:t>
      </w:r>
      <w:r>
        <w:rPr>
          <w:rFonts w:ascii="Times New Roman" w:hAnsi="Times New Roman"/>
          <w:spacing w:val="10"/>
          <w:sz w:val="21"/>
          <w:szCs w:val="21"/>
          <w:lang w:eastAsia="zh-CN"/>
        </w:rPr>
        <w:t>1</w:t>
      </w:r>
      <w:r>
        <w:rPr>
          <w:rFonts w:ascii="Times New Roman" w:hAnsi="Times New Roman"/>
          <w:spacing w:val="10"/>
          <w:sz w:val="21"/>
          <w:szCs w:val="21"/>
          <w:lang w:eastAsia="zh-CN"/>
        </w:rPr>
        <w:t>。把</w:t>
      </w:r>
      <w:r>
        <w:rPr>
          <w:rFonts w:ascii="Times New Roman" w:hAnsi="Times New Roman"/>
          <w:spacing w:val="10"/>
          <w:sz w:val="21"/>
          <w:szCs w:val="21"/>
          <w:lang w:eastAsia="zh-CN"/>
        </w:rPr>
        <w:t>t_off</w:t>
      </w:r>
      <w:r>
        <w:rPr>
          <w:rFonts w:ascii="Times New Roman" w:hAnsi="Times New Roman"/>
          <w:spacing w:val="10"/>
          <w:sz w:val="21"/>
          <w:szCs w:val="21"/>
          <w:lang w:eastAsia="zh-CN"/>
        </w:rPr>
        <w:t>与系统时间参数</w:t>
      </w:r>
      <w:r>
        <w:rPr>
          <w:rFonts w:ascii="Times New Roman" w:hAnsi="Times New Roman"/>
          <w:spacing w:val="10"/>
          <w:sz w:val="21"/>
          <w:szCs w:val="21"/>
          <w:lang w:eastAsia="zh-CN"/>
        </w:rPr>
        <w:t>t_max</w:t>
      </w:r>
      <w:r>
        <w:rPr>
          <w:rFonts w:ascii="Times New Roman" w:hAnsi="Times New Roman"/>
          <w:spacing w:val="10"/>
          <w:sz w:val="21"/>
          <w:szCs w:val="21"/>
          <w:lang w:eastAsia="zh-CN"/>
        </w:rPr>
        <w:t>相比，若</w:t>
      </w:r>
      <w:r>
        <w:rPr>
          <w:rFonts w:ascii="Times New Roman" w:hAnsi="Times New Roman"/>
          <w:spacing w:val="10"/>
          <w:sz w:val="21"/>
          <w:szCs w:val="21"/>
          <w:lang w:eastAsia="zh-CN"/>
        </w:rPr>
        <w:t>t_off</w:t>
      </w:r>
      <w:r>
        <w:rPr>
          <w:rFonts w:ascii="Times New Roman" w:hAnsi="Times New Roman"/>
          <w:spacing w:val="10"/>
          <w:sz w:val="21"/>
          <w:szCs w:val="21"/>
          <w:lang w:eastAsia="zh-CN"/>
        </w:rPr>
        <w:t>＞</w:t>
      </w:r>
      <w:r>
        <w:rPr>
          <w:rFonts w:ascii="Times New Roman" w:hAnsi="Times New Roman"/>
          <w:spacing w:val="10"/>
          <w:sz w:val="21"/>
          <w:szCs w:val="21"/>
          <w:lang w:eastAsia="zh-CN"/>
        </w:rPr>
        <w:t>t_max</w:t>
      </w:r>
      <w:r>
        <w:rPr>
          <w:rFonts w:ascii="Times New Roman" w:hAnsi="Times New Roman"/>
          <w:spacing w:val="10"/>
          <w:sz w:val="21"/>
          <w:szCs w:val="21"/>
          <w:lang w:eastAsia="zh-CN"/>
        </w:rPr>
        <w:t>，就把页面从工作集中移出，释放相应页面并回收此页框</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737031F"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）缺页频率替换算法</w:t>
      </w:r>
    </w:p>
    <w:p w14:paraId="347F6F84"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在工作集算法中，保证最少缺页次数是通过调整工作集大小来间接实现的，一种直接改善系统性能的方法是使用缺页频率替换算法（</w:t>
      </w:r>
      <w:r>
        <w:rPr>
          <w:rFonts w:ascii="Times New Roman" w:hAnsi="Times New Roman"/>
          <w:spacing w:val="10"/>
          <w:sz w:val="21"/>
          <w:szCs w:val="21"/>
          <w:lang w:eastAsia="zh-CN"/>
        </w:rPr>
        <w:t>Page Fault Frequency replacement</w:t>
      </w:r>
      <w:r>
        <w:rPr>
          <w:rFonts w:ascii="Times New Roman" w:hAnsi="Times New Roman"/>
          <w:spacing w:val="10"/>
          <w:sz w:val="21"/>
          <w:szCs w:val="21"/>
          <w:lang w:eastAsia="zh-CN"/>
        </w:rPr>
        <w:t>，</w:t>
      </w:r>
      <w:r>
        <w:rPr>
          <w:rFonts w:ascii="Times New Roman" w:hAnsi="Times New Roman"/>
          <w:spacing w:val="10"/>
          <w:sz w:val="21"/>
          <w:szCs w:val="21"/>
          <w:lang w:eastAsia="zh-CN"/>
        </w:rPr>
        <w:t>PFF</w:t>
      </w:r>
      <w:r>
        <w:rPr>
          <w:rFonts w:ascii="Times New Roman" w:hAnsi="Times New Roman"/>
          <w:spacing w:val="10"/>
          <w:sz w:val="21"/>
          <w:szCs w:val="21"/>
          <w:lang w:eastAsia="zh-CN"/>
        </w:rPr>
        <w:t>）。这种算法根据连续的缺页之间的时间间隔来对缺页频率进行测量，每次缺页时，利用测量时间调整进程工作集尺寸。其规则是：如果本次缺页与前次缺页之间的时间间隔超过临界值</w:t>
      </w:r>
      <w:r>
        <w:rPr>
          <w:rFonts w:ascii="Times New Roman" w:hAnsi="Times New Roman"/>
          <w:spacing w:val="10"/>
          <w:sz w:val="21"/>
          <w:szCs w:val="21"/>
          <w:lang w:eastAsia="zh-CN"/>
        </w:rPr>
        <w:t>τ</w:t>
      </w:r>
      <w:r>
        <w:rPr>
          <w:rFonts w:ascii="Times New Roman" w:hAnsi="Times New Roman"/>
          <w:spacing w:val="10"/>
          <w:sz w:val="21"/>
          <w:szCs w:val="21"/>
          <w:lang w:eastAsia="zh-CN"/>
        </w:rPr>
        <w:t>，那么，在这个时间间隔内未引用的所有页面都被移出工作集。这就能保证进程工作集不会过分地扩大，与工作集模型相比，</w:t>
      </w:r>
      <w:r>
        <w:rPr>
          <w:rFonts w:ascii="Times New Roman" w:hAnsi="Times New Roman"/>
          <w:spacing w:val="10"/>
          <w:sz w:val="21"/>
          <w:szCs w:val="21"/>
          <w:lang w:eastAsia="zh-CN"/>
        </w:rPr>
        <w:lastRenderedPageBreak/>
        <w:t>实现效率高，只在发生缺页异常时才调整页面，而不是每次引用时都需要调整</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7E5D7B9"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如图</w:t>
      </w:r>
      <w:r>
        <w:rPr>
          <w:rFonts w:ascii="Times New Roman" w:hAnsi="Times New Roman"/>
          <w:spacing w:val="10"/>
          <w:sz w:val="21"/>
          <w:szCs w:val="21"/>
          <w:lang w:eastAsia="zh-CN"/>
        </w:rPr>
        <w:t>4-19</w:t>
      </w:r>
      <w:r>
        <w:rPr>
          <w:rFonts w:ascii="Times New Roman" w:hAnsi="Times New Roman"/>
          <w:spacing w:val="10"/>
          <w:sz w:val="21"/>
          <w:szCs w:val="21"/>
          <w:lang w:eastAsia="zh-CN"/>
        </w:rPr>
        <w:t>所示的例子再次使用上述引用串，并设临界值</w:t>
      </w:r>
      <w:r>
        <w:rPr>
          <w:rFonts w:ascii="Times New Roman" w:hAnsi="Times New Roman"/>
          <w:spacing w:val="10"/>
          <w:sz w:val="21"/>
          <w:szCs w:val="21"/>
          <w:lang w:eastAsia="zh-CN"/>
        </w:rPr>
        <w:t>τ</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0</w:t>
      </w:r>
      <w:r>
        <w:rPr>
          <w:rFonts w:ascii="Times New Roman" w:hAnsi="Times New Roman"/>
          <w:spacing w:val="10"/>
          <w:sz w:val="21"/>
          <w:szCs w:val="21"/>
          <w:lang w:eastAsia="zh-CN"/>
        </w:rPr>
        <w:t>，驻留集合中包含页面</w:t>
      </w:r>
      <w:r>
        <w:rPr>
          <w:rFonts w:ascii="Times New Roman" w:hAnsi="Times New Roman"/>
          <w:spacing w:val="10"/>
          <w:sz w:val="21"/>
          <w:szCs w:val="21"/>
          <w:lang w:eastAsia="zh-CN"/>
        </w:rPr>
        <w:t>P1</w:t>
      </w:r>
      <w:r>
        <w:rPr>
          <w:rFonts w:ascii="Times New Roman" w:hAnsi="Times New Roman"/>
          <w:spacing w:val="10"/>
          <w:sz w:val="21"/>
          <w:szCs w:val="21"/>
          <w:lang w:eastAsia="zh-CN"/>
        </w:rPr>
        <w:t>、</w:t>
      </w:r>
      <w:r>
        <w:rPr>
          <w:rFonts w:ascii="Times New Roman" w:hAnsi="Times New Roman"/>
          <w:spacing w:val="10"/>
          <w:sz w:val="21"/>
          <w:szCs w:val="21"/>
          <w:lang w:eastAsia="zh-CN"/>
        </w:rPr>
        <w:t>P4</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发生第一次缺页，假设前一次缺页刚刚发生，故本次无页面被移出；下次缺页发生在时刻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，因为本次缺页时刻（</w:t>
      </w:r>
      <w:r>
        <w:rPr>
          <w:rFonts w:ascii="Times New Roman" w:hAnsi="Times New Roman"/>
          <w:spacing w:val="10"/>
          <w:sz w:val="21"/>
          <w:szCs w:val="21"/>
          <w:lang w:eastAsia="zh-CN"/>
        </w:rPr>
        <w:t>4</w:t>
      </w:r>
      <w:r>
        <w:rPr>
          <w:rFonts w:ascii="Times New Roman" w:hAnsi="Times New Roman"/>
          <w:spacing w:val="10"/>
          <w:sz w:val="21"/>
          <w:szCs w:val="21"/>
          <w:lang w:eastAsia="zh-CN"/>
        </w:rPr>
        <w:t>）－上次缺页时刻（</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成立，所以，在时间间隔（</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）内未被引用的页面</w:t>
      </w:r>
      <w:r>
        <w:rPr>
          <w:rFonts w:ascii="Times New Roman" w:hAnsi="Times New Roman"/>
          <w:spacing w:val="10"/>
          <w:sz w:val="21"/>
          <w:szCs w:val="21"/>
          <w:lang w:eastAsia="zh-CN"/>
        </w:rPr>
        <w:t>P1</w:t>
      </w:r>
      <w:r>
        <w:rPr>
          <w:rFonts w:ascii="Times New Roman" w:hAnsi="Times New Roman"/>
          <w:spacing w:val="10"/>
          <w:sz w:val="21"/>
          <w:szCs w:val="21"/>
          <w:lang w:eastAsia="zh-CN"/>
        </w:rPr>
        <w:t>和</w:t>
      </w:r>
      <w:r>
        <w:rPr>
          <w:rFonts w:ascii="Times New Roman" w:hAnsi="Times New Roman"/>
          <w:spacing w:val="10"/>
          <w:sz w:val="21"/>
          <w:szCs w:val="21"/>
          <w:lang w:eastAsia="zh-CN"/>
        </w:rPr>
        <w:t>P5</w:t>
      </w:r>
      <w:r>
        <w:rPr>
          <w:rFonts w:ascii="Times New Roman" w:hAnsi="Times New Roman"/>
          <w:spacing w:val="10"/>
          <w:sz w:val="21"/>
          <w:szCs w:val="21"/>
          <w:lang w:eastAsia="zh-CN"/>
        </w:rPr>
        <w:t>应当移出；继而缺页发生在时刻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6</w:t>
      </w:r>
      <w:r>
        <w:rPr>
          <w:rFonts w:ascii="Times New Roman" w:hAnsi="Times New Roman"/>
          <w:spacing w:val="10"/>
          <w:sz w:val="21"/>
          <w:szCs w:val="21"/>
          <w:lang w:eastAsia="zh-CN"/>
        </w:rPr>
        <w:t>，但由于本次缺页时刻（</w:t>
      </w:r>
      <w:r>
        <w:rPr>
          <w:rFonts w:ascii="Times New Roman" w:hAnsi="Times New Roman"/>
          <w:spacing w:val="10"/>
          <w:sz w:val="21"/>
          <w:szCs w:val="21"/>
          <w:lang w:eastAsia="zh-CN"/>
        </w:rPr>
        <w:t>6</w:t>
      </w:r>
      <w:r>
        <w:rPr>
          <w:rFonts w:ascii="Times New Roman" w:hAnsi="Times New Roman"/>
          <w:spacing w:val="10"/>
          <w:sz w:val="21"/>
          <w:szCs w:val="21"/>
          <w:lang w:eastAsia="zh-CN"/>
        </w:rPr>
        <w:t>）－上次缺页时刻（</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≯τ</w:t>
      </w:r>
      <w:r>
        <w:rPr>
          <w:rFonts w:ascii="Times New Roman" w:hAnsi="Times New Roman"/>
          <w:spacing w:val="10"/>
          <w:sz w:val="21"/>
          <w:szCs w:val="21"/>
          <w:lang w:eastAsia="zh-CN"/>
        </w:rPr>
        <w:t>，所以，这次无页面被移出；在时刻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9</w:t>
      </w:r>
      <w:r>
        <w:rPr>
          <w:rFonts w:ascii="Times New Roman" w:hAnsi="Times New Roman"/>
          <w:spacing w:val="10"/>
          <w:sz w:val="21"/>
          <w:szCs w:val="21"/>
          <w:lang w:eastAsia="zh-CN"/>
        </w:rPr>
        <w:t>发生下次缺页时，因移出条件为</w:t>
      </w:r>
      <w:r>
        <w:rPr>
          <w:rFonts w:ascii="Times New Roman" w:hAnsi="Times New Roman"/>
          <w:spacing w:val="10"/>
          <w:sz w:val="21"/>
          <w:szCs w:val="21"/>
          <w:lang w:eastAsia="zh-CN"/>
        </w:rPr>
        <w:t>“</w:t>
      </w:r>
      <w:r>
        <w:rPr>
          <w:rFonts w:ascii="Times New Roman" w:hAnsi="Times New Roman"/>
          <w:spacing w:val="10"/>
          <w:sz w:val="21"/>
          <w:szCs w:val="21"/>
          <w:lang w:eastAsia="zh-CN"/>
        </w:rPr>
        <w:t>真</w:t>
      </w:r>
      <w:r>
        <w:rPr>
          <w:rFonts w:ascii="Times New Roman" w:hAnsi="Times New Roman"/>
          <w:spacing w:val="10"/>
          <w:sz w:val="21"/>
          <w:szCs w:val="21"/>
          <w:lang w:eastAsia="zh-CN"/>
        </w:rPr>
        <w:t>”</w:t>
      </w:r>
      <w:r>
        <w:rPr>
          <w:rFonts w:ascii="Times New Roman" w:hAnsi="Times New Roman"/>
          <w:spacing w:val="10"/>
          <w:sz w:val="21"/>
          <w:szCs w:val="21"/>
          <w:lang w:eastAsia="zh-CN"/>
        </w:rPr>
        <w:t>，故页面</w:t>
      </w:r>
      <w:r>
        <w:rPr>
          <w:rFonts w:ascii="Times New Roman" w:hAnsi="Times New Roman"/>
          <w:spacing w:val="10"/>
          <w:sz w:val="21"/>
          <w:szCs w:val="21"/>
          <w:lang w:eastAsia="zh-CN"/>
        </w:rPr>
        <w:t>P2</w:t>
      </w:r>
      <w:r>
        <w:rPr>
          <w:rFonts w:ascii="Times New Roman" w:hAnsi="Times New Roman"/>
          <w:spacing w:val="10"/>
          <w:sz w:val="21"/>
          <w:szCs w:val="21"/>
          <w:lang w:eastAsia="zh-CN"/>
        </w:rPr>
        <w:t>和</w:t>
      </w:r>
      <w:r>
        <w:rPr>
          <w:rFonts w:ascii="Times New Roman" w:hAnsi="Times New Roman"/>
          <w:spacing w:val="10"/>
          <w:sz w:val="21"/>
          <w:szCs w:val="21"/>
          <w:lang w:eastAsia="zh-CN"/>
        </w:rPr>
        <w:t>P4</w:t>
      </w:r>
      <w:r>
        <w:rPr>
          <w:rFonts w:ascii="Times New Roman" w:hAnsi="Times New Roman"/>
          <w:spacing w:val="10"/>
          <w:sz w:val="21"/>
          <w:szCs w:val="21"/>
          <w:lang w:eastAsia="zh-CN"/>
        </w:rPr>
        <w:t>被移出；在时刻</w:t>
      </w:r>
      <w:r>
        <w:rPr>
          <w:rFonts w:ascii="Times New Roman" w:hAnsi="Times New Roman"/>
          <w:spacing w:val="10"/>
          <w:sz w:val="21"/>
          <w:szCs w:val="21"/>
          <w:lang w:eastAsia="zh-CN"/>
        </w:rPr>
        <w:t>t</w:t>
      </w:r>
      <w:r>
        <w:rPr>
          <w:rFonts w:ascii="Times New Roman" w:hAnsi="Times New Roman"/>
          <w:spacing w:val="10"/>
          <w:sz w:val="21"/>
          <w:szCs w:val="21"/>
          <w:lang w:eastAsia="zh-CN"/>
        </w:rPr>
        <w:t>＝</w:t>
      </w:r>
      <w:r>
        <w:rPr>
          <w:rFonts w:ascii="Times New Roman" w:hAnsi="Times New Roman"/>
          <w:spacing w:val="10"/>
          <w:sz w:val="21"/>
          <w:szCs w:val="21"/>
          <w:lang w:eastAsia="zh-CN"/>
        </w:rPr>
        <w:t>10</w:t>
      </w:r>
      <w:r>
        <w:rPr>
          <w:rFonts w:ascii="Times New Roman" w:hAnsi="Times New Roman"/>
          <w:spacing w:val="10"/>
          <w:sz w:val="21"/>
          <w:szCs w:val="21"/>
          <w:lang w:eastAsia="zh-CN"/>
        </w:rPr>
        <w:t>发生最后一次缺页时，无页面需要移出。缺页频率替换算法对此引用串共产生</w:t>
      </w:r>
      <w:r>
        <w:rPr>
          <w:rFonts w:ascii="Times New Roman" w:hAnsi="Times New Roman"/>
          <w:spacing w:val="10"/>
          <w:sz w:val="21"/>
          <w:szCs w:val="21"/>
          <w:lang w:eastAsia="zh-CN"/>
        </w:rPr>
        <w:t>5</w:t>
      </w:r>
      <w:r>
        <w:rPr>
          <w:rFonts w:ascii="Times New Roman" w:hAnsi="Times New Roman"/>
          <w:spacing w:val="10"/>
          <w:sz w:val="21"/>
          <w:szCs w:val="21"/>
          <w:lang w:eastAsia="zh-CN"/>
        </w:rPr>
        <w:t>次缺页，工作集页面数在</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之间波动。</w:t>
      </w:r>
    </w:p>
    <w:p w14:paraId="67919398" w14:textId="3146AF77" w:rsidR="000A6E29" w:rsidRDefault="000A6E29" w:rsidP="000A6E29">
      <w:pPr>
        <w:spacing w:after="0" w:line="240" w:lineRule="auto"/>
        <w:ind w:left="2216" w:right="-20"/>
        <w:rPr>
          <w:rFonts w:ascii="Times New Roman" w:hAnsi="Times New Roman"/>
          <w:sz w:val="11"/>
          <w:szCs w:val="11"/>
        </w:rPr>
      </w:pPr>
      <w:r>
        <w:rPr>
          <w:rFonts w:ascii="Times New Roman" w:hAnsi="Times New Roman"/>
          <w:noProof/>
          <w:lang w:eastAsia="zh-CN"/>
        </w:rPr>
        <w:drawing>
          <wp:inline distT="0" distB="0" distL="0" distR="0" wp14:anchorId="5F1E9C41" wp14:editId="44C0BE05">
            <wp:extent cx="2757805" cy="209931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7805" cy="2099310"/>
                    </a:xfrm>
                    <a:prstGeom prst="rect">
                      <a:avLst/>
                    </a:prstGeom>
                    <a:noFill/>
                    <a:ln>
                      <a:noFill/>
                    </a:ln>
                  </pic:spPr>
                </pic:pic>
              </a:graphicData>
            </a:graphic>
          </wp:inline>
        </w:drawing>
      </w:r>
    </w:p>
    <w:p w14:paraId="56D821AF" w14:textId="77777777" w:rsidR="000A6E29" w:rsidRDefault="000A6E29" w:rsidP="000A6E29">
      <w:pPr>
        <w:spacing w:after="0" w:line="240" w:lineRule="auto"/>
        <w:ind w:left="3345" w:right="2268"/>
        <w:rPr>
          <w:rFonts w:ascii="Times New Roman" w:hAnsi="Times New Roman"/>
          <w:sz w:val="18"/>
          <w:szCs w:val="18"/>
          <w:lang w:eastAsia="zh-CN"/>
        </w:rPr>
      </w:pPr>
      <w:r>
        <w:rPr>
          <w:rFonts w:ascii="Times New Roman" w:hAnsi="Times New Roman"/>
          <w:sz w:val="18"/>
          <w:szCs w:val="18"/>
          <w:lang w:eastAsia="zh-CN"/>
        </w:rPr>
        <w:t>图４</w:t>
      </w:r>
      <w:r>
        <w:rPr>
          <w:rFonts w:ascii="Times New Roman" w:hAnsi="Times New Roman"/>
          <w:sz w:val="18"/>
          <w:szCs w:val="18"/>
          <w:lang w:eastAsia="zh-CN"/>
        </w:rPr>
        <w:t xml:space="preserve">-19  </w:t>
      </w:r>
      <w:r>
        <w:rPr>
          <w:rFonts w:ascii="Times New Roman" w:hAnsi="Times New Roman"/>
          <w:sz w:val="18"/>
          <w:szCs w:val="18"/>
          <w:lang w:eastAsia="zh-CN"/>
        </w:rPr>
        <w:t>缺页频率替换示例</w:t>
      </w:r>
    </w:p>
    <w:p w14:paraId="3C910CE4" w14:textId="77777777" w:rsidR="000A6E29" w:rsidRDefault="000A6E29" w:rsidP="000A6E29">
      <w:pPr>
        <w:spacing w:after="0" w:line="200" w:lineRule="exact"/>
        <w:rPr>
          <w:rFonts w:ascii="Times New Roman" w:hAnsi="Times New Roman"/>
          <w:sz w:val="20"/>
          <w:szCs w:val="20"/>
          <w:lang w:eastAsia="zh-CN"/>
        </w:rPr>
      </w:pPr>
    </w:p>
    <w:p w14:paraId="23A86A43" w14:textId="77777777" w:rsidR="000A6E29" w:rsidRDefault="000A6E29" w:rsidP="000A6E29">
      <w:pPr>
        <w:spacing w:after="0" w:line="240" w:lineRule="auto"/>
        <w:ind w:leftChars="82" w:left="180"/>
        <w:rPr>
          <w:rFonts w:ascii="Times New Roman" w:hAnsi="Times New Roman"/>
          <w:sz w:val="20"/>
          <w:szCs w:val="20"/>
          <w:lang w:eastAsia="zh-CN"/>
        </w:rPr>
      </w:pPr>
    </w:p>
    <w:p w14:paraId="0F01413E" w14:textId="136CE2E8"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345D628C" wp14:editId="033E987F">
            <wp:extent cx="4711065" cy="24796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1065" cy="2479675"/>
                    </a:xfrm>
                    <a:prstGeom prst="rect">
                      <a:avLst/>
                    </a:prstGeom>
                    <a:noFill/>
                    <a:ln>
                      <a:noFill/>
                    </a:ln>
                    <a:effectLst/>
                  </pic:spPr>
                </pic:pic>
              </a:graphicData>
            </a:graphic>
          </wp:inline>
        </w:drawing>
      </w:r>
    </w:p>
    <w:p w14:paraId="3E30A424"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CE0E59">
        <w:rPr>
          <w:rFonts w:ascii="Times New Roman" w:hAnsi="Times New Roman" w:hint="eastAsia"/>
          <w:b/>
          <w:color w:val="FF0000"/>
          <w:spacing w:val="10"/>
          <w:sz w:val="24"/>
          <w:szCs w:val="18"/>
          <w:lang w:eastAsia="zh-CN"/>
        </w:rPr>
        <w:t>Modern Operating Systems (4th edition)</w:t>
      </w:r>
      <w:r w:rsidRPr="008755B7">
        <w:rPr>
          <w:rFonts w:ascii="Times New Roman" w:hAnsi="Times New Roman" w:hint="eastAsia"/>
          <w:b/>
          <w:color w:val="FF0000"/>
          <w:spacing w:val="10"/>
          <w:sz w:val="24"/>
          <w:szCs w:val="18"/>
          <w:lang w:eastAsia="zh-CN"/>
        </w:rPr>
        <w:t>, page 224.</w:t>
      </w:r>
    </w:p>
    <w:p w14:paraId="6B15D0E4"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lastRenderedPageBreak/>
        <w:t>//</w:t>
      </w:r>
      <w:r w:rsidRPr="008755B7">
        <w:rPr>
          <w:rFonts w:ascii="Times New Roman" w:hAnsi="Times New Roman" w:hint="eastAsia"/>
          <w:b/>
          <w:color w:val="FF0000"/>
          <w:spacing w:val="10"/>
          <w:sz w:val="24"/>
          <w:szCs w:val="18"/>
          <w:lang w:eastAsia="zh-CN"/>
        </w:rPr>
        <w:t>缺页率与页框数的分配</w:t>
      </w:r>
    </w:p>
    <w:p w14:paraId="3EFBB689" w14:textId="3D79EC16" w:rsidR="000A6E29" w:rsidRDefault="00CE2F20" w:rsidP="000A6E29">
      <w:pPr>
        <w:spacing w:after="0" w:line="240" w:lineRule="auto"/>
        <w:rPr>
          <w:color w:val="538135" w:themeColor="accent6" w:themeShade="BF"/>
          <w:lang w:eastAsia="zh-CN"/>
        </w:rPr>
      </w:pPr>
      <w:r w:rsidRPr="00CE2F20">
        <w:rPr>
          <w:rFonts w:hint="eastAsia"/>
          <w:color w:val="538135" w:themeColor="accent6" w:themeShade="BF"/>
          <w:lang w:eastAsia="zh-CN"/>
        </w:rPr>
        <w:t>请求段式虚拟存储管理是否要添加一个</w:t>
      </w:r>
      <w:r>
        <w:rPr>
          <w:rFonts w:hint="eastAsia"/>
          <w:color w:val="538135" w:themeColor="accent6" w:themeShade="BF"/>
          <w:lang w:eastAsia="zh-CN"/>
        </w:rPr>
        <w:t>4</w:t>
      </w:r>
      <w:r w:rsidRPr="00CE2F20">
        <w:rPr>
          <w:rFonts w:hint="eastAsia"/>
          <w:color w:val="538135" w:themeColor="accent6" w:themeShade="BF"/>
          <w:lang w:eastAsia="zh-CN"/>
        </w:rPr>
        <w:t>级标题</w:t>
      </w:r>
    </w:p>
    <w:p w14:paraId="056B4D59" w14:textId="5F44214B" w:rsidR="00CE2F20" w:rsidRPr="00CE2F20" w:rsidRDefault="00CE2F20" w:rsidP="000A6E29">
      <w:pPr>
        <w:spacing w:after="0" w:line="240" w:lineRule="auto"/>
        <w:rPr>
          <w:color w:val="538135" w:themeColor="accent6" w:themeShade="BF"/>
          <w:lang w:eastAsia="zh-CN"/>
        </w:rPr>
      </w:pPr>
      <w:r>
        <w:rPr>
          <w:color w:val="538135" w:themeColor="accent6" w:themeShade="BF"/>
          <w:lang w:eastAsia="zh-CN"/>
        </w:rPr>
        <w:t>4.5.3*</w:t>
      </w:r>
    </w:p>
    <w:p w14:paraId="33553F08" w14:textId="20FC4989"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hint="eastAsia"/>
          <w:b/>
          <w:color w:val="2E74B5" w:themeColor="accent5" w:themeShade="BF"/>
          <w:spacing w:val="10"/>
          <w:sz w:val="24"/>
          <w:szCs w:val="18"/>
          <w:lang w:eastAsia="zh-CN"/>
        </w:rPr>
        <w:t>段式虚拟存储管理是指，进程在转入内存时，</w:t>
      </w:r>
      <w:r>
        <w:rPr>
          <w:rFonts w:ascii="Times New Roman" w:hAnsi="Times New Roman" w:hint="eastAsia"/>
          <w:b/>
          <w:color w:val="2E74B5" w:themeColor="accent5" w:themeShade="BF"/>
          <w:spacing w:val="10"/>
          <w:sz w:val="24"/>
          <w:szCs w:val="18"/>
          <w:lang w:eastAsia="zh-CN"/>
        </w:rPr>
        <w:t>把</w:t>
      </w:r>
      <w:r w:rsidRPr="00CE2F20">
        <w:rPr>
          <w:rFonts w:ascii="Times New Roman" w:hAnsi="Times New Roman" w:hint="eastAsia"/>
          <w:b/>
          <w:color w:val="2E74B5" w:themeColor="accent5" w:themeShade="BF"/>
          <w:spacing w:val="10"/>
          <w:sz w:val="24"/>
          <w:szCs w:val="18"/>
          <w:lang w:eastAsia="zh-CN"/>
        </w:rPr>
        <w:t>进程的所有分段都存放在辅存中，进程运行时先把当前需要的一段或几段装入主存，在执行过程中访问到不在主存的段时再把它动态装入，需要指出的是段式虚拟存储管理中段的调进调出是由操作系统自动实现，对用户透明</w:t>
      </w:r>
      <w:r>
        <w:rPr>
          <w:rFonts w:ascii="Times New Roman" w:hAnsi="Times New Roman" w:hint="eastAsia"/>
          <w:b/>
          <w:color w:val="2E74B5" w:themeColor="accent5" w:themeShade="BF"/>
          <w:spacing w:val="10"/>
          <w:sz w:val="24"/>
          <w:szCs w:val="18"/>
          <w:lang w:eastAsia="zh-CN"/>
        </w:rPr>
        <w:t>，和</w:t>
      </w:r>
      <w:commentRangeStart w:id="34"/>
      <w:r w:rsidRPr="00CE2F20">
        <w:rPr>
          <w:rFonts w:ascii="Times New Roman" w:hAnsi="Times New Roman" w:hint="eastAsia"/>
          <w:b/>
          <w:color w:val="2E74B5" w:themeColor="accent5" w:themeShade="BF"/>
          <w:spacing w:val="10"/>
          <w:sz w:val="24"/>
          <w:szCs w:val="18"/>
          <w:lang w:eastAsia="zh-CN"/>
        </w:rPr>
        <w:t>段覆盖技术</w:t>
      </w:r>
      <w:commentRangeEnd w:id="34"/>
      <w:r w:rsidR="00066EAF">
        <w:rPr>
          <w:rStyle w:val="ad"/>
          <w:rFonts w:ascii="Times New Roman" w:eastAsiaTheme="minorEastAsia" w:hAnsi="Times New Roman" w:cstheme="minorBidi"/>
          <w:kern w:val="2"/>
          <w:lang w:eastAsia="zh-CN"/>
        </w:rPr>
        <w:commentReference w:id="34"/>
      </w:r>
      <w:r w:rsidRPr="00CE2F20">
        <w:rPr>
          <w:rFonts w:ascii="Times New Roman" w:hAnsi="Times New Roman" w:hint="eastAsia"/>
          <w:b/>
          <w:color w:val="2E74B5" w:themeColor="accent5" w:themeShade="BF"/>
          <w:spacing w:val="10"/>
          <w:sz w:val="24"/>
          <w:szCs w:val="18"/>
          <w:lang w:eastAsia="zh-CN"/>
        </w:rPr>
        <w:t>不同，</w:t>
      </w:r>
      <w:r w:rsidR="00066EAF">
        <w:rPr>
          <w:rFonts w:ascii="Times New Roman" w:hAnsi="Times New Roman" w:hint="eastAsia"/>
          <w:b/>
          <w:color w:val="2E74B5" w:themeColor="accent5" w:themeShade="BF"/>
          <w:spacing w:val="10"/>
          <w:sz w:val="24"/>
          <w:szCs w:val="18"/>
          <w:lang w:eastAsia="zh-CN"/>
        </w:rPr>
        <w:t>这</w:t>
      </w:r>
      <w:r w:rsidRPr="00CE2F20">
        <w:rPr>
          <w:rFonts w:ascii="Times New Roman" w:hAnsi="Times New Roman" w:hint="eastAsia"/>
          <w:b/>
          <w:color w:val="2E74B5" w:themeColor="accent5" w:themeShade="BF"/>
          <w:spacing w:val="10"/>
          <w:sz w:val="24"/>
          <w:szCs w:val="18"/>
          <w:lang w:eastAsia="zh-CN"/>
        </w:rPr>
        <w:t>是由用户控制的动态扩充技术，操作系统是不感知的。</w:t>
      </w:r>
    </w:p>
    <w:p w14:paraId="685FF24A" w14:textId="77777777"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b/>
          <w:noProof/>
          <w:color w:val="2E74B5" w:themeColor="accent5" w:themeShade="BF"/>
          <w:spacing w:val="10"/>
          <w:sz w:val="24"/>
          <w:szCs w:val="18"/>
          <w:lang w:eastAsia="zh-CN"/>
        </w:rPr>
        <w:drawing>
          <wp:inline distT="0" distB="0" distL="0" distR="0" wp14:anchorId="10D97D2E" wp14:editId="02A40FA7">
            <wp:extent cx="4572000" cy="34309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43DEFFA9" w14:textId="17A1E922"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hint="eastAsia"/>
          <w:b/>
          <w:color w:val="2E74B5" w:themeColor="accent5" w:themeShade="BF"/>
          <w:spacing w:val="10"/>
          <w:sz w:val="24"/>
          <w:szCs w:val="18"/>
          <w:lang w:eastAsia="zh-CN"/>
        </w:rPr>
        <w:t>但是虚拟存储管理需要对段表进行扩充，显然他既要包括普通段表当中的主存的始址，还要有辅存的位置，显然</w:t>
      </w:r>
      <w:r w:rsidR="00066EAF">
        <w:rPr>
          <w:rFonts w:ascii="Times New Roman" w:hAnsi="Times New Roman" w:hint="eastAsia"/>
          <w:b/>
          <w:color w:val="2E74B5" w:themeColor="accent5" w:themeShade="BF"/>
          <w:spacing w:val="10"/>
          <w:sz w:val="24"/>
          <w:szCs w:val="18"/>
          <w:lang w:eastAsia="zh-CN"/>
        </w:rPr>
        <w:t>，</w:t>
      </w:r>
      <w:r w:rsidRPr="00CE2F20">
        <w:rPr>
          <w:rFonts w:ascii="Times New Roman" w:hAnsi="Times New Roman" w:hint="eastAsia"/>
          <w:b/>
          <w:color w:val="2E74B5" w:themeColor="accent5" w:themeShade="BF"/>
          <w:spacing w:val="10"/>
          <w:sz w:val="24"/>
          <w:szCs w:val="18"/>
          <w:lang w:eastAsia="zh-CN"/>
        </w:rPr>
        <w:t>主存与限长构成了</w:t>
      </w:r>
      <w:r w:rsidR="00066EAF">
        <w:rPr>
          <w:rFonts w:ascii="Times New Roman" w:hAnsi="Times New Roman" w:hint="eastAsia"/>
          <w:b/>
          <w:color w:val="2E74B5" w:themeColor="accent5" w:themeShade="BF"/>
          <w:spacing w:val="10"/>
          <w:sz w:val="24"/>
          <w:szCs w:val="18"/>
          <w:lang w:eastAsia="zh-CN"/>
        </w:rPr>
        <w:t>其</w:t>
      </w:r>
      <w:r w:rsidRPr="00CE2F20">
        <w:rPr>
          <w:rFonts w:ascii="Times New Roman" w:hAnsi="Times New Roman" w:hint="eastAsia"/>
          <w:b/>
          <w:color w:val="2E74B5" w:themeColor="accent5" w:themeShade="BF"/>
          <w:spacing w:val="10"/>
          <w:sz w:val="24"/>
          <w:szCs w:val="18"/>
          <w:lang w:eastAsia="zh-CN"/>
        </w:rPr>
        <w:t>实际的内存位置，而</w:t>
      </w:r>
      <w:r w:rsidR="00066EAF">
        <w:rPr>
          <w:rFonts w:ascii="Times New Roman" w:hAnsi="Times New Roman" w:hint="eastAsia"/>
          <w:b/>
          <w:color w:val="2E74B5" w:themeColor="accent5" w:themeShade="BF"/>
          <w:spacing w:val="10"/>
          <w:sz w:val="24"/>
          <w:szCs w:val="18"/>
          <w:lang w:eastAsia="zh-CN"/>
        </w:rPr>
        <w:t>辅存始址与限长</w:t>
      </w:r>
      <w:r w:rsidRPr="00CE2F20">
        <w:rPr>
          <w:rFonts w:ascii="Times New Roman" w:hAnsi="Times New Roman" w:hint="eastAsia"/>
          <w:b/>
          <w:color w:val="2E74B5" w:themeColor="accent5" w:themeShade="BF"/>
          <w:spacing w:val="10"/>
          <w:sz w:val="24"/>
          <w:szCs w:val="18"/>
          <w:lang w:eastAsia="zh-CN"/>
        </w:rPr>
        <w:t>构成了</w:t>
      </w:r>
      <w:r w:rsidR="00066EAF">
        <w:rPr>
          <w:rFonts w:ascii="Times New Roman" w:hAnsi="Times New Roman" w:hint="eastAsia"/>
          <w:b/>
          <w:color w:val="2E74B5" w:themeColor="accent5" w:themeShade="BF"/>
          <w:spacing w:val="10"/>
          <w:sz w:val="24"/>
          <w:szCs w:val="18"/>
          <w:lang w:eastAsia="zh-CN"/>
        </w:rPr>
        <w:t>其</w:t>
      </w:r>
      <w:r w:rsidRPr="00CE2F20">
        <w:rPr>
          <w:rFonts w:ascii="Times New Roman" w:hAnsi="Times New Roman" w:hint="eastAsia"/>
          <w:b/>
          <w:color w:val="2E74B5" w:themeColor="accent5" w:themeShade="BF"/>
          <w:spacing w:val="10"/>
          <w:sz w:val="24"/>
          <w:szCs w:val="18"/>
          <w:lang w:eastAsia="zh-CN"/>
        </w:rPr>
        <w:t>辅存的</w:t>
      </w:r>
      <w:r w:rsidR="00066EAF">
        <w:rPr>
          <w:rFonts w:ascii="Times New Roman" w:hAnsi="Times New Roman" w:hint="eastAsia"/>
          <w:b/>
          <w:color w:val="2E74B5" w:themeColor="accent5" w:themeShade="BF"/>
          <w:spacing w:val="10"/>
          <w:sz w:val="24"/>
          <w:szCs w:val="18"/>
          <w:lang w:eastAsia="zh-CN"/>
        </w:rPr>
        <w:t>地址</w:t>
      </w:r>
      <w:r w:rsidRPr="00CE2F20">
        <w:rPr>
          <w:rFonts w:ascii="Times New Roman" w:hAnsi="Times New Roman" w:hint="eastAsia"/>
          <w:b/>
          <w:color w:val="2E74B5" w:themeColor="accent5" w:themeShade="BF"/>
          <w:spacing w:val="10"/>
          <w:sz w:val="24"/>
          <w:szCs w:val="18"/>
          <w:lang w:eastAsia="zh-CN"/>
        </w:rPr>
        <w:t>，同时标志位也进行扩充，这些标志位可以包括特征位，比如说不在内存，在内存，共享段等等，包括存取权限位，可执行，刻度，可写，扩充位，它的长度能不能动态扩充，还有一些标志位是不是修改过，是不是可以移动等等，基于这样一个段表扩充，段式虚拟存储管理可以来实现相应的地址转换。</w:t>
      </w:r>
    </w:p>
    <w:p w14:paraId="5D02DD1F" w14:textId="77777777" w:rsidR="00CE2F20" w:rsidRPr="00CE2F20" w:rsidRDefault="00CE2F20" w:rsidP="00CE2F20">
      <w:pPr>
        <w:spacing w:before="15"/>
        <w:ind w:leftChars="82" w:left="180"/>
        <w:jc w:val="both"/>
        <w:rPr>
          <w:rFonts w:ascii="Times New Roman" w:hAnsi="Times New Roman"/>
          <w:b/>
          <w:color w:val="2E74B5" w:themeColor="accent5" w:themeShade="BF"/>
          <w:spacing w:val="10"/>
          <w:sz w:val="24"/>
          <w:szCs w:val="18"/>
          <w:lang w:eastAsia="zh-CN"/>
        </w:rPr>
      </w:pPr>
      <w:r w:rsidRPr="00CE2F20">
        <w:rPr>
          <w:rFonts w:ascii="Times New Roman" w:hAnsi="Times New Roman"/>
          <w:b/>
          <w:noProof/>
          <w:color w:val="2E74B5" w:themeColor="accent5" w:themeShade="BF"/>
          <w:spacing w:val="10"/>
          <w:sz w:val="24"/>
          <w:szCs w:val="18"/>
          <w:lang w:eastAsia="zh-CN"/>
        </w:rPr>
        <w:lastRenderedPageBreak/>
        <w:drawing>
          <wp:inline distT="0" distB="0" distL="0" distR="0" wp14:anchorId="6AF92726" wp14:editId="735FC075">
            <wp:extent cx="4572000" cy="34309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51E9C939" w14:textId="32DB069B" w:rsidR="00CE2F20" w:rsidRPr="00CE2F20" w:rsidRDefault="00066EAF" w:rsidP="00CE2F20">
      <w:pPr>
        <w:spacing w:before="15"/>
        <w:ind w:leftChars="82" w:left="180"/>
        <w:jc w:val="both"/>
        <w:rPr>
          <w:rFonts w:ascii="Times New Roman" w:hAnsi="Times New Roman"/>
          <w:b/>
          <w:color w:val="2E74B5" w:themeColor="accent5" w:themeShade="BF"/>
          <w:spacing w:val="10"/>
          <w:sz w:val="24"/>
          <w:szCs w:val="18"/>
          <w:lang w:eastAsia="zh-CN"/>
        </w:rPr>
      </w:pPr>
      <w:commentRangeStart w:id="35"/>
      <w:r>
        <w:rPr>
          <w:rFonts w:ascii="Times New Roman" w:hAnsi="Times New Roman" w:hint="eastAsia"/>
          <w:b/>
          <w:color w:val="2E74B5" w:themeColor="accent5" w:themeShade="BF"/>
          <w:spacing w:val="10"/>
          <w:sz w:val="24"/>
          <w:szCs w:val="18"/>
          <w:lang w:eastAsia="zh-CN"/>
        </w:rPr>
        <w:t>当</w:t>
      </w:r>
      <w:r w:rsidR="00CE2F20" w:rsidRPr="00CE2F20">
        <w:rPr>
          <w:rFonts w:ascii="Times New Roman" w:hAnsi="Times New Roman" w:hint="eastAsia"/>
          <w:b/>
          <w:color w:val="2E74B5" w:themeColor="accent5" w:themeShade="BF"/>
          <w:spacing w:val="10"/>
          <w:sz w:val="24"/>
          <w:szCs w:val="18"/>
          <w:lang w:eastAsia="zh-CN"/>
        </w:rPr>
        <w:t>访问到一个内存当中的地址的时候，</w:t>
      </w:r>
      <w:r>
        <w:rPr>
          <w:rFonts w:ascii="Times New Roman" w:hAnsi="Times New Roman" w:hint="eastAsia"/>
          <w:b/>
          <w:color w:val="2E74B5" w:themeColor="accent5" w:themeShade="BF"/>
          <w:spacing w:val="10"/>
          <w:sz w:val="24"/>
          <w:szCs w:val="18"/>
          <w:lang w:eastAsia="zh-CN"/>
        </w:rPr>
        <w:t>硬件系统</w:t>
      </w:r>
      <w:r w:rsidR="00CE2F20" w:rsidRPr="00CE2F20">
        <w:rPr>
          <w:rFonts w:ascii="Times New Roman" w:hAnsi="Times New Roman" w:hint="eastAsia"/>
          <w:b/>
          <w:color w:val="2E74B5" w:themeColor="accent5" w:themeShade="BF"/>
          <w:spacing w:val="10"/>
          <w:sz w:val="24"/>
          <w:szCs w:val="18"/>
          <w:lang w:eastAsia="zh-CN"/>
        </w:rPr>
        <w:t>首先要判断这一段在不在内存，如果这一段不在内存</w:t>
      </w:r>
      <w:r>
        <w:rPr>
          <w:rFonts w:ascii="Times New Roman" w:hAnsi="Times New Roman" w:hint="eastAsia"/>
          <w:b/>
          <w:color w:val="2E74B5" w:themeColor="accent5" w:themeShade="BF"/>
          <w:spacing w:val="10"/>
          <w:sz w:val="24"/>
          <w:szCs w:val="18"/>
          <w:lang w:eastAsia="zh-CN"/>
        </w:rPr>
        <w:t>则</w:t>
      </w:r>
      <w:r w:rsidR="00CE2F20" w:rsidRPr="00CE2F20">
        <w:rPr>
          <w:rFonts w:ascii="Times New Roman" w:hAnsi="Times New Roman" w:hint="eastAsia"/>
          <w:b/>
          <w:color w:val="2E74B5" w:themeColor="accent5" w:themeShade="BF"/>
          <w:spacing w:val="10"/>
          <w:sz w:val="24"/>
          <w:szCs w:val="18"/>
          <w:lang w:eastAsia="zh-CN"/>
        </w:rPr>
        <w:t>发出缺段中断，由操作系统来处理，操作系统来判断主存内有没有满足</w:t>
      </w:r>
      <w:r w:rsidR="00CE2F20" w:rsidRPr="00CE2F20">
        <w:rPr>
          <w:rFonts w:ascii="Times New Roman" w:hAnsi="Times New Roman" w:hint="eastAsia"/>
          <w:b/>
          <w:color w:val="2E74B5" w:themeColor="accent5" w:themeShade="BF"/>
          <w:spacing w:val="10"/>
          <w:sz w:val="24"/>
          <w:szCs w:val="18"/>
          <w:lang w:eastAsia="zh-CN"/>
        </w:rPr>
        <w:t>S</w:t>
      </w:r>
      <w:r w:rsidR="00CE2F20" w:rsidRPr="00CE2F20">
        <w:rPr>
          <w:rFonts w:ascii="Times New Roman" w:hAnsi="Times New Roman" w:hint="eastAsia"/>
          <w:b/>
          <w:color w:val="2E74B5" w:themeColor="accent5" w:themeShade="BF"/>
          <w:spacing w:val="10"/>
          <w:sz w:val="24"/>
          <w:szCs w:val="18"/>
          <w:lang w:eastAsia="zh-CN"/>
        </w:rPr>
        <w:t>段长度的连续空闲区，如果没有的话需要调出一个分段，</w:t>
      </w:r>
      <w:r>
        <w:rPr>
          <w:rFonts w:ascii="Times New Roman" w:hAnsi="Times New Roman" w:hint="eastAsia"/>
          <w:b/>
          <w:color w:val="2E74B5" w:themeColor="accent5" w:themeShade="BF"/>
          <w:spacing w:val="10"/>
          <w:sz w:val="24"/>
          <w:szCs w:val="18"/>
          <w:lang w:eastAsia="zh-CN"/>
        </w:rPr>
        <w:t>生成一个</w:t>
      </w:r>
      <w:r w:rsidR="00CE2F20" w:rsidRPr="00CE2F20">
        <w:rPr>
          <w:rFonts w:ascii="Times New Roman" w:hAnsi="Times New Roman" w:hint="eastAsia"/>
          <w:b/>
          <w:color w:val="2E74B5" w:themeColor="accent5" w:themeShade="BF"/>
          <w:spacing w:val="10"/>
          <w:sz w:val="24"/>
          <w:szCs w:val="18"/>
          <w:lang w:eastAsia="zh-CN"/>
        </w:rPr>
        <w:t>可以装入</w:t>
      </w:r>
      <w:r w:rsidR="00CE2F20" w:rsidRPr="00CE2F20">
        <w:rPr>
          <w:rFonts w:ascii="Times New Roman" w:hAnsi="Times New Roman" w:hint="eastAsia"/>
          <w:b/>
          <w:color w:val="2E74B5" w:themeColor="accent5" w:themeShade="BF"/>
          <w:spacing w:val="10"/>
          <w:sz w:val="24"/>
          <w:szCs w:val="18"/>
          <w:lang w:eastAsia="zh-CN"/>
        </w:rPr>
        <w:t>S</w:t>
      </w:r>
      <w:r w:rsidR="00CE2F20" w:rsidRPr="00CE2F20">
        <w:rPr>
          <w:rFonts w:ascii="Times New Roman" w:hAnsi="Times New Roman" w:hint="eastAsia"/>
          <w:b/>
          <w:color w:val="2E74B5" w:themeColor="accent5" w:themeShade="BF"/>
          <w:spacing w:val="10"/>
          <w:sz w:val="24"/>
          <w:szCs w:val="18"/>
          <w:lang w:eastAsia="zh-CN"/>
        </w:rPr>
        <w:t>段</w:t>
      </w:r>
      <w:r>
        <w:rPr>
          <w:rFonts w:ascii="Times New Roman" w:hAnsi="Times New Roman" w:hint="eastAsia"/>
          <w:b/>
          <w:color w:val="2E74B5" w:themeColor="accent5" w:themeShade="BF"/>
          <w:spacing w:val="10"/>
          <w:sz w:val="24"/>
          <w:szCs w:val="18"/>
          <w:lang w:eastAsia="zh-CN"/>
        </w:rPr>
        <w:t>的空闲区</w:t>
      </w:r>
      <w:r w:rsidR="00CE2F20" w:rsidRPr="00CE2F20">
        <w:rPr>
          <w:rFonts w:ascii="Times New Roman" w:hAnsi="Times New Roman" w:hint="eastAsia"/>
          <w:b/>
          <w:color w:val="2E74B5" w:themeColor="accent5" w:themeShade="BF"/>
          <w:spacing w:val="10"/>
          <w:sz w:val="24"/>
          <w:szCs w:val="18"/>
          <w:lang w:eastAsia="zh-CN"/>
        </w:rPr>
        <w:t>，调整段表，重新启动执行指令。这是段不在内存情况，如果段在内存</w:t>
      </w:r>
      <w:r>
        <w:rPr>
          <w:rFonts w:ascii="Times New Roman" w:hAnsi="Times New Roman" w:hint="eastAsia"/>
          <w:b/>
          <w:color w:val="2E74B5" w:themeColor="accent5" w:themeShade="BF"/>
          <w:spacing w:val="10"/>
          <w:sz w:val="24"/>
          <w:szCs w:val="18"/>
          <w:lang w:eastAsia="zh-CN"/>
        </w:rPr>
        <w:t>中</w:t>
      </w:r>
      <w:r w:rsidR="00CE2F20" w:rsidRPr="00CE2F20">
        <w:rPr>
          <w:rFonts w:ascii="Times New Roman" w:hAnsi="Times New Roman" w:hint="eastAsia"/>
          <w:b/>
          <w:color w:val="2E74B5" w:themeColor="accent5" w:themeShade="BF"/>
          <w:spacing w:val="10"/>
          <w:sz w:val="24"/>
          <w:szCs w:val="18"/>
          <w:lang w:eastAsia="zh-CN"/>
        </w:rPr>
        <w:t>，</w:t>
      </w:r>
      <w:r>
        <w:rPr>
          <w:rFonts w:ascii="Times New Roman" w:hAnsi="Times New Roman" w:hint="eastAsia"/>
          <w:b/>
          <w:color w:val="2E74B5" w:themeColor="accent5" w:themeShade="BF"/>
          <w:spacing w:val="10"/>
          <w:sz w:val="24"/>
          <w:szCs w:val="18"/>
          <w:lang w:eastAsia="zh-CN"/>
        </w:rPr>
        <w:t>硬件会检测</w:t>
      </w:r>
      <w:r w:rsidR="00CE2F20" w:rsidRPr="00CE2F20">
        <w:rPr>
          <w:rFonts w:ascii="Times New Roman" w:hAnsi="Times New Roman" w:hint="eastAsia"/>
          <w:b/>
          <w:color w:val="2E74B5" w:themeColor="accent5" w:themeShade="BF"/>
          <w:spacing w:val="10"/>
          <w:sz w:val="24"/>
          <w:szCs w:val="18"/>
          <w:lang w:eastAsia="zh-CN"/>
        </w:rPr>
        <w:t>地址是</w:t>
      </w:r>
      <w:r>
        <w:rPr>
          <w:rFonts w:ascii="Times New Roman" w:hAnsi="Times New Roman" w:hint="eastAsia"/>
          <w:b/>
          <w:color w:val="2E74B5" w:themeColor="accent5" w:themeShade="BF"/>
          <w:spacing w:val="10"/>
          <w:sz w:val="24"/>
          <w:szCs w:val="18"/>
          <w:lang w:eastAsia="zh-CN"/>
        </w:rPr>
        <w:t>否</w:t>
      </w:r>
      <w:r w:rsidR="00CE2F20" w:rsidRPr="00CE2F20">
        <w:rPr>
          <w:rFonts w:ascii="Times New Roman" w:hAnsi="Times New Roman" w:hint="eastAsia"/>
          <w:b/>
          <w:color w:val="2E74B5" w:themeColor="accent5" w:themeShade="BF"/>
          <w:spacing w:val="10"/>
          <w:sz w:val="24"/>
          <w:szCs w:val="18"/>
          <w:lang w:eastAsia="zh-CN"/>
        </w:rPr>
        <w:t>超越了段的长度，超越了</w:t>
      </w:r>
      <w:r>
        <w:rPr>
          <w:rFonts w:ascii="Times New Roman" w:hAnsi="Times New Roman" w:hint="eastAsia"/>
          <w:b/>
          <w:color w:val="2E74B5" w:themeColor="accent5" w:themeShade="BF"/>
          <w:spacing w:val="10"/>
          <w:sz w:val="24"/>
          <w:szCs w:val="18"/>
          <w:lang w:eastAsia="zh-CN"/>
        </w:rPr>
        <w:t>段长则会</w:t>
      </w:r>
      <w:r w:rsidR="00CE2F20" w:rsidRPr="00CE2F20">
        <w:rPr>
          <w:rFonts w:ascii="Times New Roman" w:hAnsi="Times New Roman" w:hint="eastAsia"/>
          <w:b/>
          <w:color w:val="2E74B5" w:themeColor="accent5" w:themeShade="BF"/>
          <w:spacing w:val="10"/>
          <w:sz w:val="24"/>
          <w:szCs w:val="18"/>
          <w:lang w:eastAsia="zh-CN"/>
        </w:rPr>
        <w:t>发</w:t>
      </w:r>
      <w:r>
        <w:rPr>
          <w:rFonts w:ascii="Times New Roman" w:hAnsi="Times New Roman" w:hint="eastAsia"/>
          <w:b/>
          <w:color w:val="2E74B5" w:themeColor="accent5" w:themeShade="BF"/>
          <w:spacing w:val="10"/>
          <w:sz w:val="24"/>
          <w:szCs w:val="18"/>
          <w:lang w:eastAsia="zh-CN"/>
        </w:rPr>
        <w:t>出</w:t>
      </w:r>
      <w:r w:rsidR="00CE2F20" w:rsidRPr="00CE2F20">
        <w:rPr>
          <w:rFonts w:ascii="Times New Roman" w:hAnsi="Times New Roman" w:hint="eastAsia"/>
          <w:b/>
          <w:color w:val="2E74B5" w:themeColor="accent5" w:themeShade="BF"/>
          <w:spacing w:val="10"/>
          <w:sz w:val="24"/>
          <w:szCs w:val="18"/>
          <w:lang w:eastAsia="zh-CN"/>
        </w:rPr>
        <w:t>越界中断，同样请求操作系统服务，操作系统查标志位看这个段能不能被扩充，如果不能被扩充显然越界中断，就会产生一个地址错，如果是可扩充的他就要把相应的段扩充，当然相应的段要扩充的时候同样涉及到一个空闲区的长度要求，如果空闲区不够长的话需要移动和调出段，总之有了足够的空间之后，我们就可以把段进行扩充重新执行指令，假如这条路也没有走它是一条内存合法的地址之后，我们就要看他是不是负荷存取权限，不符合存取权限，保护这个进程就该被中止，否则的话这个段在内存，我们就可以形成绝对地址了，那至于怎么形成绝对地址，显然我们可以用可变分区的地址转换的基本思想或者页式地址转换的基本的思想。</w:t>
      </w:r>
      <w:commentRangeEnd w:id="35"/>
      <w:r>
        <w:rPr>
          <w:rStyle w:val="ad"/>
          <w:rFonts w:ascii="Times New Roman" w:eastAsiaTheme="minorEastAsia" w:hAnsi="Times New Roman" w:cstheme="minorBidi"/>
          <w:kern w:val="2"/>
          <w:lang w:eastAsia="zh-CN"/>
        </w:rPr>
        <w:commentReference w:id="35"/>
      </w:r>
    </w:p>
    <w:p w14:paraId="1862422E" w14:textId="77777777" w:rsidR="00CE2F20" w:rsidRPr="00CE2F20" w:rsidRDefault="00CE2F20" w:rsidP="000A6E29">
      <w:pPr>
        <w:spacing w:after="0" w:line="240" w:lineRule="auto"/>
        <w:rPr>
          <w:color w:val="538135" w:themeColor="accent6" w:themeShade="BF"/>
          <w:lang w:eastAsia="zh-CN"/>
        </w:rPr>
      </w:pPr>
    </w:p>
    <w:p w14:paraId="59967B69" w14:textId="77777777" w:rsidR="000A6E29" w:rsidRDefault="000A6E29" w:rsidP="000A6E29">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4.5.3  </w:t>
      </w:r>
      <w:r>
        <w:rPr>
          <w:rFonts w:ascii="Times New Roman" w:hAnsi="Times New Roman"/>
          <w:b/>
          <w:spacing w:val="-1"/>
          <w:sz w:val="24"/>
          <w:szCs w:val="24"/>
          <w:lang w:eastAsia="zh-CN"/>
        </w:rPr>
        <w:t>请求段页式虚拟存储管理</w:t>
      </w:r>
    </w:p>
    <w:p w14:paraId="7D095C95"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段式存储是基于应用程序结构的存储管理技术，有利于模块化程序设计，便于段的扩充、动态链接、共享和保护，但往往会产生段之间的碎片，浪费存储空间；页式存储是基于物理存储器结构的存储管理技术，存储利用率高，便于系统管理，</w:t>
      </w:r>
      <w:r>
        <w:rPr>
          <w:rFonts w:ascii="Times New Roman" w:hAnsi="Times New Roman"/>
          <w:spacing w:val="10"/>
          <w:sz w:val="21"/>
          <w:szCs w:val="21"/>
          <w:lang w:eastAsia="zh-CN"/>
        </w:rPr>
        <w:lastRenderedPageBreak/>
        <w:t>但不易实现存储共享、保护和动态扩充。如果把两者优点结合起来，在分段存储管理的基础上实现分页存储管理就是段页式存储管理。</w:t>
      </w:r>
      <w:r>
        <w:rPr>
          <w:rFonts w:ascii="Times New Roman" w:hAnsi="Times New Roman"/>
          <w:spacing w:val="10"/>
          <w:sz w:val="21"/>
          <w:szCs w:val="21"/>
          <w:lang w:eastAsia="zh-CN"/>
        </w:rPr>
        <w:t xml:space="preserve">  </w:t>
      </w:r>
    </w:p>
    <w:p w14:paraId="6B31C07B"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下面介绍请求段页式虚存管理的基本原理。（</w:t>
      </w:r>
      <w:r>
        <w:rPr>
          <w:rFonts w:ascii="Times New Roman" w:hAnsi="Times New Roman"/>
          <w:spacing w:val="10"/>
          <w:sz w:val="21"/>
          <w:szCs w:val="21"/>
          <w:lang w:eastAsia="zh-CN"/>
        </w:rPr>
        <w:t>1</w:t>
      </w:r>
      <w:r>
        <w:rPr>
          <w:rFonts w:ascii="Times New Roman" w:hAnsi="Times New Roman"/>
          <w:spacing w:val="10"/>
          <w:sz w:val="21"/>
          <w:szCs w:val="21"/>
          <w:lang w:eastAsia="zh-CN"/>
        </w:rPr>
        <w:t>）虚地址以程序的逻辑结构划分成段，这是段页式存储管理的段式特征。（</w:t>
      </w:r>
      <w:r>
        <w:rPr>
          <w:rFonts w:ascii="Times New Roman" w:hAnsi="Times New Roman"/>
          <w:spacing w:val="10"/>
          <w:sz w:val="21"/>
          <w:szCs w:val="21"/>
          <w:lang w:eastAsia="zh-CN"/>
        </w:rPr>
        <w:t>2</w:t>
      </w:r>
      <w:r>
        <w:rPr>
          <w:rFonts w:ascii="Times New Roman" w:hAnsi="Times New Roman"/>
          <w:spacing w:val="10"/>
          <w:sz w:val="21"/>
          <w:szCs w:val="21"/>
          <w:lang w:eastAsia="zh-CN"/>
        </w:rPr>
        <w:t>）实地址划分成位置固定、大小相等的页框（块），这是段页式存储管理的页式特征。（</w:t>
      </w:r>
      <w:r>
        <w:rPr>
          <w:rFonts w:ascii="Times New Roman" w:hAnsi="Times New Roman"/>
          <w:spacing w:val="10"/>
          <w:sz w:val="21"/>
          <w:szCs w:val="21"/>
          <w:lang w:eastAsia="zh-CN"/>
        </w:rPr>
        <w:t>3</w:t>
      </w:r>
      <w:r>
        <w:rPr>
          <w:rFonts w:ascii="Times New Roman" w:hAnsi="Times New Roman"/>
          <w:spacing w:val="10"/>
          <w:sz w:val="21"/>
          <w:szCs w:val="21"/>
          <w:lang w:eastAsia="zh-CN"/>
        </w:rPr>
        <w:t>）将每一段的线性地址空间划分成与页框大小相同的页面，于是形成段页式存储管理的特征。（</w:t>
      </w:r>
      <w:r>
        <w:rPr>
          <w:rFonts w:ascii="Times New Roman" w:hAnsi="Times New Roman"/>
          <w:spacing w:val="10"/>
          <w:sz w:val="21"/>
          <w:szCs w:val="21"/>
          <w:lang w:eastAsia="zh-CN"/>
        </w:rPr>
        <w:t>4</w:t>
      </w:r>
      <w:r>
        <w:rPr>
          <w:rFonts w:ascii="Times New Roman" w:hAnsi="Times New Roman"/>
          <w:spacing w:val="10"/>
          <w:sz w:val="21"/>
          <w:szCs w:val="21"/>
          <w:lang w:eastAsia="zh-CN"/>
        </w:rPr>
        <w:t>）逻辑地址分为</w:t>
      </w:r>
      <w:r>
        <w:rPr>
          <w:rFonts w:ascii="Times New Roman" w:hAnsi="Times New Roman"/>
          <w:spacing w:val="10"/>
          <w:sz w:val="21"/>
          <w:szCs w:val="21"/>
          <w:lang w:eastAsia="zh-CN"/>
        </w:rPr>
        <w:t>3</w:t>
      </w:r>
      <w:r>
        <w:rPr>
          <w:rFonts w:ascii="Times New Roman" w:hAnsi="Times New Roman"/>
          <w:spacing w:val="10"/>
          <w:sz w:val="21"/>
          <w:szCs w:val="21"/>
          <w:lang w:eastAsia="zh-CN"/>
        </w:rPr>
        <w:t>个部分：段号</w:t>
      </w:r>
      <w:r>
        <w:rPr>
          <w:rFonts w:ascii="Times New Roman" w:hAnsi="Times New Roman"/>
          <w:spacing w:val="10"/>
          <w:sz w:val="21"/>
          <w:szCs w:val="21"/>
          <w:lang w:eastAsia="zh-CN"/>
        </w:rPr>
        <w:t xml:space="preserve"> s</w:t>
      </w:r>
      <w:r>
        <w:rPr>
          <w:rFonts w:ascii="Times New Roman" w:hAnsi="Times New Roman"/>
          <w:spacing w:val="10"/>
          <w:sz w:val="21"/>
          <w:szCs w:val="21"/>
          <w:lang w:eastAsia="zh-CN"/>
        </w:rPr>
        <w:t>、段内页号</w:t>
      </w:r>
      <w:r>
        <w:rPr>
          <w:rFonts w:ascii="Times New Roman" w:hAnsi="Times New Roman"/>
          <w:spacing w:val="10"/>
          <w:sz w:val="21"/>
          <w:szCs w:val="21"/>
          <w:lang w:eastAsia="zh-CN"/>
        </w:rPr>
        <w:t>p</w:t>
      </w:r>
      <w:r>
        <w:rPr>
          <w:rFonts w:ascii="Times New Roman" w:hAnsi="Times New Roman"/>
          <w:spacing w:val="10"/>
          <w:sz w:val="21"/>
          <w:szCs w:val="21"/>
          <w:lang w:eastAsia="zh-CN"/>
        </w:rPr>
        <w:t>、页内位移</w:t>
      </w:r>
      <w:r>
        <w:rPr>
          <w:rFonts w:ascii="Times New Roman" w:hAnsi="Times New Roman"/>
          <w:spacing w:val="10"/>
          <w:sz w:val="21"/>
          <w:szCs w:val="21"/>
          <w:lang w:eastAsia="zh-CN"/>
        </w:rPr>
        <w:t>d</w:t>
      </w:r>
      <w:r>
        <w:rPr>
          <w:rFonts w:ascii="Times New Roman" w:hAnsi="Times New Roman"/>
          <w:spacing w:val="10"/>
          <w:sz w:val="21"/>
          <w:szCs w:val="21"/>
          <w:lang w:eastAsia="zh-CN"/>
        </w:rPr>
        <w:t>。对于用户而言，段式虚拟地址应该由段号</w:t>
      </w:r>
      <w:r>
        <w:rPr>
          <w:rFonts w:ascii="Times New Roman" w:hAnsi="Times New Roman"/>
          <w:spacing w:val="10"/>
          <w:sz w:val="21"/>
          <w:szCs w:val="21"/>
          <w:lang w:eastAsia="zh-CN"/>
        </w:rPr>
        <w:t>s</w:t>
      </w:r>
      <w:r>
        <w:rPr>
          <w:rFonts w:ascii="Times New Roman" w:hAnsi="Times New Roman"/>
          <w:spacing w:val="10"/>
          <w:sz w:val="21"/>
          <w:szCs w:val="21"/>
          <w:lang w:eastAsia="zh-CN"/>
        </w:rPr>
        <w:t>和段内位移</w:t>
      </w:r>
      <w:r>
        <w:rPr>
          <w:rFonts w:ascii="Times New Roman" w:hAnsi="Times New Roman"/>
          <w:spacing w:val="10"/>
          <w:sz w:val="21"/>
          <w:szCs w:val="21"/>
          <w:lang w:eastAsia="zh-CN"/>
        </w:rPr>
        <w:t>d′</w:t>
      </w:r>
      <w:r>
        <w:rPr>
          <w:rFonts w:ascii="Times New Roman" w:hAnsi="Times New Roman"/>
          <w:spacing w:val="10"/>
          <w:sz w:val="21"/>
          <w:szCs w:val="21"/>
          <w:lang w:eastAsia="zh-CN"/>
        </w:rPr>
        <w:t>组成，操作系统内部自动把</w:t>
      </w:r>
      <w:r>
        <w:rPr>
          <w:rFonts w:ascii="Times New Roman" w:hAnsi="Times New Roman"/>
          <w:spacing w:val="10"/>
          <w:sz w:val="21"/>
          <w:szCs w:val="21"/>
          <w:lang w:eastAsia="zh-CN"/>
        </w:rPr>
        <w:t>d′</w:t>
      </w:r>
      <w:r>
        <w:rPr>
          <w:rFonts w:ascii="Times New Roman" w:hAnsi="Times New Roman"/>
          <w:spacing w:val="10"/>
          <w:sz w:val="21"/>
          <w:szCs w:val="21"/>
          <w:lang w:eastAsia="zh-CN"/>
        </w:rPr>
        <w:t>解释成两部分：段内页号</w:t>
      </w:r>
      <w:r>
        <w:rPr>
          <w:rFonts w:ascii="Times New Roman" w:hAnsi="Times New Roman"/>
          <w:spacing w:val="10"/>
          <w:sz w:val="21"/>
          <w:szCs w:val="21"/>
          <w:lang w:eastAsia="zh-CN"/>
        </w:rPr>
        <w:t>p</w:t>
      </w:r>
      <w:r>
        <w:rPr>
          <w:rFonts w:ascii="Times New Roman" w:hAnsi="Times New Roman"/>
          <w:spacing w:val="10"/>
          <w:sz w:val="21"/>
          <w:szCs w:val="21"/>
          <w:lang w:eastAsia="zh-CN"/>
        </w:rPr>
        <w:t>和页内位移</w:t>
      </w:r>
      <w:r>
        <w:rPr>
          <w:rFonts w:ascii="Times New Roman" w:hAnsi="Times New Roman"/>
          <w:spacing w:val="10"/>
          <w:sz w:val="21"/>
          <w:szCs w:val="21"/>
          <w:lang w:eastAsia="zh-CN"/>
        </w:rPr>
        <w:t>d</w:t>
      </w:r>
      <w:r>
        <w:rPr>
          <w:rFonts w:ascii="Times New Roman" w:hAnsi="Times New Roman"/>
          <w:spacing w:val="10"/>
          <w:sz w:val="21"/>
          <w:szCs w:val="21"/>
          <w:lang w:eastAsia="zh-CN"/>
        </w:rPr>
        <w:t>，也就是说，</w:t>
      </w:r>
      <w:r>
        <w:rPr>
          <w:rFonts w:ascii="Times New Roman" w:hAnsi="Times New Roman"/>
          <w:spacing w:val="10"/>
          <w:sz w:val="21"/>
          <w:szCs w:val="21"/>
          <w:lang w:eastAsia="zh-CN"/>
        </w:rPr>
        <w:t>d′</w:t>
      </w:r>
      <w:r>
        <w:rPr>
          <w:rFonts w:ascii="Times New Roman" w:hAnsi="Times New Roman"/>
          <w:spacing w:val="10"/>
          <w:sz w:val="21"/>
          <w:szCs w:val="21"/>
          <w:lang w:eastAsia="zh-CN"/>
        </w:rPr>
        <w:t>＝</w:t>
      </w:r>
      <w:r>
        <w:rPr>
          <w:rFonts w:ascii="Times New Roman" w:hAnsi="Times New Roman"/>
          <w:spacing w:val="10"/>
          <w:sz w:val="21"/>
          <w:szCs w:val="21"/>
          <w:lang w:eastAsia="zh-CN"/>
        </w:rPr>
        <w:t>p×</w:t>
      </w:r>
      <w:r>
        <w:rPr>
          <w:rFonts w:ascii="Times New Roman" w:hAnsi="Times New Roman"/>
          <w:spacing w:val="10"/>
          <w:sz w:val="21"/>
          <w:szCs w:val="21"/>
          <w:lang w:eastAsia="zh-CN"/>
        </w:rPr>
        <w:t>块长＋</w:t>
      </w:r>
      <w:r>
        <w:rPr>
          <w:rFonts w:ascii="Times New Roman" w:hAnsi="Times New Roman"/>
          <w:spacing w:val="10"/>
          <w:sz w:val="21"/>
          <w:szCs w:val="21"/>
          <w:lang w:eastAsia="zh-CN"/>
        </w:rPr>
        <w:t>d</w:t>
      </w: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请求段页式虚存管理的数据结构较为复杂，包括作业表、段表和页表三级结构。作业表中登记进入系统的所有作业及此作业段表的起始地址；段表中至少包含此段是否在内存的信息，及此段页表的起始地址；页表中包含页是否在内存的信息（中断位）、对应的内存块号。</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 xml:space="preserve">　</w:t>
      </w:r>
    </w:p>
    <w:p w14:paraId="6EB20E5D"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请求段页式虚存管理的动态地址转换机构由段表、页表和快表构成，当前运行作业的段表起始地址已被操作系统置入段表控制寄存器，其动态地址转换过程如下：从逻辑地址出发，先以段号</w:t>
      </w:r>
      <w:r>
        <w:rPr>
          <w:rFonts w:ascii="Times New Roman" w:hAnsi="Times New Roman"/>
          <w:spacing w:val="10"/>
          <w:sz w:val="21"/>
          <w:szCs w:val="21"/>
          <w:lang w:eastAsia="zh-CN"/>
        </w:rPr>
        <w:t>s</w:t>
      </w:r>
      <w:r>
        <w:rPr>
          <w:rFonts w:ascii="Times New Roman" w:hAnsi="Times New Roman"/>
          <w:spacing w:val="10"/>
          <w:sz w:val="21"/>
          <w:szCs w:val="21"/>
          <w:lang w:eastAsia="zh-CN"/>
        </w:rPr>
        <w:t>和页号</w:t>
      </w:r>
      <w:r>
        <w:rPr>
          <w:rFonts w:ascii="Times New Roman" w:hAnsi="Times New Roman"/>
          <w:spacing w:val="10"/>
          <w:sz w:val="21"/>
          <w:szCs w:val="21"/>
          <w:lang w:eastAsia="zh-CN"/>
        </w:rPr>
        <w:t>p</w:t>
      </w:r>
      <w:r>
        <w:rPr>
          <w:rFonts w:ascii="Times New Roman" w:hAnsi="Times New Roman"/>
          <w:spacing w:val="10"/>
          <w:sz w:val="21"/>
          <w:szCs w:val="21"/>
          <w:lang w:eastAsia="zh-CN"/>
        </w:rPr>
        <w:t>作为索引去查找快表，如果找到，立即获得页</w:t>
      </w:r>
      <w:r>
        <w:rPr>
          <w:rFonts w:ascii="Times New Roman" w:hAnsi="Times New Roman"/>
          <w:spacing w:val="10"/>
          <w:sz w:val="21"/>
          <w:szCs w:val="21"/>
          <w:lang w:eastAsia="zh-CN"/>
        </w:rPr>
        <w:t>p</w:t>
      </w:r>
      <w:r>
        <w:rPr>
          <w:rFonts w:ascii="Times New Roman" w:hAnsi="Times New Roman"/>
          <w:spacing w:val="10"/>
          <w:sz w:val="21"/>
          <w:szCs w:val="21"/>
          <w:lang w:eastAsia="zh-CN"/>
        </w:rPr>
        <w:t>的页框号</w:t>
      </w:r>
      <w:r>
        <w:rPr>
          <w:rFonts w:ascii="Times New Roman" w:hAnsi="Times New Roman"/>
          <w:spacing w:val="10"/>
          <w:sz w:val="21"/>
          <w:szCs w:val="21"/>
          <w:lang w:eastAsia="zh-CN"/>
        </w:rPr>
        <w:t>p′</w:t>
      </w:r>
      <w:r>
        <w:rPr>
          <w:rFonts w:ascii="Times New Roman" w:hAnsi="Times New Roman"/>
          <w:spacing w:val="10"/>
          <w:sz w:val="21"/>
          <w:szCs w:val="21"/>
          <w:lang w:eastAsia="zh-CN"/>
        </w:rPr>
        <w:t>，并与位移</w:t>
      </w:r>
      <w:r>
        <w:rPr>
          <w:rFonts w:ascii="Times New Roman" w:hAnsi="Times New Roman"/>
          <w:spacing w:val="10"/>
          <w:sz w:val="21"/>
          <w:szCs w:val="21"/>
          <w:lang w:eastAsia="zh-CN"/>
        </w:rPr>
        <w:t>d</w:t>
      </w:r>
      <w:r>
        <w:rPr>
          <w:rFonts w:ascii="Times New Roman" w:hAnsi="Times New Roman"/>
          <w:spacing w:val="10"/>
          <w:sz w:val="21"/>
          <w:szCs w:val="21"/>
          <w:lang w:eastAsia="zh-CN"/>
        </w:rPr>
        <w:t>一起拼装得到访问内存的实地址，从而，完成动态地址转换；若查找快表失败，就要通过段表和页表进行地址转换，用段号</w:t>
      </w:r>
      <w:r>
        <w:rPr>
          <w:rFonts w:ascii="Times New Roman" w:hAnsi="Times New Roman"/>
          <w:spacing w:val="10"/>
          <w:sz w:val="21"/>
          <w:szCs w:val="21"/>
          <w:lang w:eastAsia="zh-CN"/>
        </w:rPr>
        <w:t>s</w:t>
      </w:r>
      <w:r>
        <w:rPr>
          <w:rFonts w:ascii="Times New Roman" w:hAnsi="Times New Roman"/>
          <w:spacing w:val="10"/>
          <w:sz w:val="21"/>
          <w:szCs w:val="21"/>
          <w:lang w:eastAsia="zh-CN"/>
        </w:rPr>
        <w:t>作为索引，找到相应的表目，得到</w:t>
      </w:r>
      <w:r>
        <w:rPr>
          <w:rFonts w:ascii="Times New Roman" w:hAnsi="Times New Roman"/>
          <w:spacing w:val="10"/>
          <w:sz w:val="21"/>
          <w:szCs w:val="21"/>
          <w:lang w:eastAsia="zh-CN"/>
        </w:rPr>
        <w:t>s</w:t>
      </w:r>
      <w:r>
        <w:rPr>
          <w:rFonts w:ascii="Times New Roman" w:hAnsi="Times New Roman"/>
          <w:spacing w:val="10"/>
          <w:sz w:val="21"/>
          <w:szCs w:val="21"/>
          <w:lang w:eastAsia="zh-CN"/>
        </w:rPr>
        <w:t>段页表的起始地址</w:t>
      </w:r>
      <w:r>
        <w:rPr>
          <w:rFonts w:ascii="Times New Roman" w:hAnsi="Times New Roman"/>
          <w:spacing w:val="10"/>
          <w:sz w:val="21"/>
          <w:szCs w:val="21"/>
          <w:lang w:eastAsia="zh-CN"/>
        </w:rPr>
        <w:t>s′</w:t>
      </w:r>
      <w:r>
        <w:rPr>
          <w:rFonts w:ascii="Times New Roman" w:hAnsi="Times New Roman"/>
          <w:spacing w:val="10"/>
          <w:sz w:val="21"/>
          <w:szCs w:val="21"/>
          <w:lang w:eastAsia="zh-CN"/>
        </w:rPr>
        <w:t>，再以页号</w:t>
      </w:r>
      <w:r>
        <w:rPr>
          <w:rFonts w:ascii="Times New Roman" w:hAnsi="Times New Roman"/>
          <w:spacing w:val="10"/>
          <w:sz w:val="21"/>
          <w:szCs w:val="21"/>
          <w:lang w:eastAsia="zh-CN"/>
        </w:rPr>
        <w:t>p</w:t>
      </w:r>
      <w:r>
        <w:rPr>
          <w:rFonts w:ascii="Times New Roman" w:hAnsi="Times New Roman"/>
          <w:spacing w:val="10"/>
          <w:sz w:val="21"/>
          <w:szCs w:val="21"/>
          <w:lang w:eastAsia="zh-CN"/>
        </w:rPr>
        <w:t>作为索引得到</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页所对应的表目，由此得到页框号</w:t>
      </w:r>
      <w:r>
        <w:rPr>
          <w:rFonts w:ascii="Times New Roman" w:hAnsi="Times New Roman"/>
          <w:spacing w:val="10"/>
          <w:sz w:val="21"/>
          <w:szCs w:val="21"/>
          <w:lang w:eastAsia="zh-CN"/>
        </w:rPr>
        <w:t>p′</w:t>
      </w:r>
      <w:r>
        <w:rPr>
          <w:rFonts w:ascii="Times New Roman" w:hAnsi="Times New Roman"/>
          <w:spacing w:val="10"/>
          <w:sz w:val="21"/>
          <w:szCs w:val="21"/>
          <w:lang w:eastAsia="zh-CN"/>
        </w:rPr>
        <w:t>；这时一方面把</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页和页框号</w:t>
      </w:r>
      <w:r>
        <w:rPr>
          <w:rFonts w:ascii="Times New Roman" w:hAnsi="Times New Roman"/>
          <w:spacing w:val="10"/>
          <w:sz w:val="21"/>
          <w:szCs w:val="21"/>
          <w:lang w:eastAsia="zh-CN"/>
        </w:rPr>
        <w:t>p′</w:t>
      </w:r>
      <w:r>
        <w:rPr>
          <w:rFonts w:ascii="Times New Roman" w:hAnsi="Times New Roman"/>
          <w:spacing w:val="10"/>
          <w:sz w:val="21"/>
          <w:szCs w:val="21"/>
          <w:lang w:eastAsia="zh-CN"/>
        </w:rPr>
        <w:t>置换进快表，另一方面用</w:t>
      </w:r>
      <w:r>
        <w:rPr>
          <w:rFonts w:ascii="Times New Roman" w:hAnsi="Times New Roman"/>
          <w:spacing w:val="10"/>
          <w:sz w:val="21"/>
          <w:szCs w:val="21"/>
          <w:lang w:eastAsia="zh-CN"/>
        </w:rPr>
        <w:t>p′</w:t>
      </w:r>
      <w:r>
        <w:rPr>
          <w:rFonts w:ascii="Times New Roman" w:hAnsi="Times New Roman"/>
          <w:spacing w:val="10"/>
          <w:sz w:val="21"/>
          <w:szCs w:val="21"/>
          <w:lang w:eastAsia="zh-CN"/>
        </w:rPr>
        <w:t>和</w:t>
      </w:r>
      <w:r>
        <w:rPr>
          <w:rFonts w:ascii="Times New Roman" w:hAnsi="Times New Roman"/>
          <w:spacing w:val="10"/>
          <w:sz w:val="21"/>
          <w:szCs w:val="21"/>
          <w:lang w:eastAsia="zh-CN"/>
        </w:rPr>
        <w:t>d</w:t>
      </w:r>
      <w:r>
        <w:rPr>
          <w:rFonts w:ascii="Times New Roman" w:hAnsi="Times New Roman"/>
          <w:spacing w:val="10"/>
          <w:sz w:val="21"/>
          <w:szCs w:val="21"/>
          <w:lang w:eastAsia="zh-CN"/>
        </w:rPr>
        <w:t>生成内存物理地址，完成地址转换。</w:t>
      </w:r>
    </w:p>
    <w:p w14:paraId="3FDE0457" w14:textId="77777777" w:rsidR="000A6E29" w:rsidRDefault="000A6E29" w:rsidP="000A6E29">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上述过程假设所需信息都在内存中，事实上，许多情况都会发生，如查段表时，发现</w:t>
      </w:r>
      <w:r>
        <w:rPr>
          <w:rFonts w:ascii="Times New Roman" w:hAnsi="Times New Roman"/>
          <w:spacing w:val="10"/>
          <w:sz w:val="21"/>
          <w:szCs w:val="21"/>
          <w:lang w:eastAsia="zh-CN"/>
        </w:rPr>
        <w:t>s</w:t>
      </w:r>
      <w:r>
        <w:rPr>
          <w:rFonts w:ascii="Times New Roman" w:hAnsi="Times New Roman"/>
          <w:spacing w:val="10"/>
          <w:sz w:val="21"/>
          <w:szCs w:val="21"/>
          <w:lang w:eastAsia="zh-CN"/>
        </w:rPr>
        <w:t>段不在内存，于是产生</w:t>
      </w:r>
      <w:r>
        <w:rPr>
          <w:rFonts w:ascii="Times New Roman" w:hAnsi="Times New Roman"/>
          <w:spacing w:val="10"/>
          <w:sz w:val="21"/>
          <w:szCs w:val="21"/>
          <w:lang w:eastAsia="zh-CN"/>
        </w:rPr>
        <w:t>“</w:t>
      </w:r>
      <w:r>
        <w:rPr>
          <w:rFonts w:ascii="Times New Roman" w:hAnsi="Times New Roman"/>
          <w:spacing w:val="10"/>
          <w:sz w:val="21"/>
          <w:szCs w:val="21"/>
          <w:lang w:eastAsia="zh-CN"/>
        </w:rPr>
        <w:t>缺段中断</w:t>
      </w:r>
      <w:r>
        <w:rPr>
          <w:rFonts w:ascii="Times New Roman" w:hAnsi="Times New Roman"/>
          <w:spacing w:val="10"/>
          <w:sz w:val="21"/>
          <w:szCs w:val="21"/>
          <w:lang w:eastAsia="zh-CN"/>
        </w:rPr>
        <w:t>”</w:t>
      </w:r>
      <w:r>
        <w:rPr>
          <w:rFonts w:ascii="Times New Roman" w:hAnsi="Times New Roman"/>
          <w:spacing w:val="10"/>
          <w:sz w:val="21"/>
          <w:szCs w:val="21"/>
          <w:lang w:eastAsia="zh-CN"/>
        </w:rPr>
        <w:t>，引起操作系统查找</w:t>
      </w:r>
      <w:r>
        <w:rPr>
          <w:rFonts w:ascii="Times New Roman" w:hAnsi="Times New Roman"/>
          <w:spacing w:val="10"/>
          <w:sz w:val="21"/>
          <w:szCs w:val="21"/>
          <w:lang w:eastAsia="zh-CN"/>
        </w:rPr>
        <w:t>s</w:t>
      </w:r>
      <w:r>
        <w:rPr>
          <w:rFonts w:ascii="Times New Roman" w:hAnsi="Times New Roman"/>
          <w:spacing w:val="10"/>
          <w:sz w:val="21"/>
          <w:szCs w:val="21"/>
          <w:lang w:eastAsia="zh-CN"/>
        </w:rPr>
        <w:t>段在磁盘上的位置，并将段调入内存；如查页表时，发现</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页不在内存，于是产生</w:t>
      </w:r>
      <w:r>
        <w:rPr>
          <w:rFonts w:ascii="Times New Roman" w:hAnsi="Times New Roman"/>
          <w:spacing w:val="10"/>
          <w:sz w:val="21"/>
          <w:szCs w:val="21"/>
          <w:lang w:eastAsia="zh-CN"/>
        </w:rPr>
        <w:t>“</w:t>
      </w:r>
      <w:r>
        <w:rPr>
          <w:rFonts w:ascii="Times New Roman" w:hAnsi="Times New Roman"/>
          <w:spacing w:val="10"/>
          <w:sz w:val="21"/>
          <w:szCs w:val="21"/>
          <w:lang w:eastAsia="zh-CN"/>
        </w:rPr>
        <w:t>缺页异常</w:t>
      </w:r>
      <w:r>
        <w:rPr>
          <w:rFonts w:ascii="Times New Roman" w:hAnsi="Times New Roman"/>
          <w:spacing w:val="10"/>
          <w:sz w:val="21"/>
          <w:szCs w:val="21"/>
          <w:lang w:eastAsia="zh-CN"/>
        </w:rPr>
        <w:t>”</w:t>
      </w:r>
      <w:r>
        <w:rPr>
          <w:rFonts w:ascii="Times New Roman" w:hAnsi="Times New Roman"/>
          <w:spacing w:val="10"/>
          <w:sz w:val="21"/>
          <w:szCs w:val="21"/>
          <w:lang w:eastAsia="zh-CN"/>
        </w:rPr>
        <w:t>，引起操作系统查找</w:t>
      </w:r>
      <w:r>
        <w:rPr>
          <w:rFonts w:ascii="Times New Roman" w:hAnsi="Times New Roman"/>
          <w:spacing w:val="10"/>
          <w:sz w:val="21"/>
          <w:szCs w:val="21"/>
          <w:lang w:eastAsia="zh-CN"/>
        </w:rPr>
        <w:t>s</w:t>
      </w:r>
      <w:r>
        <w:rPr>
          <w:rFonts w:ascii="Times New Roman" w:hAnsi="Times New Roman"/>
          <w:spacing w:val="10"/>
          <w:sz w:val="21"/>
          <w:szCs w:val="21"/>
          <w:lang w:eastAsia="zh-CN"/>
        </w:rPr>
        <w:t>段</w:t>
      </w:r>
      <w:r>
        <w:rPr>
          <w:rFonts w:ascii="Times New Roman" w:hAnsi="Times New Roman"/>
          <w:spacing w:val="10"/>
          <w:sz w:val="21"/>
          <w:szCs w:val="21"/>
          <w:lang w:eastAsia="zh-CN"/>
        </w:rPr>
        <w:t>p</w:t>
      </w:r>
      <w:r>
        <w:rPr>
          <w:rFonts w:ascii="Times New Roman" w:hAnsi="Times New Roman"/>
          <w:spacing w:val="10"/>
          <w:sz w:val="21"/>
          <w:szCs w:val="21"/>
          <w:lang w:eastAsia="zh-CN"/>
        </w:rPr>
        <w:t>页在磁盘上的位置，并将此页调入内存。当内存已无空闲页框时，就会导致淘汰页面。如图</w:t>
      </w:r>
      <w:r>
        <w:rPr>
          <w:rFonts w:ascii="Times New Roman" w:hAnsi="Times New Roman"/>
          <w:spacing w:val="10"/>
          <w:sz w:val="21"/>
          <w:szCs w:val="21"/>
          <w:lang w:eastAsia="zh-CN"/>
        </w:rPr>
        <w:t>4-20</w:t>
      </w:r>
      <w:r>
        <w:rPr>
          <w:rFonts w:ascii="Times New Roman" w:hAnsi="Times New Roman"/>
          <w:spacing w:val="10"/>
          <w:sz w:val="21"/>
          <w:szCs w:val="21"/>
          <w:lang w:eastAsia="zh-CN"/>
        </w:rPr>
        <w:t>所示是段页式动态地址转换和存储保护示意图。</w:t>
      </w:r>
    </w:p>
    <w:p w14:paraId="43594F81" w14:textId="4B90CD8F" w:rsidR="000A6E29" w:rsidRDefault="000A6E29" w:rsidP="000A6E29">
      <w:pPr>
        <w:spacing w:after="0" w:line="200" w:lineRule="exact"/>
        <w:rPr>
          <w:rFonts w:ascii="Times New Roman" w:hAnsi="Times New Roman"/>
          <w:sz w:val="20"/>
          <w:szCs w:val="20"/>
          <w:lang w:eastAsia="zh-CN"/>
        </w:rPr>
      </w:pPr>
      <w:r>
        <w:rPr>
          <w:rFonts w:ascii="Times New Roman" w:hAnsi="Times New Roman"/>
          <w:noProof/>
          <w:position w:val="1"/>
          <w:sz w:val="20"/>
          <w:szCs w:val="20"/>
          <w:lang w:eastAsia="zh-CN"/>
        </w:rPr>
        <mc:AlternateContent>
          <mc:Choice Requires="wpg">
            <w:drawing>
              <wp:anchor distT="0" distB="0" distL="114300" distR="114300" simplePos="0" relativeHeight="251673600" behindDoc="1" locked="0" layoutInCell="1" allowOverlap="1" wp14:anchorId="5DFA33E7" wp14:editId="16A82499">
                <wp:simplePos x="0" y="0"/>
                <wp:positionH relativeFrom="page">
                  <wp:posOffset>1647825</wp:posOffset>
                </wp:positionH>
                <wp:positionV relativeFrom="paragraph">
                  <wp:posOffset>50800</wp:posOffset>
                </wp:positionV>
                <wp:extent cx="4117975" cy="1723390"/>
                <wp:effectExtent l="0" t="3175" r="0" b="0"/>
                <wp:wrapNone/>
                <wp:docPr id="126" name="组合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7975" cy="1723390"/>
                          <a:chOff x="1596" y="1157"/>
                          <a:chExt cx="6485" cy="2714"/>
                        </a:xfrm>
                      </wpg:grpSpPr>
                      <wpg:grpSp>
                        <wpg:cNvPr id="127" name="组合 53"/>
                        <wpg:cNvGrpSpPr>
                          <a:grpSpLocks/>
                        </wpg:cNvGrpSpPr>
                        <wpg:grpSpPr bwMode="auto">
                          <a:xfrm>
                            <a:off x="1598" y="1159"/>
                            <a:ext cx="6480" cy="2710"/>
                            <a:chOff x="1598" y="1159"/>
                            <a:chExt cx="6480" cy="2710"/>
                          </a:xfrm>
                        </wpg:grpSpPr>
                        <wps:wsp>
                          <wps:cNvPr id="128" name="任意多边形 55"/>
                          <wps:cNvSpPr>
                            <a:spLocks/>
                          </wps:cNvSpPr>
                          <wps:spPr bwMode="auto">
                            <a:xfrm>
                              <a:off x="1598" y="1159"/>
                              <a:ext cx="6480" cy="2710"/>
                            </a:xfrm>
                            <a:custGeom>
                              <a:avLst/>
                              <a:gdLst>
                                <a:gd name="T0" fmla="+- 0 1598 1598"/>
                                <a:gd name="T1" fmla="*/ T0 w 6480"/>
                                <a:gd name="T2" fmla="+- 0 3869 1159"/>
                                <a:gd name="T3" fmla="*/ 3869 h 2710"/>
                                <a:gd name="T4" fmla="+- 0 8078 1598"/>
                                <a:gd name="T5" fmla="*/ T4 w 6480"/>
                                <a:gd name="T6" fmla="+- 0 3869 1159"/>
                                <a:gd name="T7" fmla="*/ 3869 h 2710"/>
                                <a:gd name="T8" fmla="+- 0 8078 1598"/>
                                <a:gd name="T9" fmla="*/ T8 w 6480"/>
                                <a:gd name="T10" fmla="+- 0 1159 1159"/>
                                <a:gd name="T11" fmla="*/ 1159 h 2710"/>
                                <a:gd name="T12" fmla="+- 0 1598 1598"/>
                                <a:gd name="T13" fmla="*/ T12 w 6480"/>
                                <a:gd name="T14" fmla="+- 0 1159 1159"/>
                                <a:gd name="T15" fmla="*/ 1159 h 2710"/>
                                <a:gd name="T16" fmla="+- 0 1598 1598"/>
                                <a:gd name="T17" fmla="*/ T16 w 6480"/>
                                <a:gd name="T18" fmla="+- 0 3869 1159"/>
                                <a:gd name="T19" fmla="*/ 3869 h 2710"/>
                              </a:gdLst>
                              <a:ahLst/>
                              <a:cxnLst>
                                <a:cxn ang="0">
                                  <a:pos x="T1" y="T3"/>
                                </a:cxn>
                                <a:cxn ang="0">
                                  <a:pos x="T5" y="T7"/>
                                </a:cxn>
                                <a:cxn ang="0">
                                  <a:pos x="T9" y="T11"/>
                                </a:cxn>
                                <a:cxn ang="0">
                                  <a:pos x="T13" y="T15"/>
                                </a:cxn>
                                <a:cxn ang="0">
                                  <a:pos x="T17" y="T19"/>
                                </a:cxn>
                              </a:cxnLst>
                              <a:rect l="0" t="0" r="r" b="b"/>
                              <a:pathLst>
                                <a:path w="6480" h="2710">
                                  <a:moveTo>
                                    <a:pt x="0" y="2710"/>
                                  </a:moveTo>
                                  <a:lnTo>
                                    <a:pt x="6480" y="2710"/>
                                  </a:lnTo>
                                  <a:lnTo>
                                    <a:pt x="6480" y="0"/>
                                  </a:lnTo>
                                  <a:lnTo>
                                    <a:pt x="0" y="0"/>
                                  </a:lnTo>
                                  <a:lnTo>
                                    <a:pt x="0" y="2710"/>
                                  </a:lnTo>
                                </a:path>
                              </a:pathLst>
                            </a:custGeom>
                            <a:solidFill>
                              <a:srgbClr val="000000"/>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9" name="图片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596" y="1157"/>
                              <a:ext cx="6485" cy="2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3FB64ED8" id="组合 126" o:spid="_x0000_s1026" style="position:absolute;left:0;text-align:left;margin-left:129.75pt;margin-top:4pt;width:324.25pt;height:135.7pt;z-index:-251642880;mso-position-horizontal-relative:page" coordorigin="1596,1157" coordsize="6485,2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">
                <v:group id="组合 53" o:spid="_x0000_s1027" style="position:absolute;left:1598;top:1159;width:6480;height:2710" coordorigin="1598,1159" coordsize="648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任意多边形 55" o:spid="_x0000_s1028" style="position:absolute;left:1598;top:1159;width:6480;height:2710;visibility:visible;mso-wrap-style:square;v-text-anchor:top" coordsize="648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" path="m,2710r6480,l6480,,,,,2710e" fillcolor="black" stroked="f">
                    <v:path arrowok="t" o:connecttype="custom" o:connectlocs="0,3869;6480,3869;6480,1159;0,1159;0,3869" o:connectangles="0,0,0,0,0"/>
                  </v:shape>
                  <v:shape id="图片 54" o:spid="_x0000_s1029" type="#_x0000_t75" style="position:absolute;left:1596;top:1157;width:6485;height: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">
                    <v:imagedata r:id="rId73" o:title=""/>
                  </v:shape>
                </v:group>
                <w10:wrap anchorx="page"/>
              </v:group>
            </w:pict>
          </mc:Fallback>
        </mc:AlternateContent>
      </w:r>
    </w:p>
    <w:p w14:paraId="544BCFCB" w14:textId="77777777" w:rsidR="000A6E29" w:rsidRDefault="000A6E29" w:rsidP="000A6E29">
      <w:pPr>
        <w:spacing w:after="0" w:line="200" w:lineRule="exact"/>
        <w:rPr>
          <w:rFonts w:ascii="Times New Roman" w:hAnsi="Times New Roman"/>
          <w:sz w:val="20"/>
          <w:szCs w:val="20"/>
          <w:lang w:eastAsia="zh-CN"/>
        </w:rPr>
      </w:pPr>
    </w:p>
    <w:p w14:paraId="7B6F86F8" w14:textId="77777777" w:rsidR="000A6E29" w:rsidRDefault="000A6E29" w:rsidP="000A6E29">
      <w:pPr>
        <w:spacing w:after="0" w:line="200" w:lineRule="exact"/>
        <w:rPr>
          <w:rFonts w:ascii="Times New Roman" w:hAnsi="Times New Roman"/>
          <w:sz w:val="20"/>
          <w:szCs w:val="20"/>
          <w:lang w:eastAsia="zh-CN"/>
        </w:rPr>
      </w:pPr>
    </w:p>
    <w:p w14:paraId="0099CB56" w14:textId="77777777" w:rsidR="000A6E29" w:rsidRDefault="000A6E29" w:rsidP="000A6E29">
      <w:pPr>
        <w:spacing w:after="0" w:line="200" w:lineRule="exact"/>
        <w:rPr>
          <w:rFonts w:ascii="Times New Roman" w:hAnsi="Times New Roman"/>
          <w:sz w:val="20"/>
          <w:szCs w:val="20"/>
          <w:lang w:eastAsia="zh-CN"/>
        </w:rPr>
      </w:pPr>
    </w:p>
    <w:p w14:paraId="271A63CE" w14:textId="77777777" w:rsidR="000A6E29" w:rsidRDefault="000A6E29" w:rsidP="000A6E29">
      <w:pPr>
        <w:spacing w:after="0" w:line="200" w:lineRule="exact"/>
        <w:rPr>
          <w:rFonts w:ascii="Times New Roman" w:hAnsi="Times New Roman"/>
          <w:sz w:val="20"/>
          <w:szCs w:val="20"/>
          <w:lang w:eastAsia="zh-CN"/>
        </w:rPr>
      </w:pPr>
    </w:p>
    <w:p w14:paraId="3A73AD34" w14:textId="77777777" w:rsidR="000A6E29" w:rsidRDefault="000A6E29" w:rsidP="000A6E29">
      <w:pPr>
        <w:spacing w:after="0" w:line="200" w:lineRule="exact"/>
        <w:rPr>
          <w:rFonts w:ascii="Times New Roman" w:hAnsi="Times New Roman"/>
          <w:sz w:val="20"/>
          <w:szCs w:val="20"/>
          <w:lang w:eastAsia="zh-CN"/>
        </w:rPr>
      </w:pPr>
    </w:p>
    <w:p w14:paraId="02C8814B" w14:textId="77777777" w:rsidR="000A6E29" w:rsidRDefault="000A6E29" w:rsidP="000A6E29">
      <w:pPr>
        <w:spacing w:after="0" w:line="200" w:lineRule="exact"/>
        <w:rPr>
          <w:rFonts w:ascii="Times New Roman" w:hAnsi="Times New Roman"/>
          <w:sz w:val="20"/>
          <w:szCs w:val="20"/>
          <w:lang w:eastAsia="zh-CN"/>
        </w:rPr>
      </w:pPr>
    </w:p>
    <w:p w14:paraId="6114CA80" w14:textId="77777777" w:rsidR="000A6E29" w:rsidRDefault="000A6E29" w:rsidP="000A6E29">
      <w:pPr>
        <w:spacing w:after="0" w:line="200" w:lineRule="exact"/>
        <w:rPr>
          <w:rFonts w:ascii="Times New Roman" w:hAnsi="Times New Roman"/>
          <w:sz w:val="20"/>
          <w:szCs w:val="20"/>
          <w:lang w:eastAsia="zh-CN"/>
        </w:rPr>
      </w:pPr>
    </w:p>
    <w:p w14:paraId="75A96970" w14:textId="77777777" w:rsidR="000A6E29" w:rsidRDefault="000A6E29" w:rsidP="000A6E29">
      <w:pPr>
        <w:spacing w:after="0" w:line="200" w:lineRule="exact"/>
        <w:rPr>
          <w:rFonts w:ascii="Times New Roman" w:hAnsi="Times New Roman"/>
          <w:sz w:val="20"/>
          <w:szCs w:val="20"/>
          <w:lang w:eastAsia="zh-CN"/>
        </w:rPr>
      </w:pPr>
    </w:p>
    <w:p w14:paraId="7F3EF5D4" w14:textId="77777777" w:rsidR="000A6E29" w:rsidRDefault="000A6E29" w:rsidP="000A6E29">
      <w:pPr>
        <w:spacing w:after="0" w:line="200" w:lineRule="exact"/>
        <w:rPr>
          <w:rFonts w:ascii="Times New Roman" w:hAnsi="Times New Roman"/>
          <w:sz w:val="20"/>
          <w:szCs w:val="20"/>
          <w:lang w:eastAsia="zh-CN"/>
        </w:rPr>
      </w:pPr>
    </w:p>
    <w:p w14:paraId="2D69C7DE" w14:textId="77777777" w:rsidR="000A6E29" w:rsidRDefault="000A6E29" w:rsidP="000A6E29">
      <w:pPr>
        <w:spacing w:after="0" w:line="200" w:lineRule="exact"/>
        <w:rPr>
          <w:rFonts w:ascii="Times New Roman" w:hAnsi="Times New Roman"/>
          <w:sz w:val="20"/>
          <w:szCs w:val="20"/>
          <w:lang w:eastAsia="zh-CN"/>
        </w:rPr>
      </w:pPr>
    </w:p>
    <w:p w14:paraId="4E25613F" w14:textId="77777777" w:rsidR="000A6E29" w:rsidRDefault="000A6E29" w:rsidP="000A6E29">
      <w:pPr>
        <w:spacing w:after="0" w:line="200" w:lineRule="exact"/>
        <w:rPr>
          <w:rFonts w:ascii="Times New Roman" w:hAnsi="Times New Roman"/>
          <w:sz w:val="20"/>
          <w:szCs w:val="20"/>
          <w:lang w:eastAsia="zh-CN"/>
        </w:rPr>
      </w:pPr>
    </w:p>
    <w:p w14:paraId="0B108050" w14:textId="77777777" w:rsidR="000A6E29" w:rsidRDefault="000A6E29" w:rsidP="000A6E29">
      <w:pPr>
        <w:spacing w:after="0" w:line="200" w:lineRule="exact"/>
        <w:rPr>
          <w:rFonts w:ascii="Times New Roman" w:hAnsi="Times New Roman"/>
          <w:sz w:val="20"/>
          <w:szCs w:val="20"/>
          <w:lang w:eastAsia="zh-CN"/>
        </w:rPr>
      </w:pPr>
    </w:p>
    <w:p w14:paraId="1317290C" w14:textId="77777777" w:rsidR="000A6E29" w:rsidRDefault="000A6E29" w:rsidP="000A6E29">
      <w:pPr>
        <w:spacing w:after="0" w:line="200" w:lineRule="exact"/>
        <w:rPr>
          <w:rFonts w:ascii="Times New Roman" w:hAnsi="Times New Roman"/>
          <w:sz w:val="20"/>
          <w:szCs w:val="20"/>
          <w:lang w:eastAsia="zh-CN"/>
        </w:rPr>
      </w:pPr>
    </w:p>
    <w:p w14:paraId="7A8E7CBC" w14:textId="77777777" w:rsidR="000A6E29" w:rsidRDefault="000A6E29" w:rsidP="000A6E29">
      <w:pPr>
        <w:spacing w:after="0" w:line="240" w:lineRule="auto"/>
        <w:ind w:left="2453" w:right="2459"/>
        <w:jc w:val="center"/>
        <w:rPr>
          <w:rFonts w:ascii="Times New Roman" w:hAnsi="Times New Roman"/>
          <w:sz w:val="18"/>
          <w:szCs w:val="18"/>
          <w:lang w:eastAsia="zh-CN"/>
        </w:rPr>
      </w:pPr>
    </w:p>
    <w:p w14:paraId="47542E29" w14:textId="77777777" w:rsidR="000A6E29" w:rsidRDefault="000A6E29" w:rsidP="000A6E29">
      <w:pPr>
        <w:spacing w:after="0" w:line="240" w:lineRule="auto"/>
        <w:ind w:left="2453" w:right="2459"/>
        <w:jc w:val="center"/>
        <w:rPr>
          <w:rFonts w:ascii="Times New Roman" w:hAnsi="Times New Roman"/>
          <w:sz w:val="18"/>
          <w:szCs w:val="18"/>
          <w:lang w:eastAsia="zh-CN"/>
        </w:rPr>
      </w:pPr>
    </w:p>
    <w:p w14:paraId="037BAA19" w14:textId="77777777" w:rsidR="000A6E29" w:rsidRDefault="000A6E29" w:rsidP="000A6E29">
      <w:pPr>
        <w:tabs>
          <w:tab w:val="left" w:pos="8222"/>
        </w:tabs>
        <w:spacing w:after="0" w:line="240" w:lineRule="auto"/>
        <w:ind w:right="-51"/>
        <w:jc w:val="center"/>
        <w:rPr>
          <w:rFonts w:ascii="Times New Roman" w:hAnsi="Times New Roman"/>
          <w:sz w:val="18"/>
          <w:szCs w:val="18"/>
          <w:lang w:eastAsia="zh-CN"/>
        </w:rPr>
      </w:pPr>
      <w:r>
        <w:rPr>
          <w:rFonts w:ascii="Times New Roman" w:hAnsi="Times New Roman"/>
          <w:sz w:val="18"/>
          <w:szCs w:val="18"/>
          <w:lang w:eastAsia="zh-CN"/>
        </w:rPr>
        <w:t>图</w:t>
      </w:r>
      <w:r>
        <w:rPr>
          <w:rFonts w:ascii="Times New Roman" w:hAnsi="Times New Roman"/>
          <w:sz w:val="18"/>
          <w:szCs w:val="18"/>
          <w:lang w:eastAsia="zh-CN"/>
        </w:rPr>
        <w:t xml:space="preserve">4-20  </w:t>
      </w:r>
      <w:r>
        <w:rPr>
          <w:rFonts w:ascii="Times New Roman" w:hAnsi="Times New Roman"/>
          <w:sz w:val="18"/>
          <w:szCs w:val="18"/>
          <w:lang w:eastAsia="zh-CN"/>
        </w:rPr>
        <w:t>段页式动态地址转换和存储保护示意图</w:t>
      </w:r>
    </w:p>
    <w:p w14:paraId="55E2E95C" w14:textId="77016850"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2DD92E89" wp14:editId="1B85CC75">
            <wp:extent cx="4572000" cy="34309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7D1F43FD"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在段页式存储管理当中，既有段表，也有页表，页表可能没啥特殊的，而段表不再记录基址和限长，而是页表的基址和限长。</w:t>
      </w:r>
    </w:p>
    <w:p w14:paraId="33804263" w14:textId="45D23F59"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7FDB0D91" wp14:editId="03895017">
            <wp:extent cx="4572000" cy="34309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5A7FA502"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我们来简单的看一下段页式存储管理的地址转换的示意，我们的一个逻辑地址一个物理地址，我们的段表，页表，快表，以及主存，这样的</w:t>
      </w:r>
      <w:r w:rsidRPr="008755B7">
        <w:rPr>
          <w:rFonts w:ascii="Times New Roman" w:hAnsi="Times New Roman" w:hint="eastAsia"/>
          <w:b/>
          <w:color w:val="FF0000"/>
          <w:spacing w:val="10"/>
          <w:sz w:val="24"/>
          <w:szCs w:val="18"/>
          <w:lang w:eastAsia="zh-CN"/>
        </w:rPr>
        <w:t>6</w:t>
      </w:r>
      <w:r w:rsidRPr="008755B7">
        <w:rPr>
          <w:rFonts w:ascii="Times New Roman" w:hAnsi="Times New Roman" w:hint="eastAsia"/>
          <w:b/>
          <w:color w:val="FF0000"/>
          <w:spacing w:val="10"/>
          <w:sz w:val="24"/>
          <w:szCs w:val="18"/>
          <w:lang w:eastAsia="zh-CN"/>
        </w:rPr>
        <w:t>个实体，我们根据逻辑地址单元中段号，页号，到快表当中去查，如果查到了那很简单，块号就形成了，页架号就形成了，如果快表当中查不到，那这个过程就稍微复杂了一点，它首先要去查段表，再从段表进行存储保护看有没有超出页进行一个比较，如果过了存储保护，他再去找到他的页表，再从他的页表当中获得他的块号，无论哪条路在往下走再把单元号拼接进去就形成了物理地址，就可以访问主存了，这是段页式存储管理的地址转换的简单示意，当然要完成这样的一个地址转换，他的具体实现流程是很复杂的，他要综合应用我们前面讲到的相应的机制，我们再来总结一下段页式虚拟存储管理的地址转换，刚才讲的是段页式存储管理的地址转换全部在内存中，现在要讲的是虚拟存储管理，同样我是从宏观的角度来看一下，不涉及细节，细节在前面讲页式存储管理，可变分区存储管理当中细致的介绍了。</w:t>
      </w:r>
    </w:p>
    <w:p w14:paraId="6DEA1DC8" w14:textId="665C9C6C"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11A45EAD" wp14:editId="325AF458">
            <wp:extent cx="4572000" cy="34309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49857C9D"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我们首先去查快表，如果该段该页在快表当中，绝对地址就完了，不在快表当中我们就需要去查段表，找到段表之后我们就看他的页表在不在内存当中，要是他不在内存中，整个段都没有装入内存中我就要去发缺段中断，至于缺段中断怎么处理我们就不去细讲他了，前面已经讲过了就是把这个表调入内存，如果页表在内存当中，我们就进行存储保护我们来看一看他有没有超过页表的长度，如果超过了就是越界中断，越界中断怎么处理也就不细说了，通过了存储保护我们就去查该页是不是在内存中，也就是说处理页表，如果该页不在内存中，缺页中断，细节处理不去说他，如果该页在内存当中，显然通过段表存储保护和页表查询我们也得到了一个组成的页架号，我们就可以形成绝对地址，当然我这张图中没有画出他还需要在快表当中补充登记。</w:t>
      </w:r>
    </w:p>
    <w:p w14:paraId="210A6FB9"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p>
    <w:p w14:paraId="286CDA22"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操作系统慕课课件《段页式存储管理的地址转换》</w:t>
      </w:r>
    </w:p>
    <w:p w14:paraId="72F92097" w14:textId="77777777" w:rsidR="000A6E29" w:rsidRPr="008755B7" w:rsidRDefault="000A6E29" w:rsidP="000A6E29">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这部分内容来自操作系统慕课课件《</w:t>
      </w:r>
      <w:r w:rsidRPr="008755B7">
        <w:rPr>
          <w:rFonts w:ascii="Times New Roman" w:hAnsi="Times New Roman" w:hint="eastAsia"/>
          <w:b/>
          <w:color w:val="FF0000"/>
          <w:spacing w:val="10"/>
          <w:sz w:val="24"/>
          <w:szCs w:val="18"/>
          <w:lang w:eastAsia="zh-CN"/>
        </w:rPr>
        <w:t>3.14</w:t>
      </w:r>
      <w:r w:rsidRPr="008755B7">
        <w:rPr>
          <w:rFonts w:ascii="Times New Roman" w:hAnsi="Times New Roman" w:hint="eastAsia"/>
          <w:b/>
          <w:color w:val="FF0000"/>
          <w:spacing w:val="10"/>
          <w:sz w:val="24"/>
          <w:szCs w:val="18"/>
          <w:lang w:eastAsia="zh-CN"/>
        </w:rPr>
        <w:t>段页式存储管理》。</w:t>
      </w:r>
    </w:p>
    <w:p w14:paraId="5A6443AE" w14:textId="77777777" w:rsidR="000A6E29" w:rsidRDefault="000A6E29" w:rsidP="000A6E29">
      <w:pPr>
        <w:tabs>
          <w:tab w:val="left" w:pos="8222"/>
        </w:tabs>
        <w:spacing w:after="0" w:line="240" w:lineRule="auto"/>
        <w:ind w:leftChars="82" w:left="180" w:rightChars="-23" w:right="-51"/>
        <w:jc w:val="both"/>
        <w:rPr>
          <w:lang w:eastAsia="zh-CN"/>
        </w:rPr>
      </w:pPr>
    </w:p>
    <w:p w14:paraId="538549BE" w14:textId="77777777" w:rsidR="000A6E29" w:rsidRDefault="000A6E29" w:rsidP="000A6E29">
      <w:pPr>
        <w:tabs>
          <w:tab w:val="left" w:pos="8222"/>
        </w:tabs>
        <w:spacing w:after="0" w:line="240" w:lineRule="auto"/>
        <w:ind w:right="-51"/>
        <w:jc w:val="both"/>
        <w:rPr>
          <w:lang w:eastAsia="zh-CN"/>
        </w:rPr>
      </w:pPr>
    </w:p>
    <w:p w14:paraId="3B6AEE91" w14:textId="77777777" w:rsidR="000A6E29" w:rsidRDefault="000A6E29" w:rsidP="000A6E29">
      <w:pPr>
        <w:spacing w:after="0" w:line="200" w:lineRule="exact"/>
        <w:rPr>
          <w:rFonts w:ascii="Times New Roman" w:hAnsi="Times New Roman"/>
          <w:sz w:val="20"/>
          <w:szCs w:val="20"/>
          <w:lang w:eastAsia="zh-CN"/>
        </w:rPr>
      </w:pPr>
    </w:p>
    <w:p w14:paraId="5EC049DC" w14:textId="77777777" w:rsidR="00066EAF" w:rsidRDefault="00066EAF" w:rsidP="00066EAF">
      <w:pPr>
        <w:spacing w:after="0" w:line="360" w:lineRule="auto"/>
        <w:ind w:right="-23"/>
        <w:jc w:val="center"/>
        <w:outlineLvl w:val="1"/>
        <w:rPr>
          <w:rFonts w:ascii="Times New Roman" w:hAnsi="Times New Roman"/>
          <w:b/>
          <w:bCs/>
          <w:sz w:val="30"/>
          <w:szCs w:val="30"/>
          <w:u w:val="single" w:color="000000"/>
          <w:lang w:eastAsia="zh-CN"/>
        </w:rPr>
      </w:pPr>
      <w:r>
        <w:rPr>
          <w:rFonts w:ascii="Times New Roman" w:hAnsi="Times New Roman"/>
          <w:b/>
          <w:bCs/>
          <w:sz w:val="36"/>
          <w:szCs w:val="30"/>
          <w:highlight w:val="lightGray"/>
          <w:u w:val="single" w:color="000000"/>
          <w:lang w:eastAsia="zh-CN"/>
        </w:rPr>
        <w:t>4.</w:t>
      </w:r>
      <w:r>
        <w:rPr>
          <w:rFonts w:ascii="Times New Roman" w:hAnsi="Times New Roman"/>
          <w:b/>
          <w:bCs/>
          <w:sz w:val="36"/>
          <w:szCs w:val="30"/>
          <w:u w:val="single" w:color="000000"/>
          <w:lang w:eastAsia="zh-CN"/>
        </w:rPr>
        <w:t xml:space="preserve">6  </w:t>
      </w:r>
      <w:r>
        <w:rPr>
          <w:rFonts w:ascii="Times New Roman" w:hAnsi="Times New Roman"/>
          <w:b/>
          <w:bCs/>
          <w:sz w:val="30"/>
          <w:szCs w:val="30"/>
          <w:u w:val="single" w:color="000000"/>
          <w:lang w:eastAsia="zh-CN"/>
        </w:rPr>
        <w:t>存储管理方案及虚存页面替换算法小结</w:t>
      </w:r>
    </w:p>
    <w:p w14:paraId="11DE6034" w14:textId="339A45BB" w:rsidR="00066EAF" w:rsidRPr="007A2E32" w:rsidRDefault="00066EAF" w:rsidP="00066EAF">
      <w:pPr>
        <w:rPr>
          <w:noProof/>
        </w:rPr>
      </w:pPr>
      <w:r w:rsidRPr="00DD622C">
        <w:rPr>
          <w:noProof/>
          <w:lang w:eastAsia="zh-CN"/>
        </w:rPr>
        <w:lastRenderedPageBreak/>
        <w:drawing>
          <wp:inline distT="0" distB="0" distL="0" distR="0" wp14:anchorId="6482E9E4" wp14:editId="7AD76067">
            <wp:extent cx="5429250" cy="904875"/>
            <wp:effectExtent l="0" t="0" r="0" b="952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904875"/>
                    </a:xfrm>
                    <a:prstGeom prst="rect">
                      <a:avLst/>
                    </a:prstGeom>
                    <a:noFill/>
                    <a:ln>
                      <a:noFill/>
                    </a:ln>
                  </pic:spPr>
                </pic:pic>
              </a:graphicData>
            </a:graphic>
          </wp:inline>
        </w:drawing>
      </w:r>
    </w:p>
    <w:p w14:paraId="1B1D7838" w14:textId="77777777" w:rsidR="00066EAF" w:rsidRPr="007A2E32" w:rsidRDefault="00066EAF" w:rsidP="00066EAF">
      <w:pPr>
        <w:spacing w:before="15"/>
        <w:jc w:val="both"/>
        <w:rPr>
          <w:rFonts w:ascii="Times New Roman" w:hAnsi="Times New Roman"/>
          <w:b/>
          <w:color w:val="FF0000"/>
          <w:spacing w:val="10"/>
          <w:sz w:val="24"/>
          <w:szCs w:val="18"/>
          <w:lang w:eastAsia="zh-CN"/>
        </w:rPr>
      </w:pPr>
      <w:r w:rsidRPr="007A2E32">
        <w:rPr>
          <w:rFonts w:ascii="Times New Roman" w:hAnsi="Times New Roman" w:hint="eastAsia"/>
          <w:b/>
          <w:color w:val="FF0000"/>
          <w:spacing w:val="10"/>
          <w:sz w:val="24"/>
          <w:szCs w:val="18"/>
          <w:lang w:eastAsia="zh-CN"/>
        </w:rPr>
        <w:t>/</w:t>
      </w:r>
      <w:r w:rsidRPr="007A2E32">
        <w:rPr>
          <w:rFonts w:ascii="Times New Roman" w:hAnsi="Times New Roman"/>
          <w:b/>
          <w:color w:val="FF0000"/>
          <w:spacing w:val="10"/>
          <w:sz w:val="24"/>
          <w:szCs w:val="18"/>
          <w:lang w:eastAsia="zh-CN"/>
        </w:rPr>
        <w:t>/</w:t>
      </w:r>
      <w:r w:rsidRPr="007A2E32">
        <w:rPr>
          <w:rFonts w:ascii="Times New Roman" w:hAnsi="Times New Roman"/>
          <w:b/>
          <w:color w:val="FF0000"/>
          <w:spacing w:val="10"/>
          <w:sz w:val="24"/>
          <w:szCs w:val="18"/>
          <w:lang w:eastAsia="zh-CN"/>
        </w:rPr>
        <w:t>对于</w:t>
      </w:r>
      <w:r w:rsidRPr="007A2E32">
        <w:rPr>
          <w:rFonts w:ascii="Times New Roman" w:hAnsi="Times New Roman" w:hint="eastAsia"/>
          <w:b/>
          <w:color w:val="FF0000"/>
          <w:spacing w:val="10"/>
          <w:sz w:val="24"/>
          <w:szCs w:val="18"/>
          <w:lang w:eastAsia="zh-CN"/>
        </w:rPr>
        <w:t>操作系统的构建需要考虑的角度如下</w:t>
      </w:r>
    </w:p>
    <w:p w14:paraId="5499C134" w14:textId="3FE9FEE4" w:rsidR="00066EAF" w:rsidRPr="007A2E32" w:rsidRDefault="00066EAF" w:rsidP="00066EAF">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0D53B12A" wp14:editId="52451957">
            <wp:extent cx="5076825" cy="231457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6825" cy="2314575"/>
                    </a:xfrm>
                    <a:prstGeom prst="rect">
                      <a:avLst/>
                    </a:prstGeom>
                    <a:noFill/>
                    <a:ln>
                      <a:noFill/>
                    </a:ln>
                  </pic:spPr>
                </pic:pic>
              </a:graphicData>
            </a:graphic>
          </wp:inline>
        </w:drawing>
      </w:r>
    </w:p>
    <w:p w14:paraId="70CB9963" w14:textId="29E69622" w:rsidR="00066EAF" w:rsidRDefault="00066EAF" w:rsidP="0047544B">
      <w:pPr>
        <w:spacing w:before="15"/>
        <w:jc w:val="both"/>
        <w:rPr>
          <w:rFonts w:ascii="Times New Roman" w:hAnsi="Times New Roman"/>
          <w:b/>
          <w:color w:val="FF0000"/>
          <w:spacing w:val="10"/>
          <w:sz w:val="24"/>
          <w:lang w:eastAsia="zh-CN"/>
        </w:rPr>
      </w:pPr>
      <w:r w:rsidRPr="008755B7">
        <w:rPr>
          <w:rFonts w:ascii="Times New Roman" w:hAnsi="Times New Roman"/>
          <w:b/>
          <w:color w:val="FF0000"/>
          <w:spacing w:val="10"/>
          <w:sz w:val="24"/>
          <w:szCs w:val="18"/>
          <w:lang w:eastAsia="zh-CN"/>
        </w:rPr>
        <w:t>//</w:t>
      </w:r>
      <w:commentRangeStart w:id="36"/>
      <w:r w:rsidRPr="007A2E32">
        <w:rPr>
          <w:rFonts w:ascii="Times New Roman" w:hAnsi="Times New Roman"/>
          <w:b/>
          <w:color w:val="FF0000"/>
          <w:spacing w:val="10"/>
          <w:sz w:val="24"/>
          <w:szCs w:val="18"/>
          <w:lang w:eastAsia="zh-CN"/>
        </w:rPr>
        <w:t>operating-systems-internals-and-design-principles-8th</w:t>
      </w:r>
      <w:commentRangeEnd w:id="36"/>
      <w:r w:rsidRPr="008755B7">
        <w:rPr>
          <w:rFonts w:ascii="Times New Roman" w:hAnsi="Times New Roman"/>
          <w:b/>
          <w:color w:val="FF0000"/>
          <w:spacing w:val="10"/>
          <w:sz w:val="24"/>
          <w:szCs w:val="18"/>
          <w:lang w:eastAsia="zh-CN"/>
        </w:rPr>
        <w:commentReference w:id="36"/>
      </w:r>
    </w:p>
    <w:p w14:paraId="0E1A5F09" w14:textId="6551CFC5"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操作系统对于内存管理方式设计基于以下三个方面的选择：</w:t>
      </w:r>
    </w:p>
    <w:p w14:paraId="0E9C981A" w14:textId="45CF9DA6"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是否使用虚拟内存技术</w:t>
      </w:r>
    </w:p>
    <w:p w14:paraId="48DFBC40" w14:textId="3E38F160"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是否使用分页和分段或者两者都是用</w:t>
      </w:r>
    </w:p>
    <w:p w14:paraId="2990BA5B" w14:textId="4B35AE17"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在内存管理的各个方面使用的算法</w:t>
      </w:r>
    </w:p>
    <w:p w14:paraId="2DA451E5" w14:textId="2AD3C97E" w:rsidR="0047544B" w:rsidRPr="003104DA" w:rsidRDefault="00AC1CD0" w:rsidP="0047544B">
      <w:pPr>
        <w:spacing w:before="15"/>
        <w:jc w:val="both"/>
        <w:rPr>
          <w:rFonts w:ascii="Times New Roman" w:hAnsi="Times New Roman"/>
          <w:b/>
          <w:color w:val="2E74B5" w:themeColor="accent5" w:themeShade="BF"/>
          <w:spacing w:val="10"/>
          <w:sz w:val="24"/>
          <w:lang w:eastAsia="zh-CN"/>
        </w:rPr>
      </w:pPr>
      <w:r>
        <w:rPr>
          <w:rFonts w:ascii="Times New Roman" w:hAnsi="Times New Roman" w:hint="eastAsia"/>
          <w:b/>
          <w:color w:val="2E74B5" w:themeColor="accent5" w:themeShade="BF"/>
          <w:spacing w:val="10"/>
          <w:sz w:val="24"/>
          <w:lang w:eastAsia="zh-CN"/>
        </w:rPr>
        <w:t>前面两个方面的选择是基于硬件平台是否支持，所以，早期</w:t>
      </w:r>
      <w:r w:rsidR="0047544B" w:rsidRPr="003104DA">
        <w:rPr>
          <w:rFonts w:ascii="Times New Roman" w:hAnsi="Times New Roman" w:hint="eastAsia"/>
          <w:b/>
          <w:color w:val="2E74B5" w:themeColor="accent5" w:themeShade="BF"/>
          <w:spacing w:val="10"/>
          <w:sz w:val="24"/>
          <w:lang w:eastAsia="zh-CN"/>
        </w:rPr>
        <w:t>的</w:t>
      </w:r>
      <w:r w:rsidR="0047544B" w:rsidRPr="003104DA">
        <w:rPr>
          <w:rFonts w:ascii="Times New Roman" w:hAnsi="Times New Roman" w:hint="eastAsia"/>
          <w:b/>
          <w:color w:val="2E74B5" w:themeColor="accent5" w:themeShade="BF"/>
          <w:spacing w:val="10"/>
          <w:sz w:val="24"/>
          <w:lang w:eastAsia="zh-CN"/>
        </w:rPr>
        <w:t>UNIX</w:t>
      </w:r>
      <w:r w:rsidR="0047544B" w:rsidRPr="003104DA">
        <w:rPr>
          <w:rFonts w:ascii="Times New Roman" w:hAnsi="Times New Roman" w:hint="eastAsia"/>
          <w:b/>
          <w:color w:val="2E74B5" w:themeColor="accent5" w:themeShade="BF"/>
          <w:spacing w:val="10"/>
          <w:sz w:val="24"/>
          <w:lang w:eastAsia="zh-CN"/>
        </w:rPr>
        <w:t>系统没有提供任何有关虚拟内存的功能，就是因为当时运行操作系统的处理器不支持分页和分段，这些技术没有地址转化等基础的功能，是不可能实现的。</w:t>
      </w:r>
    </w:p>
    <w:p w14:paraId="007BDE28" w14:textId="2DFE0723" w:rsidR="0047544B" w:rsidRPr="003104DA" w:rsidRDefault="0047544B" w:rsidP="0047544B">
      <w:pPr>
        <w:spacing w:before="15"/>
        <w:jc w:val="both"/>
        <w:rPr>
          <w:rFonts w:ascii="Times New Roman" w:hAnsi="Times New Roman"/>
          <w:b/>
          <w:color w:val="2E74B5" w:themeColor="accent5" w:themeShade="BF"/>
          <w:spacing w:val="10"/>
          <w:sz w:val="24"/>
          <w:lang w:eastAsia="zh-CN"/>
        </w:rPr>
      </w:pPr>
      <w:r w:rsidRPr="003104DA">
        <w:rPr>
          <w:rFonts w:ascii="Times New Roman" w:hAnsi="Times New Roman" w:hint="eastAsia"/>
          <w:b/>
          <w:color w:val="2E74B5" w:themeColor="accent5" w:themeShade="BF"/>
          <w:spacing w:val="10"/>
          <w:sz w:val="24"/>
          <w:szCs w:val="18"/>
          <w:lang w:eastAsia="zh-CN"/>
        </w:rPr>
        <w:t>第三个领域上的选择是基于以下的考虑，最小化缺页率</w:t>
      </w:r>
    </w:p>
    <w:p w14:paraId="68D77B4C" w14:textId="3DAD07C1" w:rsidR="0047544B" w:rsidRPr="0047544B" w:rsidRDefault="0047544B" w:rsidP="0047544B">
      <w:pPr>
        <w:widowControl/>
        <w:spacing w:after="0" w:line="240" w:lineRule="auto"/>
        <w:rPr>
          <w:rFonts w:ascii="宋体" w:hAnsi="宋体" w:cs="宋体"/>
          <w:sz w:val="24"/>
          <w:szCs w:val="24"/>
          <w:lang w:eastAsia="zh-CN"/>
        </w:rPr>
      </w:pPr>
      <w:r w:rsidRPr="0047544B">
        <w:rPr>
          <w:rFonts w:ascii="宋体" w:hAnsi="宋体" w:cs="宋体"/>
          <w:sz w:val="24"/>
          <w:szCs w:val="24"/>
          <w:lang w:eastAsia="zh-CN"/>
        </w:rPr>
        <w:lastRenderedPageBreak/>
        <w:fldChar w:fldCharType="begin"/>
      </w:r>
      <w:r w:rsidRPr="0047544B">
        <w:rPr>
          <w:rFonts w:ascii="宋体" w:hAnsi="宋体" w:cs="宋体"/>
          <w:sz w:val="24"/>
          <w:szCs w:val="24"/>
          <w:lang w:eastAsia="zh-CN"/>
        </w:rPr>
        <w:instrText xml:space="preserve"> INCLUDEPICTURE "C:\\Users\\Dell\\Documents\\Tencent Files\\2130975534\\Image\\C2C\\{D704CAAF-DA9F-7AD2-E5CA-4FEFDFB3CB81}.jpg" \* MERGEFORMATINET </w:instrText>
      </w:r>
      <w:r w:rsidRPr="0047544B">
        <w:rPr>
          <w:rFonts w:ascii="宋体" w:hAnsi="宋体" w:cs="宋体"/>
          <w:sz w:val="24"/>
          <w:szCs w:val="24"/>
          <w:lang w:eastAsia="zh-CN"/>
        </w:rPr>
        <w:fldChar w:fldCharType="separate"/>
      </w:r>
      <w:r w:rsidR="003104DA">
        <w:rPr>
          <w:rFonts w:ascii="宋体" w:hAnsi="宋体" w:cs="宋体"/>
          <w:sz w:val="24"/>
          <w:szCs w:val="24"/>
          <w:lang w:eastAsia="zh-CN"/>
        </w:rPr>
        <w:fldChar w:fldCharType="begin"/>
      </w:r>
      <w:r w:rsidR="003104DA">
        <w:rPr>
          <w:rFonts w:ascii="宋体" w:hAnsi="宋体" w:cs="宋体"/>
          <w:sz w:val="24"/>
          <w:szCs w:val="24"/>
          <w:lang w:eastAsia="zh-CN"/>
        </w:rPr>
        <w:instrText xml:space="preserve"> INCLUDEPICTURE  "/Users/../Tencent Files/2130975534/Image/C2C/{D704CAAF-DA9F-7AD2-E5CA-4FEFDFB3CB81}.jpg" \* MERGEFORMATINET </w:instrText>
      </w:r>
      <w:r w:rsidR="003104DA">
        <w:rPr>
          <w:rFonts w:ascii="宋体" w:hAnsi="宋体" w:cs="宋体"/>
          <w:sz w:val="24"/>
          <w:szCs w:val="24"/>
          <w:lang w:eastAsia="zh-CN"/>
        </w:rPr>
        <w:fldChar w:fldCharType="separate"/>
      </w:r>
      <w:r w:rsidR="007752E6">
        <w:rPr>
          <w:rFonts w:ascii="宋体" w:hAnsi="宋体" w:cs="宋体"/>
          <w:sz w:val="24"/>
          <w:szCs w:val="24"/>
          <w:lang w:eastAsia="zh-CN"/>
        </w:rPr>
        <w:fldChar w:fldCharType="begin"/>
      </w:r>
      <w:r w:rsidR="007752E6">
        <w:rPr>
          <w:rFonts w:ascii="宋体" w:hAnsi="宋体" w:cs="宋体"/>
          <w:sz w:val="24"/>
          <w:szCs w:val="24"/>
          <w:lang w:eastAsia="zh-CN"/>
        </w:rPr>
        <w:instrText xml:space="preserve"> INCLUDEPICTURE  "/Users/../Tencent Files/2130975534/Image/C2C/{D704CAAF-DA9F-7AD2-E5CA-4FEFDFB3CB81}.jpg" \* MERGEFORMATINET </w:instrText>
      </w:r>
      <w:r w:rsidR="007752E6">
        <w:rPr>
          <w:rFonts w:ascii="宋体" w:hAnsi="宋体" w:cs="宋体"/>
          <w:sz w:val="24"/>
          <w:szCs w:val="24"/>
          <w:lang w:eastAsia="zh-CN"/>
        </w:rPr>
        <w:fldChar w:fldCharType="separate"/>
      </w:r>
      <w:r w:rsidR="00D35642">
        <w:rPr>
          <w:rFonts w:ascii="宋体" w:hAnsi="宋体" w:cs="宋体"/>
          <w:sz w:val="24"/>
          <w:szCs w:val="24"/>
          <w:lang w:eastAsia="zh-CN"/>
        </w:rPr>
        <w:fldChar w:fldCharType="begin"/>
      </w:r>
      <w:r w:rsidR="00D35642">
        <w:rPr>
          <w:rFonts w:ascii="宋体" w:hAnsi="宋体" w:cs="宋体"/>
          <w:sz w:val="24"/>
          <w:szCs w:val="24"/>
          <w:lang w:eastAsia="zh-CN"/>
        </w:rPr>
        <w:instrText xml:space="preserve"> INCLUDEPICTURE  "C:\\Users\\Tencent Files\\2130975534\\Image\\C2C\\{D704CAAF-DA9F-7AD2-E5CA-4FEFDFB3CB81}.jpg" \* MERGEFORMATINET </w:instrText>
      </w:r>
      <w:r w:rsidR="00D35642">
        <w:rPr>
          <w:rFonts w:ascii="宋体" w:hAnsi="宋体" w:cs="宋体"/>
          <w:sz w:val="24"/>
          <w:szCs w:val="24"/>
          <w:lang w:eastAsia="zh-CN"/>
        </w:rPr>
        <w:fldChar w:fldCharType="separate"/>
      </w:r>
      <w:r w:rsidR="00D35642">
        <w:rPr>
          <w:rFonts w:ascii="宋体" w:hAnsi="宋体" w:cs="宋体"/>
          <w:sz w:val="24"/>
          <w:szCs w:val="24"/>
          <w:lang w:eastAsia="zh-CN"/>
        </w:rPr>
        <w:pict w14:anchorId="773935F2">
          <v:shape id="_x0000_i1032" type="#_x0000_t75" alt="" style="width:454.5pt;height:347.25pt">
            <v:imagedata r:id="rId79" r:href="rId80"/>
          </v:shape>
        </w:pict>
      </w:r>
      <w:r w:rsidR="00D35642">
        <w:rPr>
          <w:rFonts w:ascii="宋体" w:hAnsi="宋体" w:cs="宋体"/>
          <w:sz w:val="24"/>
          <w:szCs w:val="24"/>
          <w:lang w:eastAsia="zh-CN"/>
        </w:rPr>
        <w:fldChar w:fldCharType="end"/>
      </w:r>
      <w:r w:rsidR="007752E6">
        <w:rPr>
          <w:rFonts w:ascii="宋体" w:hAnsi="宋体" w:cs="宋体"/>
          <w:sz w:val="24"/>
          <w:szCs w:val="24"/>
          <w:lang w:eastAsia="zh-CN"/>
        </w:rPr>
        <w:fldChar w:fldCharType="end"/>
      </w:r>
      <w:r w:rsidR="003104DA">
        <w:rPr>
          <w:rFonts w:ascii="宋体" w:hAnsi="宋体" w:cs="宋体"/>
          <w:sz w:val="24"/>
          <w:szCs w:val="24"/>
          <w:lang w:eastAsia="zh-CN"/>
        </w:rPr>
        <w:fldChar w:fldCharType="end"/>
      </w:r>
      <w:r w:rsidRPr="0047544B">
        <w:rPr>
          <w:rFonts w:ascii="宋体" w:hAnsi="宋体" w:cs="宋体"/>
          <w:sz w:val="24"/>
          <w:szCs w:val="24"/>
          <w:lang w:eastAsia="zh-CN"/>
        </w:rPr>
        <w:fldChar w:fldCharType="end"/>
      </w:r>
    </w:p>
    <w:p w14:paraId="05649459" w14:textId="77777777" w:rsidR="0047544B" w:rsidRPr="0047544B" w:rsidRDefault="0047544B" w:rsidP="0047544B">
      <w:pPr>
        <w:spacing w:before="15"/>
        <w:jc w:val="both"/>
        <w:rPr>
          <w:rFonts w:ascii="Times New Roman" w:hAnsi="Times New Roman"/>
          <w:b/>
          <w:color w:val="FF0000"/>
          <w:spacing w:val="10"/>
          <w:sz w:val="24"/>
          <w:szCs w:val="18"/>
          <w:lang w:eastAsia="zh-CN"/>
        </w:rPr>
      </w:pPr>
    </w:p>
    <w:p w14:paraId="4DC869BE" w14:textId="77777777" w:rsidR="00066EAF" w:rsidRDefault="00066EAF" w:rsidP="00066EAF">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存储管理方案小结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9"/>
        <w:gridCol w:w="1066"/>
        <w:gridCol w:w="681"/>
        <w:gridCol w:w="938"/>
        <w:gridCol w:w="944"/>
        <w:gridCol w:w="809"/>
        <w:gridCol w:w="1072"/>
        <w:gridCol w:w="809"/>
        <w:gridCol w:w="618"/>
        <w:gridCol w:w="943"/>
      </w:tblGrid>
      <w:tr w:rsidR="00066EAF" w14:paraId="75B04574" w14:textId="77777777" w:rsidTr="003104DA">
        <w:trPr>
          <w:trHeight w:val="364"/>
        </w:trPr>
        <w:tc>
          <w:tcPr>
            <w:tcW w:w="649" w:type="dxa"/>
            <w:vAlign w:val="center"/>
          </w:tcPr>
          <w:p w14:paraId="1C8D84C1"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分类</w:t>
            </w:r>
          </w:p>
        </w:tc>
        <w:tc>
          <w:tcPr>
            <w:tcW w:w="1066" w:type="dxa"/>
            <w:vAlign w:val="center"/>
          </w:tcPr>
          <w:p w14:paraId="7C2A94B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管理方案</w:t>
            </w:r>
          </w:p>
        </w:tc>
        <w:tc>
          <w:tcPr>
            <w:tcW w:w="681" w:type="dxa"/>
            <w:vAlign w:val="center"/>
          </w:tcPr>
          <w:p w14:paraId="0897F797"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维数</w:t>
            </w:r>
          </w:p>
        </w:tc>
        <w:tc>
          <w:tcPr>
            <w:tcW w:w="938" w:type="dxa"/>
            <w:vAlign w:val="center"/>
          </w:tcPr>
          <w:p w14:paraId="49021DDE"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多道支持</w:t>
            </w:r>
          </w:p>
        </w:tc>
        <w:tc>
          <w:tcPr>
            <w:tcW w:w="944" w:type="dxa"/>
            <w:vAlign w:val="center"/>
          </w:tcPr>
          <w:p w14:paraId="7140A875"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共享内存</w:t>
            </w:r>
          </w:p>
        </w:tc>
        <w:tc>
          <w:tcPr>
            <w:tcW w:w="809" w:type="dxa"/>
            <w:vAlign w:val="center"/>
          </w:tcPr>
          <w:p w14:paraId="588B966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重定位</w:t>
            </w:r>
          </w:p>
        </w:tc>
        <w:tc>
          <w:tcPr>
            <w:tcW w:w="1072" w:type="dxa"/>
            <w:vAlign w:val="center"/>
          </w:tcPr>
          <w:p w14:paraId="7E15B7AB"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内存扩充</w:t>
            </w:r>
          </w:p>
        </w:tc>
        <w:tc>
          <w:tcPr>
            <w:tcW w:w="1427" w:type="dxa"/>
            <w:gridSpan w:val="2"/>
            <w:vAlign w:val="center"/>
          </w:tcPr>
          <w:p w14:paraId="22341B8D"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保护机制</w:t>
            </w:r>
          </w:p>
        </w:tc>
        <w:tc>
          <w:tcPr>
            <w:tcW w:w="943" w:type="dxa"/>
            <w:vAlign w:val="center"/>
          </w:tcPr>
          <w:p w14:paraId="4411B09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kern w:val="2"/>
                <w:sz w:val="18"/>
                <w:szCs w:val="18"/>
                <w:lang w:eastAsia="zh-CN"/>
              </w:rPr>
              <w:t>硬件支持</w:t>
            </w:r>
          </w:p>
        </w:tc>
      </w:tr>
      <w:tr w:rsidR="00066EAF" w14:paraId="1A3B4C85" w14:textId="77777777" w:rsidTr="003104DA">
        <w:trPr>
          <w:cantSplit/>
          <w:trHeight w:val="375"/>
        </w:trPr>
        <w:tc>
          <w:tcPr>
            <w:tcW w:w="649" w:type="dxa"/>
            <w:vMerge w:val="restart"/>
            <w:vAlign w:val="center"/>
          </w:tcPr>
          <w:p w14:paraId="0665609D" w14:textId="77777777" w:rsidR="00066EAF" w:rsidRDefault="00066EAF" w:rsidP="003104DA">
            <w:pPr>
              <w:spacing w:after="0" w:line="200" w:lineRule="exact"/>
              <w:rPr>
                <w:rFonts w:ascii="Times New Roman" w:hAnsi="Times New Roman"/>
                <w:sz w:val="18"/>
                <w:szCs w:val="18"/>
                <w:lang w:eastAsia="zh-CN"/>
              </w:rPr>
            </w:pPr>
          </w:p>
          <w:p w14:paraId="7A38290B" w14:textId="77777777" w:rsidR="00066EAF" w:rsidRDefault="00066EAF" w:rsidP="003104DA">
            <w:pPr>
              <w:spacing w:after="0" w:line="200" w:lineRule="exact"/>
              <w:rPr>
                <w:rFonts w:ascii="Times New Roman" w:hAnsi="Times New Roman"/>
                <w:sz w:val="18"/>
                <w:szCs w:val="18"/>
                <w:lang w:eastAsia="zh-CN"/>
              </w:rPr>
            </w:pPr>
          </w:p>
          <w:p w14:paraId="578B8C2C" w14:textId="77777777" w:rsidR="00066EAF" w:rsidRDefault="00066EAF" w:rsidP="003104DA">
            <w:pPr>
              <w:spacing w:after="0" w:line="200" w:lineRule="exact"/>
              <w:rPr>
                <w:rFonts w:ascii="Times New Roman" w:hAnsi="Times New Roman"/>
                <w:sz w:val="18"/>
                <w:szCs w:val="18"/>
                <w:lang w:eastAsia="zh-CN"/>
              </w:rPr>
            </w:pPr>
          </w:p>
          <w:p w14:paraId="1F8D5385" w14:textId="77777777" w:rsidR="00066EAF" w:rsidRDefault="00066EAF" w:rsidP="003104DA">
            <w:pPr>
              <w:spacing w:after="0" w:line="200" w:lineRule="exact"/>
              <w:rPr>
                <w:rFonts w:ascii="Times New Roman" w:hAnsi="Times New Roman"/>
                <w:sz w:val="18"/>
                <w:szCs w:val="18"/>
                <w:lang w:eastAsia="zh-CN"/>
              </w:rPr>
            </w:pPr>
          </w:p>
          <w:p w14:paraId="0BC9DF80" w14:textId="77777777" w:rsidR="00066EAF" w:rsidRDefault="00066EAF" w:rsidP="003104DA">
            <w:pPr>
              <w:spacing w:after="0" w:line="200" w:lineRule="exact"/>
              <w:rPr>
                <w:rFonts w:ascii="Times New Roman" w:hAnsi="Times New Roman"/>
                <w:sz w:val="18"/>
                <w:szCs w:val="18"/>
                <w:lang w:eastAsia="zh-CN"/>
              </w:rPr>
            </w:pPr>
          </w:p>
          <w:p w14:paraId="5A8FDE3B" w14:textId="77777777" w:rsidR="00066EAF" w:rsidRDefault="00066EAF" w:rsidP="003104DA">
            <w:pPr>
              <w:spacing w:after="0" w:line="200" w:lineRule="exact"/>
              <w:rPr>
                <w:rFonts w:ascii="Times New Roman" w:hAnsi="Times New Roman"/>
                <w:sz w:val="18"/>
                <w:szCs w:val="18"/>
                <w:lang w:eastAsia="zh-CN"/>
              </w:rPr>
            </w:pPr>
          </w:p>
          <w:p w14:paraId="5C4D6821"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实存</w:t>
            </w:r>
          </w:p>
          <w:p w14:paraId="20A0AD01"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管理</w:t>
            </w:r>
          </w:p>
          <w:p w14:paraId="4F19D23C"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2CA31D97"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单连续分区</w:t>
            </w:r>
          </w:p>
          <w:p w14:paraId="08B302E0" w14:textId="77777777" w:rsidR="00066EAF" w:rsidRDefault="00066EAF" w:rsidP="003104DA">
            <w:pPr>
              <w:spacing w:after="0" w:line="200" w:lineRule="exact"/>
              <w:rPr>
                <w:rFonts w:ascii="Times New Roman" w:hAnsi="Times New Roman"/>
                <w:sz w:val="18"/>
                <w:szCs w:val="18"/>
                <w:lang w:eastAsia="zh-CN"/>
              </w:rPr>
            </w:pPr>
          </w:p>
        </w:tc>
        <w:tc>
          <w:tcPr>
            <w:tcW w:w="681" w:type="dxa"/>
            <w:vMerge w:val="restart"/>
            <w:vAlign w:val="center"/>
          </w:tcPr>
          <w:p w14:paraId="5681F6C2" w14:textId="77777777" w:rsidR="00066EAF" w:rsidRDefault="00066EAF" w:rsidP="003104DA">
            <w:pPr>
              <w:spacing w:after="0" w:line="200" w:lineRule="exact"/>
              <w:rPr>
                <w:rFonts w:ascii="Times New Roman" w:hAnsi="Times New Roman"/>
                <w:sz w:val="18"/>
                <w:szCs w:val="18"/>
                <w:lang w:eastAsia="zh-CN"/>
              </w:rPr>
            </w:pPr>
          </w:p>
          <w:p w14:paraId="52E450D5" w14:textId="77777777" w:rsidR="00066EAF" w:rsidRDefault="00066EAF" w:rsidP="003104DA">
            <w:pPr>
              <w:spacing w:after="0" w:line="200" w:lineRule="exact"/>
              <w:rPr>
                <w:rFonts w:ascii="Times New Roman" w:hAnsi="Times New Roman"/>
                <w:sz w:val="18"/>
                <w:szCs w:val="18"/>
                <w:lang w:eastAsia="zh-CN"/>
              </w:rPr>
            </w:pPr>
          </w:p>
          <w:p w14:paraId="1BFDEBD9" w14:textId="77777777" w:rsidR="00066EAF" w:rsidRDefault="00066EAF" w:rsidP="003104DA">
            <w:pPr>
              <w:spacing w:after="0" w:line="200" w:lineRule="exact"/>
              <w:rPr>
                <w:rFonts w:ascii="Times New Roman" w:hAnsi="Times New Roman"/>
                <w:sz w:val="18"/>
                <w:szCs w:val="18"/>
                <w:lang w:eastAsia="zh-CN"/>
              </w:rPr>
            </w:pPr>
          </w:p>
          <w:p w14:paraId="774DAFF5" w14:textId="77777777" w:rsidR="00066EAF" w:rsidRDefault="00066EAF" w:rsidP="003104DA">
            <w:pPr>
              <w:spacing w:after="0" w:line="200" w:lineRule="exact"/>
              <w:rPr>
                <w:rFonts w:ascii="Times New Roman" w:hAnsi="Times New Roman"/>
                <w:sz w:val="18"/>
                <w:szCs w:val="18"/>
                <w:lang w:eastAsia="zh-CN"/>
              </w:rPr>
            </w:pPr>
          </w:p>
          <w:p w14:paraId="7A6438D2" w14:textId="77777777" w:rsidR="00066EAF" w:rsidRDefault="00066EAF" w:rsidP="003104DA">
            <w:pPr>
              <w:spacing w:after="0" w:line="200" w:lineRule="exact"/>
              <w:rPr>
                <w:rFonts w:ascii="Times New Roman" w:hAnsi="Times New Roman"/>
                <w:sz w:val="18"/>
                <w:szCs w:val="18"/>
                <w:lang w:eastAsia="zh-CN"/>
              </w:rPr>
            </w:pPr>
          </w:p>
          <w:p w14:paraId="71E4C300"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一维</w:t>
            </w:r>
          </w:p>
        </w:tc>
        <w:tc>
          <w:tcPr>
            <w:tcW w:w="938" w:type="dxa"/>
            <w:vAlign w:val="center"/>
          </w:tcPr>
          <w:p w14:paraId="7019DACC"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单道</w:t>
            </w:r>
          </w:p>
        </w:tc>
        <w:tc>
          <w:tcPr>
            <w:tcW w:w="944" w:type="dxa"/>
            <w:vAlign w:val="center"/>
          </w:tcPr>
          <w:p w14:paraId="2AEBB16E"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不能</w:t>
            </w:r>
          </w:p>
        </w:tc>
        <w:tc>
          <w:tcPr>
            <w:tcW w:w="809" w:type="dxa"/>
            <w:vAlign w:val="center"/>
          </w:tcPr>
          <w:p w14:paraId="2F02A367"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静态</w:t>
            </w:r>
          </w:p>
        </w:tc>
        <w:tc>
          <w:tcPr>
            <w:tcW w:w="1072" w:type="dxa"/>
            <w:vMerge w:val="restart"/>
            <w:vAlign w:val="center"/>
          </w:tcPr>
          <w:p w14:paraId="1343631D" w14:textId="77777777" w:rsidR="00066EAF" w:rsidRDefault="00066EAF" w:rsidP="003104DA">
            <w:pPr>
              <w:spacing w:after="0" w:line="200" w:lineRule="exact"/>
              <w:rPr>
                <w:rFonts w:ascii="Times New Roman" w:hAnsi="Times New Roman"/>
                <w:sz w:val="18"/>
                <w:szCs w:val="18"/>
                <w:lang w:eastAsia="zh-CN"/>
              </w:rPr>
            </w:pPr>
          </w:p>
          <w:p w14:paraId="1B3E07F5" w14:textId="77777777" w:rsidR="00066EAF" w:rsidRDefault="00066EAF" w:rsidP="003104DA">
            <w:pPr>
              <w:spacing w:after="0" w:line="200" w:lineRule="exact"/>
              <w:rPr>
                <w:rFonts w:ascii="Times New Roman" w:hAnsi="Times New Roman"/>
                <w:sz w:val="18"/>
                <w:szCs w:val="18"/>
                <w:lang w:eastAsia="zh-CN"/>
              </w:rPr>
            </w:pPr>
          </w:p>
          <w:p w14:paraId="35C4133A" w14:textId="77777777" w:rsidR="00066EAF" w:rsidRDefault="00066EAF" w:rsidP="003104DA">
            <w:pPr>
              <w:spacing w:after="0" w:line="200" w:lineRule="exact"/>
              <w:rPr>
                <w:rFonts w:ascii="Times New Roman" w:hAnsi="Times New Roman"/>
                <w:sz w:val="18"/>
                <w:szCs w:val="18"/>
                <w:lang w:eastAsia="zh-CN"/>
              </w:rPr>
            </w:pPr>
          </w:p>
          <w:p w14:paraId="3E226E03" w14:textId="77777777" w:rsidR="00066EAF" w:rsidRDefault="00066EAF" w:rsidP="003104DA">
            <w:pPr>
              <w:spacing w:after="0" w:line="200" w:lineRule="exact"/>
              <w:rPr>
                <w:rFonts w:ascii="Times New Roman" w:hAnsi="Times New Roman"/>
                <w:sz w:val="18"/>
                <w:szCs w:val="18"/>
                <w:lang w:eastAsia="zh-CN"/>
              </w:rPr>
            </w:pPr>
          </w:p>
          <w:p w14:paraId="49E3500B" w14:textId="77777777" w:rsidR="00066EAF" w:rsidRDefault="00066EAF" w:rsidP="003104DA">
            <w:pPr>
              <w:spacing w:after="0" w:line="200" w:lineRule="exact"/>
              <w:rPr>
                <w:rFonts w:ascii="Times New Roman" w:hAnsi="Times New Roman"/>
                <w:sz w:val="18"/>
                <w:szCs w:val="18"/>
                <w:lang w:eastAsia="zh-CN"/>
              </w:rPr>
            </w:pPr>
          </w:p>
          <w:p w14:paraId="30827F81" w14:textId="77777777" w:rsidR="00066EAF" w:rsidRDefault="00066EAF" w:rsidP="003104DA">
            <w:pPr>
              <w:spacing w:after="0" w:line="200" w:lineRule="exact"/>
              <w:rPr>
                <w:rFonts w:ascii="Times New Roman" w:hAnsi="Times New Roman"/>
                <w:sz w:val="18"/>
                <w:szCs w:val="18"/>
                <w:lang w:eastAsia="zh-CN"/>
              </w:rPr>
            </w:pPr>
          </w:p>
          <w:p w14:paraId="1962329C" w14:textId="77777777" w:rsidR="00066EAF" w:rsidRDefault="00066EAF" w:rsidP="003104DA">
            <w:pPr>
              <w:spacing w:after="0" w:line="200" w:lineRule="exact"/>
              <w:rPr>
                <w:rFonts w:ascii="Times New Roman" w:hAnsi="Times New Roman"/>
                <w:sz w:val="18"/>
                <w:szCs w:val="18"/>
                <w:lang w:eastAsia="zh-CN"/>
              </w:rPr>
            </w:pPr>
          </w:p>
          <w:p w14:paraId="673C4DBB"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覆盖与对换</w:t>
            </w:r>
          </w:p>
        </w:tc>
        <w:tc>
          <w:tcPr>
            <w:tcW w:w="1427" w:type="dxa"/>
            <w:gridSpan w:val="2"/>
            <w:vAlign w:val="center"/>
          </w:tcPr>
          <w:p w14:paraId="0F7EEE94" w14:textId="77777777" w:rsidR="00066EAF" w:rsidRDefault="00066EAF" w:rsidP="003104DA">
            <w:pPr>
              <w:spacing w:after="0" w:line="200" w:lineRule="exact"/>
              <w:ind w:firstLineChars="150" w:firstLine="270"/>
              <w:rPr>
                <w:rFonts w:ascii="Times New Roman" w:hAnsi="Times New Roman"/>
                <w:sz w:val="18"/>
                <w:szCs w:val="18"/>
                <w:lang w:eastAsia="zh-CN"/>
              </w:rPr>
            </w:pPr>
            <w:r>
              <w:rPr>
                <w:rFonts w:ascii="Times New Roman" w:hAnsi="Times New Roman"/>
                <w:sz w:val="18"/>
                <w:szCs w:val="18"/>
                <w:lang w:eastAsia="zh-CN"/>
              </w:rPr>
              <w:t>无</w:t>
            </w:r>
          </w:p>
        </w:tc>
        <w:tc>
          <w:tcPr>
            <w:tcW w:w="943" w:type="dxa"/>
            <w:vAlign w:val="center"/>
          </w:tcPr>
          <w:p w14:paraId="13936FF9" w14:textId="77777777" w:rsidR="00066EAF" w:rsidRDefault="00066EAF" w:rsidP="003104DA">
            <w:pPr>
              <w:spacing w:after="0" w:line="200" w:lineRule="exact"/>
              <w:ind w:firstLineChars="100" w:firstLine="180"/>
              <w:rPr>
                <w:rFonts w:ascii="Times New Roman" w:hAnsi="Times New Roman"/>
                <w:sz w:val="18"/>
                <w:szCs w:val="18"/>
                <w:lang w:eastAsia="zh-CN"/>
              </w:rPr>
            </w:pPr>
            <w:r>
              <w:rPr>
                <w:rFonts w:ascii="Times New Roman" w:hAnsi="Times New Roman"/>
                <w:sz w:val="18"/>
                <w:szCs w:val="18"/>
                <w:lang w:eastAsia="zh-CN"/>
              </w:rPr>
              <w:t>无</w:t>
            </w:r>
          </w:p>
        </w:tc>
      </w:tr>
      <w:tr w:rsidR="00066EAF" w14:paraId="4411E340" w14:textId="77777777" w:rsidTr="003104DA">
        <w:trPr>
          <w:cantSplit/>
          <w:trHeight w:val="420"/>
        </w:trPr>
        <w:tc>
          <w:tcPr>
            <w:tcW w:w="649" w:type="dxa"/>
            <w:vMerge/>
            <w:vAlign w:val="center"/>
          </w:tcPr>
          <w:p w14:paraId="6FF35278"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64AFC2B9"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固定分区</w:t>
            </w:r>
          </w:p>
        </w:tc>
        <w:tc>
          <w:tcPr>
            <w:tcW w:w="681" w:type="dxa"/>
            <w:vMerge/>
            <w:vAlign w:val="center"/>
          </w:tcPr>
          <w:p w14:paraId="45CE1A3C" w14:textId="77777777" w:rsidR="00066EAF" w:rsidRDefault="00066EAF" w:rsidP="003104DA">
            <w:pPr>
              <w:spacing w:line="200" w:lineRule="exact"/>
              <w:rPr>
                <w:rFonts w:ascii="Times New Roman" w:hAnsi="Times New Roman"/>
                <w:sz w:val="18"/>
                <w:szCs w:val="18"/>
                <w:lang w:eastAsia="zh-CN"/>
              </w:rPr>
            </w:pPr>
          </w:p>
        </w:tc>
        <w:tc>
          <w:tcPr>
            <w:tcW w:w="938" w:type="dxa"/>
            <w:vMerge w:val="restart"/>
            <w:vAlign w:val="center"/>
          </w:tcPr>
          <w:p w14:paraId="0ED14046" w14:textId="77777777" w:rsidR="00066EAF" w:rsidRDefault="00066EAF" w:rsidP="003104DA">
            <w:pPr>
              <w:spacing w:line="200" w:lineRule="exact"/>
              <w:rPr>
                <w:rFonts w:ascii="Times New Roman" w:hAnsi="Times New Roman"/>
                <w:sz w:val="18"/>
                <w:szCs w:val="18"/>
                <w:lang w:eastAsia="zh-CN"/>
              </w:rPr>
            </w:pPr>
          </w:p>
          <w:p w14:paraId="0C9B740E" w14:textId="77777777" w:rsidR="00066EAF" w:rsidRDefault="00066EAF" w:rsidP="003104DA">
            <w:pPr>
              <w:spacing w:line="200" w:lineRule="exact"/>
              <w:rPr>
                <w:rFonts w:ascii="Times New Roman" w:hAnsi="Times New Roman"/>
                <w:sz w:val="18"/>
                <w:szCs w:val="18"/>
                <w:lang w:eastAsia="zh-CN"/>
              </w:rPr>
            </w:pPr>
          </w:p>
          <w:p w14:paraId="42C00086" w14:textId="77777777" w:rsidR="00066EAF" w:rsidRDefault="00066EAF" w:rsidP="003104DA">
            <w:pPr>
              <w:spacing w:line="200" w:lineRule="exact"/>
              <w:rPr>
                <w:rFonts w:ascii="Times New Roman" w:hAnsi="Times New Roman"/>
                <w:sz w:val="18"/>
                <w:szCs w:val="18"/>
                <w:lang w:eastAsia="zh-CN"/>
              </w:rPr>
            </w:pPr>
          </w:p>
          <w:p w14:paraId="5AE0DA70" w14:textId="77777777" w:rsidR="00066EAF" w:rsidRDefault="00066EAF" w:rsidP="003104DA">
            <w:pPr>
              <w:spacing w:line="200" w:lineRule="exact"/>
              <w:rPr>
                <w:rFonts w:ascii="Times New Roman" w:hAnsi="Times New Roman"/>
                <w:sz w:val="18"/>
                <w:szCs w:val="18"/>
                <w:lang w:eastAsia="zh-CN"/>
              </w:rPr>
            </w:pPr>
          </w:p>
          <w:p w14:paraId="7F28D8A5" w14:textId="77777777" w:rsidR="00066EAF" w:rsidRDefault="00066EAF" w:rsidP="003104DA">
            <w:pPr>
              <w:spacing w:line="200" w:lineRule="exact"/>
              <w:rPr>
                <w:rFonts w:ascii="Times New Roman" w:hAnsi="Times New Roman"/>
                <w:sz w:val="18"/>
                <w:szCs w:val="18"/>
                <w:lang w:eastAsia="zh-CN"/>
              </w:rPr>
            </w:pPr>
          </w:p>
          <w:p w14:paraId="5D0C299A"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多道</w:t>
            </w:r>
          </w:p>
        </w:tc>
        <w:tc>
          <w:tcPr>
            <w:tcW w:w="944" w:type="dxa"/>
            <w:vMerge w:val="restart"/>
            <w:vAlign w:val="center"/>
          </w:tcPr>
          <w:p w14:paraId="36A4D5EF" w14:textId="77777777" w:rsidR="00066EAF" w:rsidRDefault="00066EAF" w:rsidP="003104DA">
            <w:pPr>
              <w:spacing w:line="200" w:lineRule="exact"/>
              <w:rPr>
                <w:rFonts w:ascii="Times New Roman" w:hAnsi="Times New Roman"/>
                <w:sz w:val="18"/>
                <w:szCs w:val="18"/>
                <w:lang w:eastAsia="zh-CN"/>
              </w:rPr>
            </w:pPr>
          </w:p>
          <w:p w14:paraId="6CAFF542"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可以</w:t>
            </w:r>
            <w:r>
              <w:rPr>
                <w:rFonts w:ascii="Times New Roman" w:hAnsi="Times New Roman"/>
                <w:sz w:val="18"/>
                <w:szCs w:val="18"/>
                <w:lang w:eastAsia="zh-CN"/>
              </w:rPr>
              <w:t>(</w:t>
            </w:r>
            <w:r>
              <w:rPr>
                <w:rFonts w:ascii="Times New Roman" w:hAnsi="Times New Roman"/>
                <w:sz w:val="18"/>
                <w:szCs w:val="18"/>
                <w:lang w:eastAsia="zh-CN"/>
              </w:rPr>
              <w:t>多对界地址</w:t>
            </w:r>
            <w:r>
              <w:rPr>
                <w:rFonts w:ascii="Times New Roman" w:hAnsi="Times New Roman"/>
                <w:sz w:val="18"/>
                <w:szCs w:val="18"/>
                <w:lang w:eastAsia="zh-CN"/>
              </w:rPr>
              <w:t>)</w:t>
            </w:r>
          </w:p>
        </w:tc>
        <w:tc>
          <w:tcPr>
            <w:tcW w:w="809" w:type="dxa"/>
            <w:vAlign w:val="center"/>
          </w:tcPr>
          <w:p w14:paraId="3560D119"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静态</w:t>
            </w:r>
          </w:p>
        </w:tc>
        <w:tc>
          <w:tcPr>
            <w:tcW w:w="1072" w:type="dxa"/>
            <w:vMerge/>
            <w:vAlign w:val="center"/>
          </w:tcPr>
          <w:p w14:paraId="5E428A1E" w14:textId="77777777" w:rsidR="00066EAF" w:rsidRDefault="00066EAF" w:rsidP="003104DA">
            <w:pPr>
              <w:spacing w:after="0" w:line="200" w:lineRule="exact"/>
              <w:rPr>
                <w:rFonts w:ascii="Times New Roman" w:hAnsi="Times New Roman"/>
                <w:sz w:val="18"/>
                <w:szCs w:val="18"/>
                <w:lang w:eastAsia="zh-CN"/>
              </w:rPr>
            </w:pPr>
          </w:p>
        </w:tc>
        <w:tc>
          <w:tcPr>
            <w:tcW w:w="1427" w:type="dxa"/>
            <w:gridSpan w:val="2"/>
            <w:vMerge w:val="restart"/>
            <w:vAlign w:val="center"/>
          </w:tcPr>
          <w:p w14:paraId="39B9792A" w14:textId="77777777" w:rsidR="00066EAF" w:rsidRDefault="00066EAF" w:rsidP="003104DA">
            <w:pPr>
              <w:spacing w:line="200" w:lineRule="exact"/>
              <w:rPr>
                <w:rFonts w:ascii="Times New Roman" w:hAnsi="Times New Roman"/>
                <w:sz w:val="18"/>
                <w:szCs w:val="18"/>
                <w:lang w:eastAsia="zh-CN"/>
              </w:rPr>
            </w:pPr>
          </w:p>
          <w:p w14:paraId="1B6A190D"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界地址或键保护</w:t>
            </w:r>
          </w:p>
        </w:tc>
        <w:tc>
          <w:tcPr>
            <w:tcW w:w="943" w:type="dxa"/>
            <w:vMerge w:val="restart"/>
            <w:vAlign w:val="center"/>
          </w:tcPr>
          <w:p w14:paraId="504FC490" w14:textId="77777777" w:rsidR="00066EAF" w:rsidRDefault="00066EAF" w:rsidP="003104DA">
            <w:pPr>
              <w:spacing w:line="200" w:lineRule="exact"/>
              <w:rPr>
                <w:rFonts w:ascii="Times New Roman" w:hAnsi="Times New Roman"/>
                <w:sz w:val="18"/>
                <w:szCs w:val="18"/>
                <w:lang w:eastAsia="zh-CN"/>
              </w:rPr>
            </w:pPr>
          </w:p>
          <w:p w14:paraId="1F34B509"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单或多对重定位寄存器</w:t>
            </w:r>
          </w:p>
        </w:tc>
      </w:tr>
      <w:tr w:rsidR="00066EAF" w14:paraId="688EF757" w14:textId="77777777" w:rsidTr="003104DA">
        <w:trPr>
          <w:cantSplit/>
          <w:trHeight w:val="365"/>
        </w:trPr>
        <w:tc>
          <w:tcPr>
            <w:tcW w:w="649" w:type="dxa"/>
            <w:vMerge/>
            <w:vAlign w:val="center"/>
          </w:tcPr>
          <w:p w14:paraId="7D47E4F0"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4A26D175" w14:textId="77777777" w:rsidR="00066EAF" w:rsidRDefault="00066EAF" w:rsidP="003104DA">
            <w:pPr>
              <w:spacing w:after="0" w:line="200" w:lineRule="exact"/>
              <w:rPr>
                <w:rFonts w:ascii="Times New Roman" w:hAnsi="Times New Roman"/>
                <w:sz w:val="18"/>
                <w:szCs w:val="18"/>
                <w:lang w:eastAsia="zh-CN"/>
              </w:rPr>
            </w:pPr>
          </w:p>
          <w:p w14:paraId="4E3E6286"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可变分区</w:t>
            </w:r>
          </w:p>
        </w:tc>
        <w:tc>
          <w:tcPr>
            <w:tcW w:w="681" w:type="dxa"/>
            <w:vMerge/>
            <w:vAlign w:val="center"/>
          </w:tcPr>
          <w:p w14:paraId="4A569388" w14:textId="77777777" w:rsidR="00066EAF" w:rsidRDefault="00066EAF" w:rsidP="003104DA">
            <w:pPr>
              <w:spacing w:line="200" w:lineRule="exact"/>
              <w:rPr>
                <w:rFonts w:ascii="Times New Roman" w:hAnsi="Times New Roman"/>
                <w:sz w:val="18"/>
                <w:szCs w:val="18"/>
              </w:rPr>
            </w:pPr>
          </w:p>
        </w:tc>
        <w:tc>
          <w:tcPr>
            <w:tcW w:w="938" w:type="dxa"/>
            <w:vMerge/>
            <w:vAlign w:val="center"/>
          </w:tcPr>
          <w:p w14:paraId="7666B4F9" w14:textId="77777777" w:rsidR="00066EAF" w:rsidRDefault="00066EAF" w:rsidP="003104DA">
            <w:pPr>
              <w:spacing w:line="200" w:lineRule="exact"/>
              <w:rPr>
                <w:rFonts w:ascii="Times New Roman" w:hAnsi="Times New Roman"/>
                <w:sz w:val="18"/>
                <w:szCs w:val="18"/>
              </w:rPr>
            </w:pPr>
          </w:p>
        </w:tc>
        <w:tc>
          <w:tcPr>
            <w:tcW w:w="944" w:type="dxa"/>
            <w:vMerge/>
            <w:vAlign w:val="center"/>
          </w:tcPr>
          <w:p w14:paraId="5D39BC3A" w14:textId="77777777" w:rsidR="00066EAF" w:rsidRDefault="00066EAF" w:rsidP="003104DA">
            <w:pPr>
              <w:spacing w:line="200" w:lineRule="exact"/>
              <w:rPr>
                <w:rFonts w:ascii="Times New Roman" w:hAnsi="Times New Roman"/>
                <w:sz w:val="18"/>
                <w:szCs w:val="18"/>
              </w:rPr>
            </w:pPr>
          </w:p>
        </w:tc>
        <w:tc>
          <w:tcPr>
            <w:tcW w:w="809" w:type="dxa"/>
            <w:vMerge w:val="restart"/>
            <w:vAlign w:val="center"/>
          </w:tcPr>
          <w:p w14:paraId="0AF6DC02" w14:textId="77777777" w:rsidR="00066EAF" w:rsidRDefault="00066EAF" w:rsidP="003104DA">
            <w:pPr>
              <w:spacing w:after="0" w:line="200" w:lineRule="exact"/>
              <w:rPr>
                <w:rFonts w:ascii="Times New Roman" w:hAnsi="Times New Roman"/>
                <w:sz w:val="18"/>
                <w:szCs w:val="18"/>
                <w:lang w:eastAsia="zh-CN"/>
              </w:rPr>
            </w:pPr>
          </w:p>
          <w:p w14:paraId="3B62F186" w14:textId="77777777" w:rsidR="00066EAF" w:rsidRDefault="00066EAF" w:rsidP="003104DA">
            <w:pPr>
              <w:spacing w:after="0" w:line="200" w:lineRule="exact"/>
              <w:rPr>
                <w:rFonts w:ascii="Times New Roman" w:hAnsi="Times New Roman"/>
                <w:sz w:val="18"/>
                <w:szCs w:val="18"/>
                <w:lang w:eastAsia="zh-CN"/>
              </w:rPr>
            </w:pPr>
          </w:p>
          <w:p w14:paraId="5DD86F61" w14:textId="77777777" w:rsidR="00066EAF" w:rsidRDefault="00066EAF" w:rsidP="003104DA">
            <w:pPr>
              <w:spacing w:after="0" w:line="200" w:lineRule="exact"/>
              <w:rPr>
                <w:rFonts w:ascii="Times New Roman" w:hAnsi="Times New Roman"/>
                <w:sz w:val="18"/>
                <w:szCs w:val="18"/>
                <w:lang w:eastAsia="zh-CN"/>
              </w:rPr>
            </w:pPr>
          </w:p>
          <w:p w14:paraId="5335C3F0" w14:textId="77777777" w:rsidR="00066EAF" w:rsidRDefault="00066EAF" w:rsidP="003104DA">
            <w:pPr>
              <w:spacing w:after="0" w:line="200" w:lineRule="exact"/>
              <w:rPr>
                <w:rFonts w:ascii="Times New Roman" w:hAnsi="Times New Roman"/>
                <w:sz w:val="18"/>
                <w:szCs w:val="18"/>
                <w:lang w:eastAsia="zh-CN"/>
              </w:rPr>
            </w:pPr>
          </w:p>
          <w:p w14:paraId="50AAB703" w14:textId="77777777" w:rsidR="00066EAF" w:rsidRDefault="00066EAF" w:rsidP="003104DA">
            <w:pPr>
              <w:spacing w:after="0" w:line="200" w:lineRule="exact"/>
              <w:rPr>
                <w:rFonts w:ascii="Times New Roman" w:hAnsi="Times New Roman"/>
                <w:sz w:val="18"/>
                <w:szCs w:val="18"/>
                <w:lang w:eastAsia="zh-CN"/>
              </w:rPr>
            </w:pPr>
          </w:p>
          <w:p w14:paraId="403BCC5A" w14:textId="77777777" w:rsidR="00066EAF" w:rsidRDefault="00066EAF" w:rsidP="003104DA">
            <w:pPr>
              <w:spacing w:after="0" w:line="200" w:lineRule="exact"/>
              <w:rPr>
                <w:rFonts w:ascii="Times New Roman" w:hAnsi="Times New Roman"/>
                <w:sz w:val="18"/>
                <w:szCs w:val="18"/>
                <w:lang w:eastAsia="zh-CN"/>
              </w:rPr>
            </w:pPr>
          </w:p>
          <w:p w14:paraId="511B5F80" w14:textId="77777777" w:rsidR="00066EAF" w:rsidRDefault="00066EAF" w:rsidP="003104DA">
            <w:pPr>
              <w:spacing w:after="0" w:line="200" w:lineRule="exact"/>
              <w:rPr>
                <w:rFonts w:ascii="Times New Roman" w:hAnsi="Times New Roman"/>
                <w:sz w:val="18"/>
                <w:szCs w:val="18"/>
                <w:lang w:eastAsia="zh-CN"/>
              </w:rPr>
            </w:pPr>
          </w:p>
          <w:p w14:paraId="222BA44B"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动态</w:t>
            </w:r>
          </w:p>
        </w:tc>
        <w:tc>
          <w:tcPr>
            <w:tcW w:w="1072" w:type="dxa"/>
            <w:vMerge/>
            <w:vAlign w:val="center"/>
          </w:tcPr>
          <w:p w14:paraId="7F4A8F35" w14:textId="77777777" w:rsidR="00066EAF" w:rsidRDefault="00066EAF" w:rsidP="003104DA">
            <w:pPr>
              <w:spacing w:after="0" w:line="200" w:lineRule="exact"/>
              <w:rPr>
                <w:rFonts w:ascii="Times New Roman" w:hAnsi="Times New Roman"/>
                <w:sz w:val="18"/>
                <w:szCs w:val="18"/>
                <w:lang w:eastAsia="zh-CN"/>
              </w:rPr>
            </w:pPr>
          </w:p>
        </w:tc>
        <w:tc>
          <w:tcPr>
            <w:tcW w:w="1427" w:type="dxa"/>
            <w:gridSpan w:val="2"/>
            <w:vMerge/>
            <w:vAlign w:val="center"/>
          </w:tcPr>
          <w:p w14:paraId="6A64ECC5" w14:textId="77777777" w:rsidR="00066EAF" w:rsidRDefault="00066EAF" w:rsidP="003104DA">
            <w:pPr>
              <w:spacing w:line="200" w:lineRule="exact"/>
              <w:rPr>
                <w:rFonts w:ascii="Times New Roman" w:hAnsi="Times New Roman"/>
                <w:sz w:val="18"/>
                <w:szCs w:val="18"/>
              </w:rPr>
            </w:pPr>
          </w:p>
        </w:tc>
        <w:tc>
          <w:tcPr>
            <w:tcW w:w="943" w:type="dxa"/>
            <w:vMerge/>
            <w:vAlign w:val="center"/>
          </w:tcPr>
          <w:p w14:paraId="3CDC3FF9" w14:textId="77777777" w:rsidR="00066EAF" w:rsidRDefault="00066EAF" w:rsidP="003104DA">
            <w:pPr>
              <w:spacing w:line="200" w:lineRule="exact"/>
              <w:rPr>
                <w:rFonts w:ascii="Times New Roman" w:hAnsi="Times New Roman"/>
                <w:sz w:val="18"/>
                <w:szCs w:val="18"/>
              </w:rPr>
            </w:pPr>
          </w:p>
        </w:tc>
      </w:tr>
      <w:tr w:rsidR="00066EAF" w14:paraId="6E77B2E4" w14:textId="77777777" w:rsidTr="003104DA">
        <w:trPr>
          <w:cantSplit/>
          <w:trHeight w:val="420"/>
        </w:trPr>
        <w:tc>
          <w:tcPr>
            <w:tcW w:w="649" w:type="dxa"/>
            <w:vMerge/>
            <w:vAlign w:val="center"/>
          </w:tcPr>
          <w:p w14:paraId="4FB3B42C"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3C13E795" w14:textId="77777777" w:rsidR="00066EAF" w:rsidRDefault="00066EAF" w:rsidP="003104DA">
            <w:pPr>
              <w:spacing w:after="0" w:line="200" w:lineRule="exact"/>
              <w:rPr>
                <w:rFonts w:ascii="Times New Roman" w:hAnsi="Times New Roman"/>
                <w:sz w:val="18"/>
                <w:szCs w:val="18"/>
                <w:lang w:eastAsia="zh-CN"/>
              </w:rPr>
            </w:pPr>
          </w:p>
          <w:p w14:paraId="62A812AC"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分页</w:t>
            </w:r>
          </w:p>
        </w:tc>
        <w:tc>
          <w:tcPr>
            <w:tcW w:w="681" w:type="dxa"/>
            <w:vMerge/>
            <w:vAlign w:val="center"/>
          </w:tcPr>
          <w:p w14:paraId="64E13EA1" w14:textId="77777777" w:rsidR="00066EAF" w:rsidRDefault="00066EAF" w:rsidP="003104DA">
            <w:pPr>
              <w:spacing w:line="200" w:lineRule="exact"/>
              <w:rPr>
                <w:rFonts w:ascii="Times New Roman" w:hAnsi="Times New Roman"/>
                <w:sz w:val="18"/>
                <w:szCs w:val="18"/>
              </w:rPr>
            </w:pPr>
          </w:p>
        </w:tc>
        <w:tc>
          <w:tcPr>
            <w:tcW w:w="938" w:type="dxa"/>
            <w:vMerge/>
            <w:vAlign w:val="center"/>
          </w:tcPr>
          <w:p w14:paraId="302C80C7" w14:textId="77777777" w:rsidR="00066EAF" w:rsidRDefault="00066EAF" w:rsidP="003104DA">
            <w:pPr>
              <w:spacing w:line="200" w:lineRule="exact"/>
              <w:rPr>
                <w:rFonts w:ascii="Times New Roman" w:hAnsi="Times New Roman"/>
                <w:sz w:val="18"/>
                <w:szCs w:val="18"/>
              </w:rPr>
            </w:pPr>
          </w:p>
        </w:tc>
        <w:tc>
          <w:tcPr>
            <w:tcW w:w="944" w:type="dxa"/>
            <w:vMerge w:val="restart"/>
            <w:vAlign w:val="center"/>
          </w:tcPr>
          <w:p w14:paraId="3655276A" w14:textId="77777777" w:rsidR="00066EAF" w:rsidRDefault="00066EAF" w:rsidP="003104DA">
            <w:pPr>
              <w:spacing w:line="200" w:lineRule="exact"/>
              <w:rPr>
                <w:rFonts w:ascii="Times New Roman" w:hAnsi="Times New Roman"/>
                <w:sz w:val="18"/>
                <w:szCs w:val="18"/>
                <w:lang w:eastAsia="zh-CN"/>
              </w:rPr>
            </w:pPr>
          </w:p>
          <w:p w14:paraId="7BD5CE2B" w14:textId="77777777" w:rsidR="00066EAF" w:rsidRDefault="00066EAF" w:rsidP="003104DA">
            <w:pPr>
              <w:spacing w:line="200" w:lineRule="exact"/>
              <w:rPr>
                <w:rFonts w:ascii="Times New Roman" w:hAnsi="Times New Roman"/>
                <w:sz w:val="18"/>
                <w:szCs w:val="18"/>
                <w:lang w:eastAsia="zh-CN"/>
              </w:rPr>
            </w:pPr>
          </w:p>
          <w:p w14:paraId="54533E75"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可以</w:t>
            </w:r>
          </w:p>
        </w:tc>
        <w:tc>
          <w:tcPr>
            <w:tcW w:w="809" w:type="dxa"/>
            <w:vMerge/>
            <w:vAlign w:val="center"/>
          </w:tcPr>
          <w:p w14:paraId="188FEBA4" w14:textId="77777777" w:rsidR="00066EAF" w:rsidRDefault="00066EAF" w:rsidP="003104DA">
            <w:pPr>
              <w:spacing w:after="0" w:line="200" w:lineRule="exact"/>
              <w:rPr>
                <w:rFonts w:ascii="Times New Roman" w:hAnsi="Times New Roman"/>
                <w:sz w:val="18"/>
                <w:szCs w:val="18"/>
                <w:lang w:eastAsia="zh-CN"/>
              </w:rPr>
            </w:pPr>
          </w:p>
        </w:tc>
        <w:tc>
          <w:tcPr>
            <w:tcW w:w="1072" w:type="dxa"/>
            <w:vMerge/>
            <w:vAlign w:val="center"/>
          </w:tcPr>
          <w:p w14:paraId="644FC3F3" w14:textId="77777777" w:rsidR="00066EAF" w:rsidRDefault="00066EAF" w:rsidP="003104DA">
            <w:pPr>
              <w:spacing w:after="0" w:line="200" w:lineRule="exact"/>
              <w:rPr>
                <w:rFonts w:ascii="Times New Roman" w:hAnsi="Times New Roman"/>
                <w:sz w:val="18"/>
                <w:szCs w:val="18"/>
                <w:lang w:eastAsia="zh-CN"/>
              </w:rPr>
            </w:pPr>
          </w:p>
        </w:tc>
        <w:tc>
          <w:tcPr>
            <w:tcW w:w="809" w:type="dxa"/>
            <w:vAlign w:val="center"/>
          </w:tcPr>
          <w:p w14:paraId="631D2528"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页表</w:t>
            </w:r>
          </w:p>
        </w:tc>
        <w:tc>
          <w:tcPr>
            <w:tcW w:w="618" w:type="dxa"/>
            <w:vMerge w:val="restart"/>
            <w:vAlign w:val="center"/>
          </w:tcPr>
          <w:p w14:paraId="70274E3D" w14:textId="77777777" w:rsidR="00066EAF" w:rsidRDefault="00066EAF" w:rsidP="003104DA">
            <w:pPr>
              <w:spacing w:line="200" w:lineRule="exact"/>
              <w:rPr>
                <w:rFonts w:ascii="Times New Roman" w:hAnsi="Times New Roman"/>
                <w:sz w:val="18"/>
                <w:szCs w:val="18"/>
                <w:lang w:eastAsia="zh-CN"/>
              </w:rPr>
            </w:pPr>
          </w:p>
          <w:p w14:paraId="2EF16AC7" w14:textId="77777777" w:rsidR="00066EAF" w:rsidRDefault="00066EAF" w:rsidP="003104DA">
            <w:pPr>
              <w:spacing w:line="200" w:lineRule="exact"/>
              <w:rPr>
                <w:rFonts w:ascii="Times New Roman" w:hAnsi="Times New Roman"/>
                <w:sz w:val="18"/>
                <w:szCs w:val="18"/>
                <w:lang w:eastAsia="zh-CN"/>
              </w:rPr>
            </w:pPr>
          </w:p>
          <w:p w14:paraId="7E9A2E6E"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越界保护和存取控制保护</w:t>
            </w:r>
          </w:p>
        </w:tc>
        <w:tc>
          <w:tcPr>
            <w:tcW w:w="943" w:type="dxa"/>
            <w:vMerge w:val="restart"/>
            <w:vAlign w:val="center"/>
          </w:tcPr>
          <w:p w14:paraId="7BF41F81" w14:textId="77777777" w:rsidR="00066EAF" w:rsidRDefault="00066EAF" w:rsidP="003104DA">
            <w:pPr>
              <w:spacing w:line="200" w:lineRule="exact"/>
              <w:rPr>
                <w:rFonts w:ascii="Times New Roman" w:hAnsi="Times New Roman"/>
                <w:sz w:val="18"/>
                <w:szCs w:val="18"/>
                <w:lang w:eastAsia="zh-CN"/>
              </w:rPr>
            </w:pPr>
          </w:p>
          <w:p w14:paraId="5F698748"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地址转换机制与保护机制</w:t>
            </w:r>
            <w:r>
              <w:rPr>
                <w:rFonts w:ascii="Times New Roman" w:hAnsi="Times New Roman"/>
                <w:sz w:val="18"/>
                <w:szCs w:val="18"/>
                <w:lang w:eastAsia="zh-CN"/>
              </w:rPr>
              <w:t>+</w:t>
            </w:r>
            <w:r>
              <w:rPr>
                <w:rFonts w:ascii="Times New Roman" w:hAnsi="Times New Roman"/>
                <w:sz w:val="18"/>
                <w:szCs w:val="18"/>
                <w:lang w:eastAsia="zh-CN"/>
              </w:rPr>
              <w:t>快表</w:t>
            </w:r>
          </w:p>
        </w:tc>
      </w:tr>
      <w:tr w:rsidR="00066EAF" w14:paraId="4D19ABF6" w14:textId="77777777" w:rsidTr="003104DA">
        <w:trPr>
          <w:cantSplit/>
          <w:trHeight w:val="285"/>
        </w:trPr>
        <w:tc>
          <w:tcPr>
            <w:tcW w:w="649" w:type="dxa"/>
            <w:vMerge/>
            <w:vAlign w:val="center"/>
          </w:tcPr>
          <w:p w14:paraId="0116B796"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5F8DB88D"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分段</w:t>
            </w:r>
          </w:p>
        </w:tc>
        <w:tc>
          <w:tcPr>
            <w:tcW w:w="681" w:type="dxa"/>
            <w:vMerge w:val="restart"/>
            <w:vAlign w:val="center"/>
          </w:tcPr>
          <w:p w14:paraId="5AEDE8DE" w14:textId="77777777" w:rsidR="00066EAF" w:rsidRDefault="00066EAF" w:rsidP="003104DA">
            <w:pPr>
              <w:spacing w:line="200" w:lineRule="exact"/>
              <w:rPr>
                <w:rFonts w:ascii="Times New Roman" w:hAnsi="Times New Roman"/>
                <w:sz w:val="18"/>
                <w:szCs w:val="18"/>
                <w:lang w:eastAsia="zh-CN"/>
              </w:rPr>
            </w:pPr>
          </w:p>
          <w:p w14:paraId="740B6450"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lang w:eastAsia="zh-CN"/>
              </w:rPr>
              <w:t>二维</w:t>
            </w:r>
          </w:p>
        </w:tc>
        <w:tc>
          <w:tcPr>
            <w:tcW w:w="938" w:type="dxa"/>
            <w:vMerge/>
            <w:vAlign w:val="center"/>
          </w:tcPr>
          <w:p w14:paraId="74143ED4" w14:textId="77777777" w:rsidR="00066EAF" w:rsidRDefault="00066EAF" w:rsidP="003104DA">
            <w:pPr>
              <w:spacing w:line="200" w:lineRule="exact"/>
              <w:rPr>
                <w:rFonts w:ascii="Times New Roman" w:hAnsi="Times New Roman"/>
                <w:sz w:val="18"/>
                <w:szCs w:val="18"/>
              </w:rPr>
            </w:pPr>
          </w:p>
        </w:tc>
        <w:tc>
          <w:tcPr>
            <w:tcW w:w="944" w:type="dxa"/>
            <w:vMerge/>
            <w:vAlign w:val="center"/>
          </w:tcPr>
          <w:p w14:paraId="47BB4F44" w14:textId="77777777" w:rsidR="00066EAF" w:rsidRDefault="00066EAF" w:rsidP="003104DA">
            <w:pPr>
              <w:spacing w:line="200" w:lineRule="exact"/>
              <w:rPr>
                <w:rFonts w:ascii="Times New Roman" w:hAnsi="Times New Roman"/>
                <w:sz w:val="18"/>
                <w:szCs w:val="18"/>
              </w:rPr>
            </w:pPr>
          </w:p>
        </w:tc>
        <w:tc>
          <w:tcPr>
            <w:tcW w:w="809" w:type="dxa"/>
            <w:vMerge/>
            <w:vAlign w:val="center"/>
          </w:tcPr>
          <w:p w14:paraId="77DCAE1B" w14:textId="77777777" w:rsidR="00066EAF" w:rsidRDefault="00066EAF" w:rsidP="003104DA">
            <w:pPr>
              <w:spacing w:after="0" w:line="200" w:lineRule="exact"/>
              <w:rPr>
                <w:rFonts w:ascii="Times New Roman" w:hAnsi="Times New Roman"/>
                <w:sz w:val="18"/>
                <w:szCs w:val="18"/>
                <w:lang w:eastAsia="zh-CN"/>
              </w:rPr>
            </w:pPr>
          </w:p>
        </w:tc>
        <w:tc>
          <w:tcPr>
            <w:tcW w:w="1072" w:type="dxa"/>
            <w:vMerge/>
            <w:vAlign w:val="center"/>
          </w:tcPr>
          <w:p w14:paraId="681029CF" w14:textId="77777777" w:rsidR="00066EAF" w:rsidRDefault="00066EAF" w:rsidP="003104DA">
            <w:pPr>
              <w:spacing w:after="0" w:line="200" w:lineRule="exact"/>
              <w:rPr>
                <w:rFonts w:ascii="Times New Roman" w:hAnsi="Times New Roman"/>
                <w:sz w:val="18"/>
                <w:szCs w:val="18"/>
                <w:lang w:eastAsia="zh-CN"/>
              </w:rPr>
            </w:pPr>
          </w:p>
        </w:tc>
        <w:tc>
          <w:tcPr>
            <w:tcW w:w="809" w:type="dxa"/>
            <w:vAlign w:val="center"/>
          </w:tcPr>
          <w:p w14:paraId="4F20C889"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段表</w:t>
            </w:r>
          </w:p>
        </w:tc>
        <w:tc>
          <w:tcPr>
            <w:tcW w:w="618" w:type="dxa"/>
            <w:vMerge/>
            <w:vAlign w:val="center"/>
          </w:tcPr>
          <w:p w14:paraId="37B9FD8C" w14:textId="77777777" w:rsidR="00066EAF" w:rsidRDefault="00066EAF" w:rsidP="003104DA">
            <w:pPr>
              <w:spacing w:line="200" w:lineRule="exact"/>
              <w:rPr>
                <w:rFonts w:ascii="Times New Roman" w:hAnsi="Times New Roman"/>
                <w:sz w:val="18"/>
                <w:szCs w:val="18"/>
              </w:rPr>
            </w:pPr>
          </w:p>
        </w:tc>
        <w:tc>
          <w:tcPr>
            <w:tcW w:w="943" w:type="dxa"/>
            <w:vMerge/>
            <w:vAlign w:val="center"/>
          </w:tcPr>
          <w:p w14:paraId="7540AC2A" w14:textId="77777777" w:rsidR="00066EAF" w:rsidRDefault="00066EAF" w:rsidP="003104DA">
            <w:pPr>
              <w:spacing w:line="200" w:lineRule="exact"/>
              <w:rPr>
                <w:rFonts w:ascii="Times New Roman" w:hAnsi="Times New Roman"/>
                <w:sz w:val="18"/>
                <w:szCs w:val="18"/>
              </w:rPr>
            </w:pPr>
          </w:p>
        </w:tc>
      </w:tr>
      <w:tr w:rsidR="00066EAF" w14:paraId="7FC2EE39" w14:textId="77777777" w:rsidTr="003104DA">
        <w:trPr>
          <w:cantSplit/>
          <w:trHeight w:val="300"/>
        </w:trPr>
        <w:tc>
          <w:tcPr>
            <w:tcW w:w="649" w:type="dxa"/>
            <w:vMerge/>
            <w:vAlign w:val="center"/>
          </w:tcPr>
          <w:p w14:paraId="6CE6DB00"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6F6C78A5"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段页式</w:t>
            </w:r>
          </w:p>
        </w:tc>
        <w:tc>
          <w:tcPr>
            <w:tcW w:w="681" w:type="dxa"/>
            <w:vMerge/>
            <w:vAlign w:val="center"/>
          </w:tcPr>
          <w:p w14:paraId="2F5D56A4" w14:textId="77777777" w:rsidR="00066EAF" w:rsidRDefault="00066EAF" w:rsidP="003104DA">
            <w:pPr>
              <w:spacing w:line="200" w:lineRule="exact"/>
              <w:rPr>
                <w:rFonts w:ascii="Times New Roman" w:hAnsi="Times New Roman"/>
                <w:sz w:val="18"/>
                <w:szCs w:val="18"/>
              </w:rPr>
            </w:pPr>
          </w:p>
        </w:tc>
        <w:tc>
          <w:tcPr>
            <w:tcW w:w="938" w:type="dxa"/>
            <w:vMerge/>
            <w:vAlign w:val="center"/>
          </w:tcPr>
          <w:p w14:paraId="2AD19F6E" w14:textId="77777777" w:rsidR="00066EAF" w:rsidRDefault="00066EAF" w:rsidP="003104DA">
            <w:pPr>
              <w:spacing w:line="200" w:lineRule="exact"/>
              <w:rPr>
                <w:rFonts w:ascii="Times New Roman" w:hAnsi="Times New Roman"/>
                <w:sz w:val="18"/>
                <w:szCs w:val="18"/>
              </w:rPr>
            </w:pPr>
          </w:p>
        </w:tc>
        <w:tc>
          <w:tcPr>
            <w:tcW w:w="944" w:type="dxa"/>
            <w:vMerge/>
            <w:vAlign w:val="center"/>
          </w:tcPr>
          <w:p w14:paraId="46DE0E3C" w14:textId="77777777" w:rsidR="00066EAF" w:rsidRDefault="00066EAF" w:rsidP="003104DA">
            <w:pPr>
              <w:spacing w:line="200" w:lineRule="exact"/>
              <w:rPr>
                <w:rFonts w:ascii="Times New Roman" w:hAnsi="Times New Roman"/>
                <w:sz w:val="18"/>
                <w:szCs w:val="18"/>
              </w:rPr>
            </w:pPr>
          </w:p>
        </w:tc>
        <w:tc>
          <w:tcPr>
            <w:tcW w:w="809" w:type="dxa"/>
            <w:vMerge/>
            <w:vAlign w:val="center"/>
          </w:tcPr>
          <w:p w14:paraId="4FD4F461" w14:textId="77777777" w:rsidR="00066EAF" w:rsidRDefault="00066EAF" w:rsidP="003104DA">
            <w:pPr>
              <w:spacing w:after="0" w:line="200" w:lineRule="exact"/>
              <w:rPr>
                <w:rFonts w:ascii="Times New Roman" w:hAnsi="Times New Roman"/>
                <w:sz w:val="18"/>
                <w:szCs w:val="18"/>
                <w:lang w:eastAsia="zh-CN"/>
              </w:rPr>
            </w:pPr>
          </w:p>
        </w:tc>
        <w:tc>
          <w:tcPr>
            <w:tcW w:w="1072" w:type="dxa"/>
            <w:vMerge/>
            <w:vAlign w:val="center"/>
          </w:tcPr>
          <w:p w14:paraId="37B00C40" w14:textId="77777777" w:rsidR="00066EAF" w:rsidRDefault="00066EAF" w:rsidP="003104DA">
            <w:pPr>
              <w:spacing w:after="0" w:line="200" w:lineRule="exact"/>
              <w:rPr>
                <w:rFonts w:ascii="Times New Roman" w:hAnsi="Times New Roman"/>
                <w:sz w:val="18"/>
                <w:szCs w:val="18"/>
                <w:lang w:eastAsia="zh-CN"/>
              </w:rPr>
            </w:pPr>
          </w:p>
        </w:tc>
        <w:tc>
          <w:tcPr>
            <w:tcW w:w="809" w:type="dxa"/>
            <w:vAlign w:val="center"/>
          </w:tcPr>
          <w:p w14:paraId="77D2B303"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段页表</w:t>
            </w:r>
          </w:p>
        </w:tc>
        <w:tc>
          <w:tcPr>
            <w:tcW w:w="618" w:type="dxa"/>
            <w:vMerge/>
            <w:vAlign w:val="center"/>
          </w:tcPr>
          <w:p w14:paraId="692A6A08" w14:textId="77777777" w:rsidR="00066EAF" w:rsidRDefault="00066EAF" w:rsidP="003104DA">
            <w:pPr>
              <w:spacing w:line="200" w:lineRule="exact"/>
              <w:rPr>
                <w:rFonts w:ascii="Times New Roman" w:hAnsi="Times New Roman"/>
                <w:sz w:val="18"/>
                <w:szCs w:val="18"/>
              </w:rPr>
            </w:pPr>
          </w:p>
        </w:tc>
        <w:tc>
          <w:tcPr>
            <w:tcW w:w="943" w:type="dxa"/>
            <w:vMerge/>
            <w:vAlign w:val="center"/>
          </w:tcPr>
          <w:p w14:paraId="1B329D22" w14:textId="77777777" w:rsidR="00066EAF" w:rsidRDefault="00066EAF" w:rsidP="003104DA">
            <w:pPr>
              <w:spacing w:line="200" w:lineRule="exact"/>
              <w:rPr>
                <w:rFonts w:ascii="Times New Roman" w:hAnsi="Times New Roman"/>
                <w:sz w:val="18"/>
                <w:szCs w:val="18"/>
              </w:rPr>
            </w:pPr>
          </w:p>
        </w:tc>
      </w:tr>
      <w:tr w:rsidR="00066EAF" w14:paraId="7C24297D" w14:textId="77777777" w:rsidTr="003104DA">
        <w:trPr>
          <w:cantSplit/>
          <w:trHeight w:val="542"/>
        </w:trPr>
        <w:tc>
          <w:tcPr>
            <w:tcW w:w="649" w:type="dxa"/>
            <w:vMerge w:val="restart"/>
            <w:vAlign w:val="center"/>
          </w:tcPr>
          <w:p w14:paraId="743A0ED8" w14:textId="77777777" w:rsidR="00066EAF" w:rsidRDefault="00066EAF" w:rsidP="003104DA">
            <w:pPr>
              <w:spacing w:after="0" w:line="200" w:lineRule="exact"/>
              <w:rPr>
                <w:rFonts w:ascii="Times New Roman" w:hAnsi="Times New Roman"/>
                <w:sz w:val="18"/>
                <w:szCs w:val="18"/>
                <w:lang w:eastAsia="zh-CN"/>
              </w:rPr>
            </w:pPr>
          </w:p>
          <w:p w14:paraId="72586455" w14:textId="77777777" w:rsidR="00066EAF" w:rsidRDefault="00066EAF" w:rsidP="003104DA">
            <w:pPr>
              <w:spacing w:after="0" w:line="200" w:lineRule="exact"/>
              <w:rPr>
                <w:rFonts w:ascii="Times New Roman" w:hAnsi="Times New Roman"/>
                <w:sz w:val="18"/>
                <w:szCs w:val="18"/>
                <w:lang w:eastAsia="zh-CN"/>
              </w:rPr>
            </w:pPr>
          </w:p>
          <w:p w14:paraId="440E186D"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虚存</w:t>
            </w:r>
          </w:p>
          <w:p w14:paraId="6BCBD7B3"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管理</w:t>
            </w:r>
          </w:p>
          <w:p w14:paraId="061EE086" w14:textId="77777777" w:rsidR="00066EAF" w:rsidRDefault="00066EAF" w:rsidP="003104DA">
            <w:pPr>
              <w:spacing w:after="0" w:line="200" w:lineRule="exact"/>
              <w:rPr>
                <w:rFonts w:ascii="Times New Roman" w:hAnsi="Times New Roman"/>
                <w:sz w:val="18"/>
                <w:szCs w:val="18"/>
                <w:lang w:eastAsia="zh-CN"/>
              </w:rPr>
            </w:pPr>
          </w:p>
          <w:p w14:paraId="699816C5" w14:textId="77777777" w:rsidR="00066EAF" w:rsidRDefault="00066EAF" w:rsidP="003104DA">
            <w:pPr>
              <w:spacing w:after="0" w:line="200" w:lineRule="exact"/>
              <w:rPr>
                <w:rFonts w:ascii="Times New Roman" w:hAnsi="Times New Roman"/>
                <w:sz w:val="18"/>
                <w:szCs w:val="18"/>
                <w:lang w:eastAsia="zh-CN"/>
              </w:rPr>
            </w:pPr>
          </w:p>
        </w:tc>
        <w:tc>
          <w:tcPr>
            <w:tcW w:w="1066" w:type="dxa"/>
            <w:vAlign w:val="center"/>
          </w:tcPr>
          <w:p w14:paraId="0AAE763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rPr>
              <w:t>请求分页</w:t>
            </w:r>
          </w:p>
        </w:tc>
        <w:tc>
          <w:tcPr>
            <w:tcW w:w="681" w:type="dxa"/>
            <w:vAlign w:val="center"/>
          </w:tcPr>
          <w:p w14:paraId="61F9A5A5"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一维</w:t>
            </w:r>
          </w:p>
        </w:tc>
        <w:tc>
          <w:tcPr>
            <w:tcW w:w="938" w:type="dxa"/>
            <w:vMerge/>
            <w:vAlign w:val="center"/>
          </w:tcPr>
          <w:p w14:paraId="41549557" w14:textId="77777777" w:rsidR="00066EAF" w:rsidRDefault="00066EAF" w:rsidP="003104DA">
            <w:pPr>
              <w:spacing w:after="0" w:line="200" w:lineRule="exact"/>
              <w:rPr>
                <w:rFonts w:ascii="Times New Roman" w:hAnsi="Times New Roman"/>
                <w:sz w:val="18"/>
                <w:szCs w:val="18"/>
                <w:lang w:eastAsia="zh-CN"/>
              </w:rPr>
            </w:pPr>
          </w:p>
        </w:tc>
        <w:tc>
          <w:tcPr>
            <w:tcW w:w="944" w:type="dxa"/>
            <w:vMerge/>
            <w:vAlign w:val="center"/>
          </w:tcPr>
          <w:p w14:paraId="64F201BF" w14:textId="77777777" w:rsidR="00066EAF" w:rsidRDefault="00066EAF" w:rsidP="003104DA">
            <w:pPr>
              <w:spacing w:after="0" w:line="200" w:lineRule="exact"/>
              <w:rPr>
                <w:rFonts w:ascii="Times New Roman" w:hAnsi="Times New Roman"/>
                <w:sz w:val="18"/>
                <w:szCs w:val="18"/>
                <w:lang w:eastAsia="zh-CN"/>
              </w:rPr>
            </w:pPr>
          </w:p>
        </w:tc>
        <w:tc>
          <w:tcPr>
            <w:tcW w:w="809" w:type="dxa"/>
            <w:vMerge/>
            <w:vAlign w:val="center"/>
          </w:tcPr>
          <w:p w14:paraId="3339DFBE" w14:textId="77777777" w:rsidR="00066EAF" w:rsidRDefault="00066EAF" w:rsidP="003104DA">
            <w:pPr>
              <w:spacing w:after="0" w:line="200" w:lineRule="exact"/>
              <w:rPr>
                <w:rFonts w:ascii="Times New Roman" w:hAnsi="Times New Roman"/>
                <w:sz w:val="18"/>
                <w:szCs w:val="18"/>
                <w:lang w:eastAsia="zh-CN"/>
              </w:rPr>
            </w:pPr>
          </w:p>
        </w:tc>
        <w:tc>
          <w:tcPr>
            <w:tcW w:w="1072" w:type="dxa"/>
            <w:vMerge w:val="restart"/>
            <w:vAlign w:val="center"/>
          </w:tcPr>
          <w:p w14:paraId="4E495051" w14:textId="77777777" w:rsidR="00066EAF" w:rsidRDefault="00066EAF" w:rsidP="003104DA">
            <w:pPr>
              <w:spacing w:after="0" w:line="200" w:lineRule="exact"/>
              <w:rPr>
                <w:rFonts w:ascii="Times New Roman" w:hAnsi="Times New Roman"/>
                <w:sz w:val="18"/>
                <w:szCs w:val="18"/>
                <w:lang w:eastAsia="zh-CN"/>
              </w:rPr>
            </w:pPr>
          </w:p>
          <w:p w14:paraId="6D9B1A8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虚存</w:t>
            </w:r>
            <w:r>
              <w:rPr>
                <w:rFonts w:ascii="Times New Roman" w:hAnsi="Times New Roman"/>
                <w:sz w:val="18"/>
                <w:szCs w:val="18"/>
                <w:lang w:eastAsia="zh-CN"/>
              </w:rPr>
              <w:t>(</w:t>
            </w:r>
            <w:r>
              <w:rPr>
                <w:rFonts w:ascii="Times New Roman" w:hAnsi="Times New Roman"/>
                <w:sz w:val="18"/>
                <w:szCs w:val="18"/>
                <w:lang w:eastAsia="zh-CN"/>
              </w:rPr>
              <w:t>内存是外存的缓冲</w:t>
            </w:r>
            <w:r>
              <w:rPr>
                <w:rFonts w:ascii="Times New Roman" w:hAnsi="Times New Roman"/>
                <w:sz w:val="18"/>
                <w:szCs w:val="18"/>
                <w:lang w:eastAsia="zh-CN"/>
              </w:rPr>
              <w:t>)</w:t>
            </w:r>
          </w:p>
        </w:tc>
        <w:tc>
          <w:tcPr>
            <w:tcW w:w="809" w:type="dxa"/>
            <w:vAlign w:val="center"/>
          </w:tcPr>
          <w:p w14:paraId="7255847B"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页表</w:t>
            </w:r>
          </w:p>
        </w:tc>
        <w:tc>
          <w:tcPr>
            <w:tcW w:w="618" w:type="dxa"/>
            <w:vMerge/>
            <w:vAlign w:val="center"/>
          </w:tcPr>
          <w:p w14:paraId="55C861FC" w14:textId="77777777" w:rsidR="00066EAF" w:rsidRDefault="00066EAF" w:rsidP="003104DA">
            <w:pPr>
              <w:spacing w:line="200" w:lineRule="exact"/>
              <w:rPr>
                <w:rFonts w:ascii="Times New Roman" w:hAnsi="Times New Roman"/>
                <w:sz w:val="18"/>
                <w:szCs w:val="18"/>
              </w:rPr>
            </w:pPr>
          </w:p>
        </w:tc>
        <w:tc>
          <w:tcPr>
            <w:tcW w:w="943" w:type="dxa"/>
            <w:vMerge w:val="restart"/>
            <w:vAlign w:val="center"/>
          </w:tcPr>
          <w:p w14:paraId="0363F1C4" w14:textId="77777777" w:rsidR="00066EAF" w:rsidRDefault="00066EAF" w:rsidP="003104DA">
            <w:pPr>
              <w:spacing w:after="0" w:line="200" w:lineRule="exact"/>
              <w:rPr>
                <w:rFonts w:ascii="Times New Roman" w:hAnsi="Times New Roman"/>
                <w:sz w:val="18"/>
                <w:szCs w:val="18"/>
                <w:lang w:eastAsia="zh-CN"/>
              </w:rPr>
            </w:pPr>
          </w:p>
          <w:p w14:paraId="2C3EB14A"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同上</w:t>
            </w:r>
            <w:r>
              <w:rPr>
                <w:rFonts w:ascii="Times New Roman" w:hAnsi="Times New Roman"/>
                <w:sz w:val="18"/>
                <w:szCs w:val="18"/>
                <w:lang w:eastAsia="zh-CN"/>
              </w:rPr>
              <w:t>+</w:t>
            </w:r>
            <w:r>
              <w:rPr>
                <w:rFonts w:ascii="Times New Roman" w:hAnsi="Times New Roman"/>
                <w:sz w:val="18"/>
                <w:szCs w:val="18"/>
                <w:lang w:eastAsia="zh-CN"/>
              </w:rPr>
              <w:t>动态链接机制</w:t>
            </w:r>
            <w:r>
              <w:rPr>
                <w:rFonts w:ascii="Times New Roman" w:hAnsi="Times New Roman"/>
                <w:sz w:val="18"/>
                <w:szCs w:val="18"/>
                <w:lang w:eastAsia="zh-CN"/>
              </w:rPr>
              <w:t>+</w:t>
            </w:r>
            <w:r>
              <w:rPr>
                <w:rFonts w:ascii="Times New Roman" w:hAnsi="Times New Roman"/>
                <w:sz w:val="18"/>
                <w:szCs w:val="18"/>
                <w:lang w:eastAsia="zh-CN"/>
              </w:rPr>
              <w:t>中断机制</w:t>
            </w:r>
          </w:p>
        </w:tc>
      </w:tr>
      <w:tr w:rsidR="00066EAF" w14:paraId="7201C610" w14:textId="77777777" w:rsidTr="003104DA">
        <w:trPr>
          <w:cantSplit/>
          <w:trHeight w:val="600"/>
        </w:trPr>
        <w:tc>
          <w:tcPr>
            <w:tcW w:w="649" w:type="dxa"/>
            <w:vMerge/>
            <w:tcBorders>
              <w:bottom w:val="single" w:sz="4" w:space="0" w:color="auto"/>
            </w:tcBorders>
            <w:vAlign w:val="center"/>
          </w:tcPr>
          <w:p w14:paraId="125896CD" w14:textId="77777777" w:rsidR="00066EAF" w:rsidRDefault="00066EAF" w:rsidP="003104DA">
            <w:pPr>
              <w:spacing w:after="0" w:line="200" w:lineRule="exact"/>
              <w:rPr>
                <w:rFonts w:ascii="Times New Roman" w:hAnsi="Times New Roman"/>
                <w:sz w:val="18"/>
                <w:szCs w:val="18"/>
                <w:lang w:eastAsia="zh-CN"/>
              </w:rPr>
            </w:pPr>
          </w:p>
        </w:tc>
        <w:tc>
          <w:tcPr>
            <w:tcW w:w="1066" w:type="dxa"/>
            <w:tcBorders>
              <w:bottom w:val="single" w:sz="4" w:space="0" w:color="auto"/>
            </w:tcBorders>
            <w:vAlign w:val="center"/>
          </w:tcPr>
          <w:p w14:paraId="6B9DE9A5" w14:textId="77777777" w:rsidR="00066EAF" w:rsidRDefault="00066EAF" w:rsidP="003104DA">
            <w:pPr>
              <w:spacing w:line="200" w:lineRule="exact"/>
              <w:rPr>
                <w:rFonts w:ascii="Times New Roman" w:hAnsi="Times New Roman"/>
                <w:sz w:val="18"/>
                <w:szCs w:val="18"/>
                <w:lang w:eastAsia="zh-CN"/>
              </w:rPr>
            </w:pPr>
          </w:p>
          <w:p w14:paraId="24196178" w14:textId="77777777" w:rsidR="00066EAF" w:rsidRDefault="00066EAF" w:rsidP="003104DA">
            <w:pPr>
              <w:spacing w:line="200" w:lineRule="exact"/>
              <w:rPr>
                <w:rFonts w:ascii="Times New Roman" w:hAnsi="Times New Roman"/>
                <w:sz w:val="18"/>
                <w:szCs w:val="18"/>
                <w:lang w:eastAsia="zh-CN"/>
              </w:rPr>
            </w:pPr>
            <w:r>
              <w:rPr>
                <w:rFonts w:ascii="Times New Roman" w:hAnsi="Times New Roman"/>
                <w:sz w:val="18"/>
                <w:szCs w:val="18"/>
              </w:rPr>
              <w:t>请求段页</w:t>
            </w:r>
          </w:p>
        </w:tc>
        <w:tc>
          <w:tcPr>
            <w:tcW w:w="681" w:type="dxa"/>
            <w:tcBorders>
              <w:bottom w:val="single" w:sz="4" w:space="0" w:color="auto"/>
            </w:tcBorders>
            <w:vAlign w:val="center"/>
          </w:tcPr>
          <w:p w14:paraId="7CBCFC40" w14:textId="77777777" w:rsidR="00066EAF" w:rsidRDefault="00066EAF" w:rsidP="003104DA">
            <w:pPr>
              <w:spacing w:after="0" w:line="200" w:lineRule="exact"/>
              <w:rPr>
                <w:rFonts w:ascii="Times New Roman" w:hAnsi="Times New Roman"/>
                <w:sz w:val="18"/>
                <w:szCs w:val="18"/>
                <w:lang w:eastAsia="zh-CN"/>
              </w:rPr>
            </w:pPr>
          </w:p>
          <w:p w14:paraId="79262446" w14:textId="77777777" w:rsidR="00066EAF" w:rsidRDefault="00066EAF" w:rsidP="003104DA">
            <w:pPr>
              <w:spacing w:after="0" w:line="200" w:lineRule="exact"/>
              <w:rPr>
                <w:rFonts w:ascii="Times New Roman" w:hAnsi="Times New Roman"/>
                <w:sz w:val="18"/>
                <w:szCs w:val="18"/>
                <w:lang w:eastAsia="zh-CN"/>
              </w:rPr>
            </w:pPr>
            <w:r>
              <w:rPr>
                <w:rFonts w:ascii="Times New Roman" w:hAnsi="Times New Roman"/>
                <w:sz w:val="18"/>
                <w:szCs w:val="18"/>
                <w:lang w:eastAsia="zh-CN"/>
              </w:rPr>
              <w:t>二维</w:t>
            </w:r>
          </w:p>
        </w:tc>
        <w:tc>
          <w:tcPr>
            <w:tcW w:w="938" w:type="dxa"/>
            <w:vMerge/>
            <w:tcBorders>
              <w:bottom w:val="single" w:sz="4" w:space="0" w:color="auto"/>
            </w:tcBorders>
            <w:vAlign w:val="center"/>
          </w:tcPr>
          <w:p w14:paraId="474A898A" w14:textId="77777777" w:rsidR="00066EAF" w:rsidRDefault="00066EAF" w:rsidP="003104DA">
            <w:pPr>
              <w:spacing w:after="0" w:line="200" w:lineRule="exact"/>
              <w:rPr>
                <w:rFonts w:ascii="Times New Roman" w:hAnsi="Times New Roman"/>
                <w:sz w:val="18"/>
                <w:szCs w:val="18"/>
                <w:lang w:eastAsia="zh-CN"/>
              </w:rPr>
            </w:pPr>
          </w:p>
        </w:tc>
        <w:tc>
          <w:tcPr>
            <w:tcW w:w="944" w:type="dxa"/>
            <w:vMerge/>
            <w:tcBorders>
              <w:bottom w:val="single" w:sz="4" w:space="0" w:color="auto"/>
            </w:tcBorders>
            <w:vAlign w:val="center"/>
          </w:tcPr>
          <w:p w14:paraId="118B5392" w14:textId="77777777" w:rsidR="00066EAF" w:rsidRDefault="00066EAF" w:rsidP="003104DA">
            <w:pPr>
              <w:spacing w:after="0" w:line="200" w:lineRule="exact"/>
              <w:rPr>
                <w:rFonts w:ascii="Times New Roman" w:hAnsi="Times New Roman"/>
                <w:sz w:val="18"/>
                <w:szCs w:val="18"/>
                <w:lang w:eastAsia="zh-CN"/>
              </w:rPr>
            </w:pPr>
          </w:p>
        </w:tc>
        <w:tc>
          <w:tcPr>
            <w:tcW w:w="809" w:type="dxa"/>
            <w:vMerge/>
            <w:tcBorders>
              <w:bottom w:val="single" w:sz="4" w:space="0" w:color="auto"/>
            </w:tcBorders>
            <w:vAlign w:val="center"/>
          </w:tcPr>
          <w:p w14:paraId="2911B2C0" w14:textId="77777777" w:rsidR="00066EAF" w:rsidRDefault="00066EAF" w:rsidP="003104DA">
            <w:pPr>
              <w:spacing w:after="0" w:line="200" w:lineRule="exact"/>
              <w:rPr>
                <w:rFonts w:ascii="Times New Roman" w:hAnsi="Times New Roman"/>
                <w:sz w:val="18"/>
                <w:szCs w:val="18"/>
                <w:lang w:eastAsia="zh-CN"/>
              </w:rPr>
            </w:pPr>
          </w:p>
        </w:tc>
        <w:tc>
          <w:tcPr>
            <w:tcW w:w="1072" w:type="dxa"/>
            <w:vMerge/>
            <w:tcBorders>
              <w:bottom w:val="single" w:sz="4" w:space="0" w:color="auto"/>
            </w:tcBorders>
            <w:vAlign w:val="center"/>
          </w:tcPr>
          <w:p w14:paraId="270337C2" w14:textId="77777777" w:rsidR="00066EAF" w:rsidRDefault="00066EAF" w:rsidP="003104DA">
            <w:pPr>
              <w:spacing w:after="0" w:line="200" w:lineRule="exact"/>
              <w:rPr>
                <w:rFonts w:ascii="Times New Roman" w:hAnsi="Times New Roman"/>
                <w:sz w:val="18"/>
                <w:szCs w:val="18"/>
                <w:lang w:eastAsia="zh-CN"/>
              </w:rPr>
            </w:pPr>
          </w:p>
        </w:tc>
        <w:tc>
          <w:tcPr>
            <w:tcW w:w="809" w:type="dxa"/>
            <w:tcBorders>
              <w:bottom w:val="single" w:sz="4" w:space="0" w:color="auto"/>
            </w:tcBorders>
            <w:vAlign w:val="center"/>
          </w:tcPr>
          <w:p w14:paraId="417ED64F" w14:textId="77777777" w:rsidR="00066EAF" w:rsidRDefault="00066EAF" w:rsidP="003104DA">
            <w:pPr>
              <w:spacing w:line="200" w:lineRule="exact"/>
              <w:rPr>
                <w:rFonts w:ascii="Times New Roman" w:hAnsi="Times New Roman"/>
                <w:sz w:val="18"/>
                <w:szCs w:val="18"/>
                <w:lang w:eastAsia="zh-CN"/>
              </w:rPr>
            </w:pPr>
          </w:p>
          <w:p w14:paraId="39F05D75" w14:textId="77777777" w:rsidR="00066EAF" w:rsidRDefault="00066EAF" w:rsidP="003104DA">
            <w:pPr>
              <w:spacing w:line="200" w:lineRule="exact"/>
              <w:rPr>
                <w:rFonts w:ascii="Times New Roman" w:hAnsi="Times New Roman"/>
                <w:sz w:val="18"/>
                <w:szCs w:val="18"/>
              </w:rPr>
            </w:pPr>
            <w:r>
              <w:rPr>
                <w:rFonts w:ascii="Times New Roman" w:hAnsi="Times New Roman"/>
                <w:sz w:val="18"/>
                <w:szCs w:val="18"/>
              </w:rPr>
              <w:t>段页表</w:t>
            </w:r>
          </w:p>
        </w:tc>
        <w:tc>
          <w:tcPr>
            <w:tcW w:w="618" w:type="dxa"/>
            <w:vMerge/>
            <w:tcBorders>
              <w:bottom w:val="single" w:sz="4" w:space="0" w:color="auto"/>
            </w:tcBorders>
            <w:vAlign w:val="center"/>
          </w:tcPr>
          <w:p w14:paraId="553E134A" w14:textId="77777777" w:rsidR="00066EAF" w:rsidRDefault="00066EAF" w:rsidP="003104DA">
            <w:pPr>
              <w:spacing w:line="200" w:lineRule="exact"/>
              <w:rPr>
                <w:rFonts w:ascii="Times New Roman" w:hAnsi="Times New Roman"/>
                <w:sz w:val="18"/>
                <w:szCs w:val="18"/>
              </w:rPr>
            </w:pPr>
          </w:p>
        </w:tc>
        <w:tc>
          <w:tcPr>
            <w:tcW w:w="943" w:type="dxa"/>
            <w:vMerge/>
            <w:tcBorders>
              <w:bottom w:val="single" w:sz="4" w:space="0" w:color="auto"/>
            </w:tcBorders>
            <w:vAlign w:val="center"/>
          </w:tcPr>
          <w:p w14:paraId="4976EA27" w14:textId="77777777" w:rsidR="00066EAF" w:rsidRDefault="00066EAF" w:rsidP="003104DA">
            <w:pPr>
              <w:spacing w:after="0" w:line="200" w:lineRule="exact"/>
              <w:rPr>
                <w:rFonts w:ascii="Times New Roman" w:hAnsi="Times New Roman"/>
                <w:sz w:val="18"/>
                <w:szCs w:val="18"/>
                <w:lang w:eastAsia="zh-CN"/>
              </w:rPr>
            </w:pPr>
          </w:p>
        </w:tc>
      </w:tr>
    </w:tbl>
    <w:p w14:paraId="4918433B" w14:textId="77777777" w:rsidR="00066EAF" w:rsidRDefault="00066EAF" w:rsidP="00066EAF">
      <w:pPr>
        <w:spacing w:after="0" w:line="200" w:lineRule="exact"/>
        <w:rPr>
          <w:rFonts w:ascii="Times New Roman" w:hAnsi="Times New Roman"/>
          <w:sz w:val="20"/>
          <w:szCs w:val="20"/>
          <w:lang w:eastAsia="zh-CN"/>
        </w:rPr>
      </w:pPr>
    </w:p>
    <w:p w14:paraId="42D80C2B" w14:textId="77777777" w:rsidR="00066EAF" w:rsidRDefault="00066EAF" w:rsidP="00066EAF">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2. </w:t>
      </w:r>
      <w:r>
        <w:rPr>
          <w:rFonts w:ascii="Times New Roman" w:hAnsi="Times New Roman"/>
          <w:b/>
          <w:bCs/>
          <w:spacing w:val="10"/>
          <w:sz w:val="21"/>
          <w:szCs w:val="21"/>
          <w:lang w:eastAsia="zh-CN"/>
        </w:rPr>
        <w:t>虚存页面替换算法小结</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9"/>
        <w:gridCol w:w="3827"/>
        <w:gridCol w:w="2551"/>
      </w:tblGrid>
      <w:tr w:rsidR="00066EAF" w14:paraId="3275D8E8" w14:textId="77777777" w:rsidTr="003104DA">
        <w:trPr>
          <w:trHeight w:val="437"/>
        </w:trPr>
        <w:tc>
          <w:tcPr>
            <w:tcW w:w="2269" w:type="dxa"/>
            <w:vAlign w:val="center"/>
          </w:tcPr>
          <w:p w14:paraId="7557B060" w14:textId="77777777" w:rsidR="00066EAF" w:rsidRDefault="00066EAF" w:rsidP="003104DA">
            <w:pPr>
              <w:spacing w:after="0"/>
              <w:ind w:right="48" w:firstLineChars="300" w:firstLine="540"/>
              <w:jc w:val="both"/>
              <w:rPr>
                <w:rFonts w:ascii="Times New Roman" w:hAnsi="Times New Roman"/>
                <w:sz w:val="18"/>
                <w:szCs w:val="18"/>
                <w:lang w:eastAsia="zh-CN"/>
              </w:rPr>
            </w:pPr>
            <w:r>
              <w:rPr>
                <w:rFonts w:ascii="Times New Roman" w:hAnsi="Times New Roman"/>
                <w:sz w:val="18"/>
                <w:szCs w:val="18"/>
                <w:lang w:eastAsia="zh-CN"/>
              </w:rPr>
              <w:lastRenderedPageBreak/>
              <w:t>算法名称</w:t>
            </w:r>
          </w:p>
        </w:tc>
        <w:tc>
          <w:tcPr>
            <w:tcW w:w="3827" w:type="dxa"/>
            <w:vAlign w:val="center"/>
          </w:tcPr>
          <w:p w14:paraId="40163C26" w14:textId="77777777" w:rsidR="00066EAF" w:rsidRDefault="00066EAF" w:rsidP="003104DA">
            <w:pPr>
              <w:spacing w:after="0"/>
              <w:ind w:right="48"/>
              <w:jc w:val="both"/>
              <w:rPr>
                <w:rFonts w:ascii="Times New Roman" w:hAnsi="Times New Roman"/>
                <w:sz w:val="18"/>
                <w:szCs w:val="18"/>
                <w:lang w:eastAsia="zh-CN"/>
              </w:rPr>
            </w:pPr>
            <w:r>
              <w:rPr>
                <w:rFonts w:ascii="Times New Roman" w:hAnsi="Times New Roman"/>
                <w:sz w:val="18"/>
                <w:szCs w:val="18"/>
                <w:lang w:eastAsia="zh-CN"/>
              </w:rPr>
              <w:t xml:space="preserve">                 </w:t>
            </w:r>
            <w:r>
              <w:rPr>
                <w:rFonts w:ascii="Times New Roman" w:hAnsi="Times New Roman"/>
                <w:sz w:val="18"/>
                <w:szCs w:val="18"/>
                <w:lang w:eastAsia="zh-CN"/>
              </w:rPr>
              <w:t>特点</w:t>
            </w:r>
          </w:p>
        </w:tc>
        <w:tc>
          <w:tcPr>
            <w:tcW w:w="2551" w:type="dxa"/>
            <w:vAlign w:val="center"/>
          </w:tcPr>
          <w:p w14:paraId="300E5F96" w14:textId="77777777" w:rsidR="00066EAF" w:rsidRDefault="00066EAF" w:rsidP="003104DA">
            <w:pPr>
              <w:spacing w:after="0"/>
              <w:ind w:right="48" w:firstLineChars="300" w:firstLine="540"/>
              <w:jc w:val="both"/>
              <w:rPr>
                <w:rFonts w:ascii="Times New Roman" w:hAnsi="Times New Roman"/>
                <w:sz w:val="18"/>
                <w:szCs w:val="18"/>
                <w:lang w:eastAsia="zh-CN"/>
              </w:rPr>
            </w:pPr>
            <w:r>
              <w:rPr>
                <w:rFonts w:ascii="Times New Roman" w:hAnsi="Times New Roman"/>
                <w:sz w:val="18"/>
                <w:szCs w:val="18"/>
                <w:lang w:eastAsia="zh-CN"/>
              </w:rPr>
              <w:t>比较说明</w:t>
            </w:r>
          </w:p>
        </w:tc>
      </w:tr>
      <w:tr w:rsidR="00066EAF" w14:paraId="5483B895" w14:textId="77777777" w:rsidTr="003104DA">
        <w:tc>
          <w:tcPr>
            <w:tcW w:w="2269" w:type="dxa"/>
            <w:vAlign w:val="center"/>
          </w:tcPr>
          <w:p w14:paraId="6E0F06D5"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OPT(</w:t>
            </w:r>
            <w:r>
              <w:rPr>
                <w:rFonts w:ascii="Times New Roman" w:hAnsi="Times New Roman"/>
                <w:position w:val="-1"/>
                <w:sz w:val="18"/>
                <w:szCs w:val="18"/>
                <w:lang w:eastAsia="zh-CN"/>
              </w:rPr>
              <w:t>最优算法</w:t>
            </w:r>
            <w:r>
              <w:rPr>
                <w:rFonts w:ascii="Times New Roman" w:hAnsi="Times New Roman"/>
                <w:position w:val="-1"/>
                <w:sz w:val="18"/>
                <w:szCs w:val="18"/>
                <w:lang w:eastAsia="zh-CN"/>
              </w:rPr>
              <w:t>)</w:t>
            </w:r>
          </w:p>
        </w:tc>
        <w:tc>
          <w:tcPr>
            <w:tcW w:w="3827" w:type="dxa"/>
            <w:vAlign w:val="center"/>
          </w:tcPr>
          <w:p w14:paraId="51860F51"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淘汰不用的页或最长时间后才访问的页</w:t>
            </w:r>
          </w:p>
        </w:tc>
        <w:tc>
          <w:tcPr>
            <w:tcW w:w="2551" w:type="dxa"/>
            <w:vAlign w:val="center"/>
          </w:tcPr>
          <w:p w14:paraId="1F066CAC"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理论算法，不可能实现，作为衡量标准</w:t>
            </w:r>
          </w:p>
        </w:tc>
      </w:tr>
      <w:tr w:rsidR="00066EAF" w14:paraId="4FCF4873" w14:textId="77777777" w:rsidTr="003104DA">
        <w:trPr>
          <w:trHeight w:val="451"/>
        </w:trPr>
        <w:tc>
          <w:tcPr>
            <w:tcW w:w="2269" w:type="dxa"/>
            <w:vAlign w:val="center"/>
          </w:tcPr>
          <w:p w14:paraId="5C4D0B8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FIFO(</w:t>
            </w:r>
            <w:r>
              <w:rPr>
                <w:rFonts w:ascii="Times New Roman" w:hAnsi="Times New Roman"/>
                <w:position w:val="-1"/>
                <w:sz w:val="18"/>
                <w:szCs w:val="18"/>
                <w:lang w:eastAsia="zh-CN"/>
              </w:rPr>
              <w:t>先进先出算法</w:t>
            </w:r>
            <w:r>
              <w:rPr>
                <w:rFonts w:ascii="Times New Roman" w:hAnsi="Times New Roman"/>
                <w:position w:val="-1"/>
                <w:sz w:val="18"/>
                <w:szCs w:val="18"/>
                <w:lang w:eastAsia="zh-CN"/>
              </w:rPr>
              <w:t>)</w:t>
            </w:r>
          </w:p>
        </w:tc>
        <w:tc>
          <w:tcPr>
            <w:tcW w:w="3827" w:type="dxa"/>
            <w:vAlign w:val="center"/>
          </w:tcPr>
          <w:p w14:paraId="12BF833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淘汰最先调入内存的页</w:t>
            </w:r>
          </w:p>
        </w:tc>
        <w:tc>
          <w:tcPr>
            <w:tcW w:w="2551" w:type="dxa"/>
            <w:vAlign w:val="center"/>
          </w:tcPr>
          <w:p w14:paraId="5818F080"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可能会调出经常使用的页</w:t>
            </w:r>
          </w:p>
        </w:tc>
      </w:tr>
      <w:tr w:rsidR="00066EAF" w14:paraId="17A12F10" w14:textId="77777777" w:rsidTr="003104DA">
        <w:tc>
          <w:tcPr>
            <w:tcW w:w="2269" w:type="dxa"/>
            <w:vAlign w:val="center"/>
          </w:tcPr>
          <w:p w14:paraId="5E1B3779"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PageBuf(</w:t>
            </w:r>
            <w:r>
              <w:rPr>
                <w:rFonts w:ascii="Times New Roman" w:hAnsi="Times New Roman"/>
                <w:position w:val="-1"/>
                <w:sz w:val="18"/>
                <w:szCs w:val="18"/>
                <w:lang w:eastAsia="zh-CN"/>
              </w:rPr>
              <w:t>页面缓冲算法</w:t>
            </w:r>
            <w:r>
              <w:rPr>
                <w:rFonts w:ascii="Times New Roman" w:hAnsi="Times New Roman"/>
                <w:position w:val="-1"/>
                <w:sz w:val="18"/>
                <w:szCs w:val="18"/>
                <w:lang w:eastAsia="zh-CN"/>
              </w:rPr>
              <w:t>)</w:t>
            </w:r>
          </w:p>
        </w:tc>
        <w:tc>
          <w:tcPr>
            <w:tcW w:w="3827" w:type="dxa"/>
            <w:vAlign w:val="center"/>
          </w:tcPr>
          <w:p w14:paraId="552BF2A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维护修改页、空闲页两个队列，便于再访问页的找回</w:t>
            </w:r>
          </w:p>
        </w:tc>
        <w:tc>
          <w:tcPr>
            <w:tcW w:w="2551" w:type="dxa"/>
            <w:vAlign w:val="center"/>
          </w:tcPr>
          <w:p w14:paraId="1209A8E6"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FIFO</w:t>
            </w:r>
            <w:r>
              <w:rPr>
                <w:rFonts w:ascii="Times New Roman" w:hAnsi="Times New Roman"/>
                <w:position w:val="-1"/>
                <w:sz w:val="18"/>
                <w:szCs w:val="18"/>
                <w:lang w:eastAsia="zh-CN"/>
              </w:rPr>
              <w:t>算法的改进，实用和性能好，</w:t>
            </w:r>
          </w:p>
        </w:tc>
      </w:tr>
      <w:tr w:rsidR="00066EAF" w14:paraId="0C2A99AD" w14:textId="77777777" w:rsidTr="003104DA">
        <w:tc>
          <w:tcPr>
            <w:tcW w:w="2269" w:type="dxa"/>
            <w:vAlign w:val="center"/>
          </w:tcPr>
          <w:p w14:paraId="1D97326F"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LRU(</w:t>
            </w:r>
            <w:r>
              <w:rPr>
                <w:rFonts w:ascii="Times New Roman" w:hAnsi="Times New Roman"/>
                <w:position w:val="-1"/>
                <w:sz w:val="18"/>
                <w:szCs w:val="18"/>
                <w:lang w:eastAsia="zh-CN"/>
              </w:rPr>
              <w:t>最近最少用算法</w:t>
            </w:r>
            <w:r>
              <w:rPr>
                <w:rFonts w:ascii="Times New Roman" w:hAnsi="Times New Roman"/>
                <w:position w:val="-1"/>
                <w:sz w:val="18"/>
                <w:szCs w:val="18"/>
                <w:lang w:eastAsia="zh-CN"/>
              </w:rPr>
              <w:t>)</w:t>
            </w:r>
          </w:p>
        </w:tc>
        <w:tc>
          <w:tcPr>
            <w:tcW w:w="3827" w:type="dxa"/>
            <w:vAlign w:val="center"/>
          </w:tcPr>
          <w:p w14:paraId="4C7699F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淘汰最近最少使用的页</w:t>
            </w:r>
          </w:p>
        </w:tc>
        <w:tc>
          <w:tcPr>
            <w:tcW w:w="2551" w:type="dxa"/>
            <w:vAlign w:val="center"/>
          </w:tcPr>
          <w:p w14:paraId="7CFCE002"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性能好，实现难，常采用近似算法</w:t>
            </w:r>
          </w:p>
        </w:tc>
      </w:tr>
      <w:tr w:rsidR="00066EAF" w14:paraId="7E9FA993" w14:textId="77777777" w:rsidTr="003104DA">
        <w:trPr>
          <w:trHeight w:val="423"/>
        </w:trPr>
        <w:tc>
          <w:tcPr>
            <w:tcW w:w="2269" w:type="dxa"/>
            <w:vAlign w:val="center"/>
          </w:tcPr>
          <w:p w14:paraId="59563985" w14:textId="77777777" w:rsidR="00066EAF" w:rsidRDefault="00066EAF" w:rsidP="003104DA">
            <w:pPr>
              <w:spacing w:after="0"/>
              <w:ind w:right="-20"/>
              <w:rPr>
                <w:rFonts w:ascii="Times New Roman" w:hAnsi="Times New Roman"/>
                <w:position w:val="-1"/>
                <w:sz w:val="18"/>
                <w:szCs w:val="18"/>
                <w:lang w:eastAsia="zh-CN"/>
              </w:rPr>
            </w:pPr>
            <w:r>
              <w:rPr>
                <w:rFonts w:ascii="Times New Roman" w:hAnsi="Times New Roman"/>
                <w:position w:val="-1"/>
                <w:sz w:val="18"/>
                <w:szCs w:val="18"/>
                <w:lang w:eastAsia="zh-CN"/>
              </w:rPr>
              <w:t>NRU(</w:t>
            </w:r>
            <w:r>
              <w:rPr>
                <w:rFonts w:ascii="Times New Roman" w:hAnsi="Times New Roman"/>
                <w:position w:val="-1"/>
                <w:sz w:val="18"/>
                <w:szCs w:val="18"/>
                <w:lang w:eastAsia="zh-CN"/>
              </w:rPr>
              <w:t>最近未使用算法</w:t>
            </w:r>
            <w:r>
              <w:rPr>
                <w:rFonts w:ascii="Times New Roman" w:hAnsi="Times New Roman"/>
                <w:position w:val="-1"/>
                <w:sz w:val="18"/>
                <w:szCs w:val="18"/>
                <w:lang w:eastAsia="zh-CN"/>
              </w:rPr>
              <w:t xml:space="preserve">) </w:t>
            </w:r>
          </w:p>
        </w:tc>
        <w:tc>
          <w:tcPr>
            <w:tcW w:w="3827" w:type="dxa"/>
            <w:vAlign w:val="center"/>
          </w:tcPr>
          <w:p w14:paraId="5BE97B95"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淘汰最近未使用的页</w:t>
            </w:r>
          </w:p>
        </w:tc>
        <w:tc>
          <w:tcPr>
            <w:tcW w:w="2551" w:type="dxa"/>
            <w:vAlign w:val="center"/>
          </w:tcPr>
          <w:p w14:paraId="2736DBEC"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LRU</w:t>
            </w:r>
            <w:r>
              <w:rPr>
                <w:rFonts w:ascii="Times New Roman" w:hAnsi="Times New Roman"/>
                <w:position w:val="-1"/>
                <w:sz w:val="18"/>
                <w:szCs w:val="18"/>
                <w:lang w:eastAsia="zh-CN"/>
              </w:rPr>
              <w:t>的近似算法，粗糙</w:t>
            </w:r>
          </w:p>
        </w:tc>
      </w:tr>
      <w:tr w:rsidR="00066EAF" w14:paraId="16AB67CD" w14:textId="77777777" w:rsidTr="003104DA">
        <w:trPr>
          <w:trHeight w:val="414"/>
        </w:trPr>
        <w:tc>
          <w:tcPr>
            <w:tcW w:w="2269" w:type="dxa"/>
            <w:vAlign w:val="center"/>
          </w:tcPr>
          <w:p w14:paraId="4E39591F" w14:textId="77777777" w:rsidR="00066EAF" w:rsidRDefault="00066EAF" w:rsidP="003104DA">
            <w:pPr>
              <w:spacing w:after="0"/>
              <w:ind w:right="-20"/>
              <w:rPr>
                <w:rFonts w:ascii="Times New Roman" w:hAnsi="Times New Roman"/>
                <w:position w:val="-1"/>
                <w:sz w:val="18"/>
                <w:szCs w:val="18"/>
                <w:lang w:eastAsia="zh-CN"/>
              </w:rPr>
            </w:pPr>
            <w:r>
              <w:rPr>
                <w:rFonts w:ascii="Times New Roman" w:hAnsi="Times New Roman"/>
                <w:position w:val="-1"/>
                <w:sz w:val="18"/>
                <w:szCs w:val="18"/>
                <w:lang w:eastAsia="zh-CN"/>
              </w:rPr>
              <w:t>NFU(</w:t>
            </w:r>
            <w:r>
              <w:rPr>
                <w:rFonts w:ascii="Times New Roman" w:hAnsi="Times New Roman"/>
                <w:position w:val="-1"/>
                <w:sz w:val="18"/>
                <w:szCs w:val="18"/>
                <w:lang w:eastAsia="zh-CN"/>
              </w:rPr>
              <w:t>最不经常使用算法</w:t>
            </w:r>
            <w:r>
              <w:rPr>
                <w:rFonts w:ascii="Times New Roman" w:hAnsi="Times New Roman"/>
                <w:position w:val="-1"/>
                <w:sz w:val="18"/>
                <w:szCs w:val="18"/>
                <w:lang w:eastAsia="zh-CN"/>
              </w:rPr>
              <w:t>)</w:t>
            </w:r>
          </w:p>
        </w:tc>
        <w:tc>
          <w:tcPr>
            <w:tcW w:w="3827" w:type="dxa"/>
            <w:vAlign w:val="center"/>
          </w:tcPr>
          <w:p w14:paraId="091CE9AF"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淘汰最不经常使用的页</w:t>
            </w:r>
          </w:p>
        </w:tc>
        <w:tc>
          <w:tcPr>
            <w:tcW w:w="2551" w:type="dxa"/>
            <w:vAlign w:val="center"/>
          </w:tcPr>
          <w:p w14:paraId="353D95DF"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LRU</w:t>
            </w:r>
            <w:r>
              <w:rPr>
                <w:rFonts w:ascii="Times New Roman" w:hAnsi="Times New Roman"/>
                <w:position w:val="-1"/>
                <w:sz w:val="18"/>
                <w:szCs w:val="18"/>
                <w:lang w:eastAsia="zh-CN"/>
              </w:rPr>
              <w:t>的近似算法，粗糙</w:t>
            </w:r>
          </w:p>
        </w:tc>
      </w:tr>
      <w:tr w:rsidR="00066EAF" w14:paraId="5CD30B44" w14:textId="77777777" w:rsidTr="003104DA">
        <w:tc>
          <w:tcPr>
            <w:tcW w:w="2269" w:type="dxa"/>
            <w:vAlign w:val="center"/>
          </w:tcPr>
          <w:p w14:paraId="48B9EA81"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aging(</w:t>
            </w:r>
            <w:r>
              <w:rPr>
                <w:rFonts w:ascii="Times New Roman" w:hAnsi="Times New Roman"/>
                <w:position w:val="-1"/>
                <w:sz w:val="18"/>
                <w:szCs w:val="18"/>
                <w:lang w:eastAsia="zh-CN"/>
              </w:rPr>
              <w:t>老化算法</w:t>
            </w:r>
            <w:r>
              <w:rPr>
                <w:rFonts w:ascii="Times New Roman" w:hAnsi="Times New Roman"/>
                <w:position w:val="-1"/>
                <w:sz w:val="18"/>
                <w:szCs w:val="18"/>
                <w:lang w:eastAsia="zh-CN"/>
              </w:rPr>
              <w:t>)</w:t>
            </w:r>
          </w:p>
        </w:tc>
        <w:tc>
          <w:tcPr>
            <w:tcW w:w="3827" w:type="dxa"/>
            <w:vAlign w:val="center"/>
          </w:tcPr>
          <w:p w14:paraId="1F66383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通过年龄寄存器各位的累加值，找出应淘汰的页</w:t>
            </w:r>
          </w:p>
        </w:tc>
        <w:tc>
          <w:tcPr>
            <w:tcW w:w="2551" w:type="dxa"/>
            <w:vAlign w:val="center"/>
          </w:tcPr>
          <w:p w14:paraId="2F86AE22"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近似</w:t>
            </w:r>
            <w:r>
              <w:rPr>
                <w:rFonts w:ascii="Times New Roman" w:hAnsi="Times New Roman"/>
                <w:position w:val="-1"/>
                <w:sz w:val="18"/>
                <w:szCs w:val="18"/>
                <w:lang w:eastAsia="zh-CN"/>
              </w:rPr>
              <w:t>LRU</w:t>
            </w:r>
            <w:r>
              <w:rPr>
                <w:rFonts w:ascii="Times New Roman" w:hAnsi="Times New Roman"/>
                <w:position w:val="-1"/>
                <w:sz w:val="18"/>
                <w:szCs w:val="18"/>
                <w:lang w:eastAsia="zh-CN"/>
              </w:rPr>
              <w:t>算法，但开销低，性能好，易实现</w:t>
            </w:r>
          </w:p>
        </w:tc>
      </w:tr>
      <w:tr w:rsidR="00066EAF" w14:paraId="15FF1946" w14:textId="77777777" w:rsidTr="003104DA">
        <w:tc>
          <w:tcPr>
            <w:tcW w:w="2269" w:type="dxa"/>
            <w:vAlign w:val="center"/>
          </w:tcPr>
          <w:p w14:paraId="27642365" w14:textId="77777777" w:rsidR="00066EAF" w:rsidRDefault="00066EAF" w:rsidP="003104DA">
            <w:pPr>
              <w:spacing w:after="0"/>
              <w:ind w:right="-20"/>
              <w:rPr>
                <w:rFonts w:ascii="Times New Roman" w:hAnsi="Times New Roman"/>
                <w:position w:val="-1"/>
                <w:sz w:val="18"/>
                <w:szCs w:val="18"/>
                <w:lang w:eastAsia="zh-CN"/>
              </w:rPr>
            </w:pPr>
            <w:r>
              <w:rPr>
                <w:rFonts w:ascii="Times New Roman" w:hAnsi="Times New Roman"/>
                <w:position w:val="-1"/>
                <w:sz w:val="18"/>
                <w:szCs w:val="18"/>
                <w:lang w:eastAsia="zh-CN"/>
              </w:rPr>
              <w:t>SCR(</w:t>
            </w:r>
            <w:r>
              <w:rPr>
                <w:rFonts w:ascii="Times New Roman" w:hAnsi="Times New Roman"/>
                <w:position w:val="-1"/>
                <w:sz w:val="18"/>
                <w:szCs w:val="18"/>
                <w:lang w:eastAsia="zh-CN"/>
              </w:rPr>
              <w:t>第二次机会算法</w:t>
            </w:r>
            <w:r>
              <w:rPr>
                <w:rFonts w:ascii="Times New Roman" w:hAnsi="Times New Roman"/>
                <w:position w:val="-1"/>
                <w:sz w:val="18"/>
                <w:szCs w:val="18"/>
                <w:lang w:eastAsia="zh-CN"/>
              </w:rPr>
              <w:t>)</w:t>
            </w:r>
          </w:p>
        </w:tc>
        <w:tc>
          <w:tcPr>
            <w:tcW w:w="3827" w:type="dxa"/>
            <w:vAlign w:val="center"/>
          </w:tcPr>
          <w:p w14:paraId="47AE9E8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先进入内存的、还在使用的页，让其像新页一样留在内存中</w:t>
            </w:r>
          </w:p>
        </w:tc>
        <w:tc>
          <w:tcPr>
            <w:tcW w:w="2551" w:type="dxa"/>
            <w:vAlign w:val="center"/>
          </w:tcPr>
          <w:p w14:paraId="11055E4B"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性能比</w:t>
            </w:r>
            <w:r>
              <w:rPr>
                <w:rFonts w:ascii="Times New Roman" w:hAnsi="Times New Roman"/>
                <w:position w:val="-1"/>
                <w:sz w:val="18"/>
                <w:szCs w:val="18"/>
                <w:lang w:eastAsia="zh-CN"/>
              </w:rPr>
              <w:t>FIFO</w:t>
            </w:r>
            <w:r>
              <w:rPr>
                <w:rFonts w:ascii="Times New Roman" w:hAnsi="Times New Roman"/>
                <w:position w:val="-1"/>
                <w:sz w:val="18"/>
                <w:szCs w:val="18"/>
                <w:lang w:eastAsia="zh-CN"/>
              </w:rPr>
              <w:t>算法有改善</w:t>
            </w:r>
          </w:p>
        </w:tc>
      </w:tr>
      <w:tr w:rsidR="00066EAF" w14:paraId="24B9C527" w14:textId="77777777" w:rsidTr="003104DA">
        <w:tc>
          <w:tcPr>
            <w:tcW w:w="2269" w:type="dxa"/>
            <w:vAlign w:val="center"/>
          </w:tcPr>
          <w:p w14:paraId="7679447B"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CLOCK1(</w:t>
            </w:r>
            <w:r>
              <w:rPr>
                <w:rFonts w:ascii="Times New Roman" w:hAnsi="Times New Roman"/>
                <w:position w:val="-1"/>
                <w:sz w:val="18"/>
                <w:szCs w:val="18"/>
                <w:lang w:eastAsia="zh-CN"/>
              </w:rPr>
              <w:t>时钟算法算法</w:t>
            </w:r>
            <w:r>
              <w:rPr>
                <w:rFonts w:ascii="Times New Roman" w:hAnsi="Times New Roman"/>
                <w:position w:val="-1"/>
                <w:sz w:val="18"/>
                <w:szCs w:val="18"/>
                <w:lang w:eastAsia="zh-CN"/>
              </w:rPr>
              <w:t>)</w:t>
            </w:r>
          </w:p>
        </w:tc>
        <w:tc>
          <w:tcPr>
            <w:tcW w:w="3827" w:type="dxa"/>
            <w:vAlign w:val="center"/>
          </w:tcPr>
          <w:p w14:paraId="2545096A"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循环机制构造页面队列，采用单指针，加多条淘汰规则。</w:t>
            </w:r>
          </w:p>
        </w:tc>
        <w:tc>
          <w:tcPr>
            <w:tcW w:w="2551" w:type="dxa"/>
            <w:vAlign w:val="center"/>
          </w:tcPr>
          <w:p w14:paraId="6486DC2E"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是</w:t>
            </w:r>
            <w:r>
              <w:rPr>
                <w:rFonts w:ascii="Times New Roman" w:hAnsi="Times New Roman"/>
                <w:position w:val="-1"/>
                <w:sz w:val="18"/>
                <w:szCs w:val="18"/>
                <w:lang w:eastAsia="zh-CN"/>
              </w:rPr>
              <w:t>SCR</w:t>
            </w:r>
            <w:r>
              <w:rPr>
                <w:rFonts w:ascii="Times New Roman" w:hAnsi="Times New Roman"/>
                <w:position w:val="-1"/>
                <w:sz w:val="18"/>
                <w:szCs w:val="18"/>
                <w:lang w:eastAsia="zh-CN"/>
              </w:rPr>
              <w:t>算法的改进，实用，性能适中</w:t>
            </w:r>
          </w:p>
        </w:tc>
      </w:tr>
      <w:tr w:rsidR="00066EAF" w14:paraId="50B1EECE" w14:textId="77777777" w:rsidTr="003104DA">
        <w:tc>
          <w:tcPr>
            <w:tcW w:w="2269" w:type="dxa"/>
            <w:vAlign w:val="center"/>
          </w:tcPr>
          <w:p w14:paraId="05CD26F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CLOCK2(</w:t>
            </w:r>
            <w:r>
              <w:rPr>
                <w:rFonts w:ascii="Times New Roman" w:hAnsi="Times New Roman"/>
                <w:position w:val="-1"/>
                <w:sz w:val="18"/>
                <w:szCs w:val="18"/>
                <w:lang w:eastAsia="zh-CN"/>
              </w:rPr>
              <w:t>改进时钟算法</w:t>
            </w:r>
            <w:r>
              <w:rPr>
                <w:rFonts w:ascii="Times New Roman" w:hAnsi="Times New Roman"/>
                <w:position w:val="-1"/>
                <w:sz w:val="18"/>
                <w:szCs w:val="18"/>
                <w:lang w:eastAsia="zh-CN"/>
              </w:rPr>
              <w:t>)</w:t>
            </w:r>
          </w:p>
        </w:tc>
        <w:tc>
          <w:tcPr>
            <w:tcW w:w="3827" w:type="dxa"/>
            <w:vAlign w:val="center"/>
          </w:tcPr>
          <w:p w14:paraId="2A5D65C5"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w:t>
            </w:r>
            <w:r>
              <w:rPr>
                <w:rFonts w:ascii="Times New Roman" w:hAnsi="Times New Roman"/>
                <w:position w:val="-1"/>
                <w:sz w:val="18"/>
                <w:szCs w:val="18"/>
                <w:lang w:eastAsia="zh-CN"/>
              </w:rPr>
              <w:t>引用位</w:t>
            </w:r>
            <w:r>
              <w:rPr>
                <w:rFonts w:ascii="Times New Roman" w:hAnsi="Times New Roman"/>
                <w:position w:val="-1"/>
                <w:sz w:val="18"/>
                <w:szCs w:val="18"/>
                <w:lang w:eastAsia="zh-CN"/>
              </w:rPr>
              <w:t>”</w:t>
            </w:r>
            <w:r>
              <w:rPr>
                <w:rFonts w:ascii="Times New Roman" w:hAnsi="Times New Roman"/>
                <w:position w:val="-1"/>
                <w:sz w:val="18"/>
                <w:szCs w:val="18"/>
                <w:lang w:eastAsia="zh-CN"/>
              </w:rPr>
              <w:t>，采用双指针，加多条淘汰规则。</w:t>
            </w:r>
          </w:p>
        </w:tc>
        <w:tc>
          <w:tcPr>
            <w:tcW w:w="2551" w:type="dxa"/>
            <w:vAlign w:val="center"/>
          </w:tcPr>
          <w:p w14:paraId="5C15F056"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实用，总体性能优于</w:t>
            </w:r>
            <w:r>
              <w:rPr>
                <w:rFonts w:ascii="Times New Roman" w:hAnsi="Times New Roman"/>
                <w:position w:val="-1"/>
                <w:sz w:val="18"/>
                <w:szCs w:val="18"/>
                <w:lang w:eastAsia="zh-CN"/>
              </w:rPr>
              <w:t>CLOCK1</w:t>
            </w:r>
            <w:r>
              <w:rPr>
                <w:rFonts w:ascii="Times New Roman" w:hAnsi="Times New Roman"/>
                <w:position w:val="-1"/>
                <w:sz w:val="18"/>
                <w:szCs w:val="18"/>
                <w:lang w:eastAsia="zh-CN"/>
              </w:rPr>
              <w:t>算法</w:t>
            </w:r>
          </w:p>
        </w:tc>
      </w:tr>
      <w:tr w:rsidR="00066EAF" w14:paraId="558DA954" w14:textId="77777777" w:rsidTr="003104DA">
        <w:tc>
          <w:tcPr>
            <w:tcW w:w="2269" w:type="dxa"/>
            <w:vAlign w:val="center"/>
          </w:tcPr>
          <w:p w14:paraId="55232D53"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ws(</w:t>
            </w:r>
            <w:r>
              <w:rPr>
                <w:rFonts w:ascii="Times New Roman" w:hAnsi="Times New Roman"/>
                <w:position w:val="-1"/>
                <w:sz w:val="18"/>
                <w:szCs w:val="18"/>
                <w:lang w:eastAsia="zh-CN"/>
              </w:rPr>
              <w:t>工作集算法</w:t>
            </w:r>
            <w:r>
              <w:rPr>
                <w:rFonts w:ascii="Times New Roman" w:hAnsi="Times New Roman"/>
                <w:position w:val="-1"/>
                <w:sz w:val="18"/>
                <w:szCs w:val="18"/>
                <w:lang w:eastAsia="zh-CN"/>
              </w:rPr>
              <w:t>)</w:t>
            </w:r>
          </w:p>
        </w:tc>
        <w:tc>
          <w:tcPr>
            <w:tcW w:w="3827" w:type="dxa"/>
            <w:vAlign w:val="center"/>
          </w:tcPr>
          <w:p w14:paraId="418EB6D9"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引入滑动窗口概念，向后查看页引用串，估算出不久将来所需内存页框数</w:t>
            </w:r>
          </w:p>
        </w:tc>
        <w:tc>
          <w:tcPr>
            <w:tcW w:w="2551" w:type="dxa"/>
            <w:vAlign w:val="center"/>
          </w:tcPr>
          <w:p w14:paraId="1B0979A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性能好，实现开销大</w:t>
            </w:r>
          </w:p>
        </w:tc>
      </w:tr>
      <w:tr w:rsidR="00066EAF" w14:paraId="75A03BFA" w14:textId="77777777" w:rsidTr="003104DA">
        <w:tc>
          <w:tcPr>
            <w:tcW w:w="2269" w:type="dxa"/>
            <w:vAlign w:val="center"/>
          </w:tcPr>
          <w:p w14:paraId="36A5E04C"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PFF(</w:t>
            </w:r>
            <w:r>
              <w:rPr>
                <w:rFonts w:ascii="Times New Roman" w:hAnsi="Times New Roman"/>
                <w:position w:val="-1"/>
                <w:sz w:val="18"/>
                <w:szCs w:val="18"/>
                <w:lang w:eastAsia="zh-CN"/>
              </w:rPr>
              <w:t>缺页频率替换算法</w:t>
            </w:r>
            <w:r>
              <w:rPr>
                <w:rFonts w:ascii="Times New Roman" w:hAnsi="Times New Roman"/>
                <w:position w:val="-1"/>
                <w:sz w:val="18"/>
                <w:szCs w:val="18"/>
                <w:lang w:eastAsia="zh-CN"/>
              </w:rPr>
              <w:t>)</w:t>
            </w:r>
          </w:p>
        </w:tc>
        <w:tc>
          <w:tcPr>
            <w:tcW w:w="3827" w:type="dxa"/>
            <w:vAlign w:val="center"/>
          </w:tcPr>
          <w:p w14:paraId="149A82DA"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根据连续缺页之间的时间间隔来对缺页频率进行测量，找出应淘汰的页</w:t>
            </w:r>
            <w:r>
              <w:rPr>
                <w:rFonts w:ascii="Times New Roman" w:hAnsi="Times New Roman"/>
                <w:position w:val="-1"/>
                <w:sz w:val="18"/>
                <w:szCs w:val="18"/>
                <w:lang w:eastAsia="zh-CN"/>
              </w:rPr>
              <w:t xml:space="preserve">           </w:t>
            </w:r>
          </w:p>
        </w:tc>
        <w:tc>
          <w:tcPr>
            <w:tcW w:w="2551" w:type="dxa"/>
            <w:vAlign w:val="center"/>
          </w:tcPr>
          <w:p w14:paraId="069AA45D" w14:textId="77777777" w:rsidR="00066EAF" w:rsidRDefault="00066EAF" w:rsidP="003104DA">
            <w:pPr>
              <w:spacing w:after="0"/>
              <w:ind w:right="48"/>
              <w:jc w:val="both"/>
              <w:rPr>
                <w:rFonts w:ascii="Times New Roman" w:hAnsi="Times New Roman"/>
                <w:position w:val="-1"/>
                <w:sz w:val="18"/>
                <w:szCs w:val="18"/>
                <w:lang w:eastAsia="zh-CN"/>
              </w:rPr>
            </w:pPr>
            <w:r>
              <w:rPr>
                <w:rFonts w:ascii="Times New Roman" w:hAnsi="Times New Roman"/>
                <w:position w:val="-1"/>
                <w:sz w:val="18"/>
                <w:szCs w:val="18"/>
                <w:lang w:eastAsia="zh-CN"/>
              </w:rPr>
              <w:t>ws</w:t>
            </w:r>
            <w:r>
              <w:rPr>
                <w:rFonts w:ascii="Times New Roman" w:hAnsi="Times New Roman"/>
                <w:position w:val="-1"/>
                <w:sz w:val="18"/>
                <w:szCs w:val="18"/>
                <w:lang w:eastAsia="zh-CN"/>
              </w:rPr>
              <w:t>算法的改进，实现效率高</w:t>
            </w:r>
          </w:p>
        </w:tc>
      </w:tr>
    </w:tbl>
    <w:p w14:paraId="104F03C6" w14:textId="77777777" w:rsidR="000A6E29" w:rsidRPr="00066EAF" w:rsidRDefault="000A6E29" w:rsidP="000A6E29">
      <w:pPr>
        <w:spacing w:after="0" w:line="200" w:lineRule="exact"/>
        <w:rPr>
          <w:rFonts w:ascii="Times New Roman" w:hAnsi="Times New Roman"/>
          <w:sz w:val="20"/>
          <w:szCs w:val="20"/>
          <w:lang w:eastAsia="zh-CN"/>
        </w:rPr>
      </w:pPr>
    </w:p>
    <w:p w14:paraId="29B4E2A4" w14:textId="77777777" w:rsidR="007752E6" w:rsidRDefault="007752E6" w:rsidP="007752E6">
      <w:pPr>
        <w:spacing w:before="240" w:after="0" w:line="24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w:t>
      </w:r>
      <w:r>
        <w:rPr>
          <w:rFonts w:ascii="Times New Roman" w:hAnsi="Times New Roman"/>
          <w:b/>
          <w:bCs/>
          <w:sz w:val="30"/>
          <w:szCs w:val="30"/>
          <w:u w:val="single" w:color="000000"/>
          <w:lang w:eastAsia="zh-CN"/>
        </w:rPr>
        <w:t>7</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Linux</w:t>
      </w:r>
      <w:r>
        <w:rPr>
          <w:rFonts w:ascii="Times New Roman" w:hAnsi="Times New Roman"/>
          <w:b/>
          <w:bCs/>
          <w:sz w:val="30"/>
          <w:szCs w:val="30"/>
          <w:u w:val="single" w:color="000000"/>
          <w:lang w:eastAsia="zh-CN"/>
        </w:rPr>
        <w:t>虚拟存储管理</w:t>
      </w:r>
    </w:p>
    <w:p w14:paraId="1B676A46"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4.7.1</w:t>
      </w:r>
      <w:r>
        <w:rPr>
          <w:rFonts w:ascii="Times New Roman" w:hAnsi="Times New Roman"/>
          <w:b/>
          <w:spacing w:val="-1"/>
          <w:sz w:val="24"/>
          <w:szCs w:val="24"/>
          <w:lang w:eastAsia="zh-CN"/>
        </w:rPr>
        <w:t xml:space="preserve">　物理内存管理</w:t>
      </w:r>
    </w:p>
    <w:p w14:paraId="6964B7D9" w14:textId="77777777" w:rsidR="007752E6" w:rsidRDefault="007752E6" w:rsidP="007752E6">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 xml:space="preserve">1. </w:t>
      </w:r>
      <w:r>
        <w:rPr>
          <w:rFonts w:ascii="Times New Roman" w:hAnsi="Times New Roman"/>
          <w:b/>
          <w:bCs/>
          <w:spacing w:val="10"/>
          <w:sz w:val="21"/>
          <w:szCs w:val="21"/>
          <w:lang w:eastAsia="zh-CN"/>
        </w:rPr>
        <w:t>物理内存数据结构</w:t>
      </w:r>
    </w:p>
    <w:p w14:paraId="57EDF76B"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在传统计算机系统中，物理地址空间是均匀、一致的，</w:t>
      </w:r>
      <w:r>
        <w:rPr>
          <w:rFonts w:ascii="Times New Roman" w:hAnsi="Times New Roman"/>
          <w:spacing w:val="10"/>
          <w:sz w:val="21"/>
          <w:szCs w:val="21"/>
          <w:lang w:eastAsia="zh-CN"/>
        </w:rPr>
        <w:t>CPU</w:t>
      </w:r>
      <w:r>
        <w:rPr>
          <w:rFonts w:ascii="Times New Roman" w:hAnsi="Times New Roman"/>
          <w:spacing w:val="10"/>
          <w:sz w:val="21"/>
          <w:szCs w:val="21"/>
          <w:lang w:eastAsia="zh-CN"/>
        </w:rPr>
        <w:t>访问一个地址所需时间相同，这种内存称均质存储结构。在多处理器系统结构中，</w:t>
      </w:r>
      <w:r>
        <w:rPr>
          <w:rFonts w:ascii="Times New Roman" w:hAnsi="Times New Roman"/>
          <w:spacing w:val="10"/>
          <w:sz w:val="21"/>
          <w:szCs w:val="21"/>
          <w:lang w:eastAsia="zh-CN"/>
        </w:rPr>
        <w:t>CPU</w:t>
      </w:r>
      <w:r>
        <w:rPr>
          <w:rFonts w:ascii="Times New Roman" w:hAnsi="Times New Roman"/>
          <w:spacing w:val="10"/>
          <w:sz w:val="21"/>
          <w:szCs w:val="21"/>
          <w:lang w:eastAsia="zh-CN"/>
        </w:rPr>
        <w:t>访问本地存储器的速度很快，但通过系统总线访问其他</w:t>
      </w:r>
      <w:r>
        <w:rPr>
          <w:rFonts w:ascii="Times New Roman" w:hAnsi="Times New Roman"/>
          <w:spacing w:val="10"/>
          <w:sz w:val="21"/>
          <w:szCs w:val="21"/>
          <w:lang w:eastAsia="zh-CN"/>
        </w:rPr>
        <w:t>CPU</w:t>
      </w:r>
      <w:r>
        <w:rPr>
          <w:rFonts w:ascii="Times New Roman" w:hAnsi="Times New Roman"/>
          <w:spacing w:val="10"/>
          <w:sz w:val="21"/>
          <w:szCs w:val="21"/>
          <w:lang w:eastAsia="zh-CN"/>
        </w:rPr>
        <w:t>的存储器的速度就比较慢。在这种系统中，</w:t>
      </w:r>
      <w:r w:rsidRPr="00BF64C3">
        <w:rPr>
          <w:rFonts w:ascii="Times New Roman" w:hAnsi="Times New Roman"/>
          <w:spacing w:val="10"/>
          <w:sz w:val="21"/>
          <w:szCs w:val="21"/>
          <w:highlight w:val="yellow"/>
          <w:lang w:eastAsia="zh-CN"/>
        </w:rPr>
        <w:t>物理存储空间虽然在逻辑上统一编址</w:t>
      </w:r>
      <w:r>
        <w:rPr>
          <w:rFonts w:ascii="Times New Roman" w:hAnsi="Times New Roman"/>
          <w:spacing w:val="10"/>
          <w:sz w:val="21"/>
          <w:szCs w:val="21"/>
          <w:lang w:eastAsia="zh-CN"/>
        </w:rPr>
        <w:t>，物理上却不在一处，导致访问不同位置的存储器的时间并不一样，这种内存称非均质存储结构。</w:t>
      </w:r>
      <w:r>
        <w:rPr>
          <w:rFonts w:ascii="Times New Roman" w:hAnsi="Times New Roman"/>
          <w:spacing w:val="10"/>
          <w:sz w:val="21"/>
          <w:szCs w:val="21"/>
          <w:lang w:eastAsia="zh-CN"/>
        </w:rPr>
        <w:t>Linux</w:t>
      </w:r>
      <w:r>
        <w:rPr>
          <w:rFonts w:ascii="Times New Roman" w:hAnsi="Times New Roman"/>
          <w:spacing w:val="10"/>
          <w:sz w:val="21"/>
          <w:szCs w:val="21"/>
          <w:lang w:eastAsia="zh-CN"/>
        </w:rPr>
        <w:t>系统为了管理后者，引入了存储节点概念，访问时间相同的存储空间称一个存储节点。为了保证执行效率，一般不进行跨节点操作。对应于</w:t>
      </w:r>
      <w:r>
        <w:rPr>
          <w:rFonts w:ascii="Times New Roman" w:hAnsi="Times New Roman"/>
          <w:spacing w:val="10"/>
          <w:sz w:val="21"/>
          <w:szCs w:val="21"/>
          <w:lang w:eastAsia="zh-CN"/>
        </w:rPr>
        <w:t>Intel x86</w:t>
      </w:r>
      <w:r>
        <w:rPr>
          <w:rFonts w:ascii="Times New Roman" w:hAnsi="Times New Roman"/>
          <w:spacing w:val="10"/>
          <w:sz w:val="21"/>
          <w:szCs w:val="21"/>
          <w:lang w:eastAsia="zh-CN"/>
        </w:rPr>
        <w:t>，实际上只有一个节点。</w:t>
      </w:r>
      <w:r>
        <w:rPr>
          <w:rFonts w:ascii="Times New Roman" w:hAnsi="Times New Roman"/>
          <w:spacing w:val="10"/>
          <w:sz w:val="21"/>
          <w:szCs w:val="21"/>
          <w:lang w:eastAsia="zh-CN"/>
        </w:rPr>
        <w:t>Linux</w:t>
      </w:r>
      <w:r>
        <w:rPr>
          <w:rFonts w:ascii="Times New Roman" w:hAnsi="Times New Roman"/>
          <w:spacing w:val="10"/>
          <w:sz w:val="21"/>
          <w:szCs w:val="21"/>
          <w:lang w:eastAsia="zh-CN"/>
        </w:rPr>
        <w:lastRenderedPageBreak/>
        <w:t>物理内存分成</w:t>
      </w:r>
      <w:r>
        <w:rPr>
          <w:rFonts w:ascii="Times New Roman" w:hAnsi="Times New Roman"/>
          <w:spacing w:val="10"/>
          <w:sz w:val="21"/>
          <w:szCs w:val="21"/>
          <w:lang w:eastAsia="zh-CN"/>
        </w:rPr>
        <w:t>3</w:t>
      </w:r>
      <w:r>
        <w:rPr>
          <w:rFonts w:ascii="Times New Roman" w:hAnsi="Times New Roman"/>
          <w:spacing w:val="10"/>
          <w:sz w:val="21"/>
          <w:szCs w:val="21"/>
          <w:lang w:eastAsia="zh-CN"/>
        </w:rPr>
        <w:t>个层次管理：存储节点</w:t>
      </w:r>
      <w:r>
        <w:rPr>
          <w:rFonts w:ascii="Times New Roman" w:hAnsi="Times New Roman"/>
          <w:spacing w:val="10"/>
          <w:sz w:val="21"/>
          <w:szCs w:val="21"/>
          <w:lang w:eastAsia="zh-CN"/>
        </w:rPr>
        <w:t>→</w:t>
      </w:r>
      <w:r>
        <w:rPr>
          <w:rFonts w:ascii="Times New Roman" w:hAnsi="Times New Roman"/>
          <w:spacing w:val="10"/>
          <w:sz w:val="21"/>
          <w:szCs w:val="21"/>
          <w:lang w:eastAsia="zh-CN"/>
        </w:rPr>
        <w:t>管理区</w:t>
      </w:r>
      <w:r>
        <w:rPr>
          <w:rFonts w:ascii="Times New Roman" w:hAnsi="Times New Roman"/>
          <w:spacing w:val="10"/>
          <w:sz w:val="21"/>
          <w:szCs w:val="21"/>
          <w:lang w:eastAsia="zh-CN"/>
        </w:rPr>
        <w:t>→</w:t>
      </w:r>
      <w:r>
        <w:rPr>
          <w:rFonts w:ascii="Times New Roman" w:hAnsi="Times New Roman"/>
          <w:spacing w:val="10"/>
          <w:sz w:val="21"/>
          <w:szCs w:val="21"/>
          <w:lang w:eastAsia="zh-CN"/>
        </w:rPr>
        <w:t>页框</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5F3999D0"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）页框管理</w:t>
      </w:r>
    </w:p>
    <w:p w14:paraId="3FCEA78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物理内存划分成页框</w:t>
      </w:r>
      <w:r>
        <w:rPr>
          <w:rFonts w:ascii="Times New Roman" w:hAnsi="Times New Roman"/>
          <w:spacing w:val="10"/>
          <w:sz w:val="21"/>
          <w:szCs w:val="21"/>
          <w:lang w:eastAsia="zh-CN"/>
        </w:rPr>
        <w:t>(PAGE)</w:t>
      </w:r>
      <w:r>
        <w:rPr>
          <w:rFonts w:ascii="Times New Roman" w:hAnsi="Times New Roman"/>
          <w:spacing w:val="10"/>
          <w:sz w:val="21"/>
          <w:szCs w:val="21"/>
          <w:lang w:eastAsia="zh-CN"/>
        </w:rPr>
        <w:t>，其大小与页面相等，通常为</w:t>
      </w:r>
      <w:r>
        <w:rPr>
          <w:rFonts w:ascii="Times New Roman" w:hAnsi="Times New Roman"/>
          <w:spacing w:val="10"/>
          <w:sz w:val="21"/>
          <w:szCs w:val="21"/>
          <w:lang w:eastAsia="zh-CN"/>
        </w:rPr>
        <w:t>4 KB</w:t>
      </w:r>
      <w:r>
        <w:rPr>
          <w:rFonts w:ascii="Times New Roman" w:hAnsi="Times New Roman"/>
          <w:spacing w:val="10"/>
          <w:sz w:val="21"/>
          <w:szCs w:val="21"/>
          <w:lang w:eastAsia="zh-CN"/>
        </w:rPr>
        <w:t>或</w:t>
      </w:r>
      <w:r>
        <w:rPr>
          <w:rFonts w:ascii="Times New Roman" w:hAnsi="Times New Roman"/>
          <w:spacing w:val="10"/>
          <w:sz w:val="21"/>
          <w:szCs w:val="21"/>
          <w:lang w:eastAsia="zh-CN"/>
        </w:rPr>
        <w:t>8 KB</w:t>
      </w:r>
      <w:r>
        <w:rPr>
          <w:rFonts w:ascii="Times New Roman" w:hAnsi="Times New Roman"/>
          <w:spacing w:val="10"/>
          <w:sz w:val="21"/>
          <w:szCs w:val="21"/>
          <w:lang w:eastAsia="zh-CN"/>
        </w:rPr>
        <w:t>，每个页框由一个</w:t>
      </w:r>
      <w:r>
        <w:rPr>
          <w:rFonts w:ascii="Times New Roman" w:hAnsi="Times New Roman"/>
          <w:spacing w:val="10"/>
          <w:sz w:val="21"/>
          <w:szCs w:val="21"/>
          <w:lang w:eastAsia="zh-CN"/>
        </w:rPr>
        <w:t>struct page</w:t>
      </w:r>
      <w:r>
        <w:rPr>
          <w:rFonts w:ascii="Times New Roman" w:hAnsi="Times New Roman"/>
          <w:spacing w:val="10"/>
          <w:sz w:val="21"/>
          <w:szCs w:val="21"/>
          <w:lang w:eastAsia="zh-CN"/>
        </w:rPr>
        <w:t>结构描述，内核用此结构体来管理内存中的页框，随时了解每个页框的使用情况，例如，是否空闲</w:t>
      </w:r>
      <w:r>
        <w:rPr>
          <w:rFonts w:ascii="Times New Roman" w:hAnsi="Times New Roman"/>
          <w:spacing w:val="10"/>
          <w:sz w:val="21"/>
          <w:szCs w:val="21"/>
          <w:lang w:eastAsia="zh-CN"/>
        </w:rPr>
        <w:t>?</w:t>
      </w:r>
      <w:r>
        <w:rPr>
          <w:rFonts w:ascii="Times New Roman" w:hAnsi="Times New Roman"/>
          <w:spacing w:val="10"/>
          <w:sz w:val="21"/>
          <w:szCs w:val="21"/>
          <w:lang w:eastAsia="zh-CN"/>
        </w:rPr>
        <w:t>是否被占用</w:t>
      </w:r>
      <w:r>
        <w:rPr>
          <w:rFonts w:ascii="Times New Roman" w:hAnsi="Times New Roman"/>
          <w:spacing w:val="10"/>
          <w:sz w:val="21"/>
          <w:szCs w:val="21"/>
          <w:lang w:eastAsia="zh-CN"/>
        </w:rPr>
        <w:t>?</w:t>
      </w:r>
      <w:r>
        <w:rPr>
          <w:rFonts w:ascii="Times New Roman" w:hAnsi="Times New Roman"/>
          <w:spacing w:val="10"/>
          <w:sz w:val="21"/>
          <w:szCs w:val="21"/>
          <w:lang w:eastAsia="zh-CN"/>
        </w:rPr>
        <w:t>谁拥有页框内的页面</w:t>
      </w:r>
      <w:r>
        <w:rPr>
          <w:rFonts w:ascii="Times New Roman" w:hAnsi="Times New Roman"/>
          <w:spacing w:val="10"/>
          <w:sz w:val="21"/>
          <w:szCs w:val="21"/>
          <w:lang w:eastAsia="zh-CN"/>
        </w:rPr>
        <w:t>(</w:t>
      </w:r>
      <w:r>
        <w:rPr>
          <w:rFonts w:ascii="Times New Roman" w:hAnsi="Times New Roman"/>
          <w:spacing w:val="10"/>
          <w:sz w:val="21"/>
          <w:szCs w:val="21"/>
          <w:lang w:eastAsia="zh-CN"/>
        </w:rPr>
        <w:t>如用户进程、内核数据或页缓冲</w:t>
      </w:r>
      <w:r>
        <w:rPr>
          <w:rFonts w:ascii="Times New Roman" w:hAnsi="Times New Roman"/>
          <w:spacing w:val="10"/>
          <w:sz w:val="21"/>
          <w:szCs w:val="21"/>
          <w:lang w:eastAsia="zh-CN"/>
        </w:rPr>
        <w:t>)</w:t>
      </w:r>
      <w:r>
        <w:rPr>
          <w:rFonts w:ascii="Times New Roman" w:hAnsi="Times New Roman"/>
          <w:spacing w:val="10"/>
          <w:sz w:val="21"/>
          <w:szCs w:val="21"/>
          <w:lang w:eastAsia="zh-CN"/>
        </w:rPr>
        <w:t>。系统初始化时通过</w:t>
      </w:r>
      <w:r>
        <w:rPr>
          <w:rFonts w:ascii="Times New Roman" w:hAnsi="Times New Roman"/>
          <w:spacing w:val="10"/>
          <w:sz w:val="21"/>
          <w:szCs w:val="21"/>
          <w:lang w:eastAsia="zh-CN"/>
        </w:rPr>
        <w:t>free_area_init()</w:t>
      </w:r>
      <w:r>
        <w:rPr>
          <w:rFonts w:ascii="Times New Roman" w:hAnsi="Times New Roman"/>
          <w:spacing w:val="10"/>
          <w:sz w:val="21"/>
          <w:szCs w:val="21"/>
          <w:lang w:eastAsia="zh-CN"/>
        </w:rPr>
        <w:t>函数创建</w:t>
      </w:r>
      <w:r>
        <w:rPr>
          <w:rFonts w:ascii="Times New Roman" w:hAnsi="Times New Roman"/>
          <w:spacing w:val="10"/>
          <w:sz w:val="21"/>
          <w:szCs w:val="21"/>
          <w:lang w:eastAsia="zh-CN"/>
        </w:rPr>
        <w:t>page</w:t>
      </w:r>
      <w:r>
        <w:rPr>
          <w:rFonts w:ascii="Times New Roman" w:hAnsi="Times New Roman"/>
          <w:spacing w:val="10"/>
          <w:sz w:val="21"/>
          <w:szCs w:val="21"/>
          <w:lang w:eastAsia="zh-CN"/>
        </w:rPr>
        <w:t>结构的数组</w:t>
      </w:r>
      <w:r>
        <w:rPr>
          <w:rFonts w:ascii="Times New Roman" w:hAnsi="Times New Roman"/>
          <w:spacing w:val="10"/>
          <w:sz w:val="21"/>
          <w:szCs w:val="21"/>
          <w:lang w:eastAsia="zh-CN"/>
        </w:rPr>
        <w:t>mem_map</w:t>
      </w:r>
      <w:r>
        <w:rPr>
          <w:rFonts w:ascii="Times New Roman" w:hAnsi="Times New Roman"/>
          <w:spacing w:val="10"/>
          <w:sz w:val="21"/>
          <w:szCs w:val="21"/>
          <w:lang w:eastAsia="zh-CN"/>
        </w:rPr>
        <w:t>，它本身是由</w:t>
      </w:r>
      <w:r>
        <w:rPr>
          <w:rFonts w:ascii="Times New Roman" w:hAnsi="Times New Roman"/>
          <w:spacing w:val="10"/>
          <w:sz w:val="21"/>
          <w:szCs w:val="21"/>
          <w:lang w:eastAsia="zh-CN"/>
        </w:rPr>
        <w:t>mem_map_t</w:t>
      </w:r>
      <w:r>
        <w:rPr>
          <w:rFonts w:ascii="Times New Roman" w:hAnsi="Times New Roman"/>
          <w:spacing w:val="10"/>
          <w:sz w:val="21"/>
          <w:szCs w:val="21"/>
          <w:lang w:eastAsia="zh-CN"/>
        </w:rPr>
        <w:t>组成，每个</w:t>
      </w:r>
      <w:r>
        <w:rPr>
          <w:rFonts w:ascii="Times New Roman" w:hAnsi="Times New Roman"/>
          <w:spacing w:val="10"/>
          <w:sz w:val="21"/>
          <w:szCs w:val="21"/>
          <w:lang w:eastAsia="zh-CN"/>
        </w:rPr>
        <w:t>mem_map_t</w:t>
      </w:r>
      <w:r>
        <w:rPr>
          <w:rFonts w:ascii="Times New Roman" w:hAnsi="Times New Roman"/>
          <w:spacing w:val="10"/>
          <w:sz w:val="21"/>
          <w:szCs w:val="21"/>
          <w:lang w:eastAsia="zh-CN"/>
        </w:rPr>
        <w:t>描述一个页框，整个数组就代表系统中的全部页框，数组下标就是物理页框序号，其定义为：</w:t>
      </w:r>
    </w:p>
    <w:p w14:paraId="75FD3C74" w14:textId="77777777" w:rsidR="007752E6" w:rsidRDefault="007752E6" w:rsidP="007752E6">
      <w:pPr>
        <w:spacing w:after="0" w:line="360" w:lineRule="auto"/>
        <w:ind w:firstLineChars="100" w:firstLine="180"/>
        <w:rPr>
          <w:rFonts w:ascii="Times New Roman" w:hAnsi="Times New Roman"/>
          <w:sz w:val="18"/>
          <w:szCs w:val="18"/>
          <w:lang w:eastAsia="zh-CN"/>
        </w:rPr>
      </w:pPr>
      <w:r>
        <w:rPr>
          <w:rFonts w:ascii="Times New Roman" w:hAnsi="Times New Roman"/>
          <w:sz w:val="18"/>
          <w:szCs w:val="18"/>
          <w:lang w:eastAsia="zh-CN"/>
        </w:rPr>
        <w:t xml:space="preserve">  struct page {            </w:t>
      </w:r>
    </w:p>
    <w:p w14:paraId="0F05359D"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list_head list</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通用双向链队列结构，链接</w:t>
      </w:r>
      <w:r>
        <w:rPr>
          <w:rFonts w:ascii="Times New Roman" w:hAnsi="Times New Roman"/>
          <w:sz w:val="18"/>
          <w:szCs w:val="18"/>
          <w:lang w:eastAsia="zh-CN"/>
        </w:rPr>
        <w:t>page*/</w:t>
      </w:r>
    </w:p>
    <w:p w14:paraId="55E68B18"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address_sparce  *mapping;      /*</w:t>
      </w:r>
      <w:r>
        <w:rPr>
          <w:rFonts w:ascii="Times New Roman" w:hAnsi="Times New Roman"/>
          <w:sz w:val="18"/>
          <w:szCs w:val="18"/>
          <w:lang w:eastAsia="zh-CN"/>
        </w:rPr>
        <w:t>指明文件映射空间地址</w:t>
      </w:r>
      <w:r>
        <w:rPr>
          <w:rFonts w:ascii="Times New Roman" w:hAnsi="Times New Roman"/>
          <w:sz w:val="18"/>
          <w:szCs w:val="18"/>
          <w:lang w:eastAsia="zh-CN"/>
        </w:rPr>
        <w:t xml:space="preserve">*/  </w:t>
      </w:r>
    </w:p>
    <w:p w14:paraId="0873075E"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unsigned long  index;                        /*</w:t>
      </w:r>
      <w:r>
        <w:rPr>
          <w:rFonts w:ascii="Times New Roman" w:hAnsi="Times New Roman"/>
          <w:sz w:val="18"/>
          <w:szCs w:val="18"/>
          <w:lang w:eastAsia="zh-CN"/>
        </w:rPr>
        <w:t>映射文件中或对换空间中的偏移量</w:t>
      </w:r>
      <w:r>
        <w:rPr>
          <w:rFonts w:ascii="Times New Roman" w:hAnsi="Times New Roman"/>
          <w:sz w:val="18"/>
          <w:szCs w:val="18"/>
          <w:lang w:eastAsia="zh-CN"/>
        </w:rPr>
        <w:t>*/</w:t>
      </w:r>
    </w:p>
    <w:p w14:paraId="3FEE46FD"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page *next_ hash</w:t>
      </w:r>
      <w:r>
        <w:rPr>
          <w:rFonts w:ascii="Times New Roman" w:hAnsi="Times New Roman"/>
          <w:sz w:val="18"/>
          <w:szCs w:val="18"/>
          <w:lang w:eastAsia="zh-CN"/>
        </w:rPr>
        <w:t>；</w:t>
      </w:r>
      <w:r>
        <w:rPr>
          <w:rFonts w:ascii="Times New Roman" w:hAnsi="Times New Roman"/>
          <w:sz w:val="18"/>
          <w:szCs w:val="18"/>
          <w:lang w:eastAsia="zh-CN"/>
        </w:rPr>
        <w:t xml:space="preserve">                 /* page cache</w:t>
      </w:r>
      <w:r>
        <w:rPr>
          <w:rFonts w:ascii="Times New Roman" w:hAnsi="Times New Roman"/>
          <w:sz w:val="18"/>
          <w:szCs w:val="18"/>
          <w:lang w:eastAsia="zh-CN"/>
        </w:rPr>
        <w:t>的</w:t>
      </w:r>
      <w:r>
        <w:rPr>
          <w:rFonts w:ascii="Times New Roman" w:hAnsi="Times New Roman"/>
          <w:sz w:val="18"/>
          <w:szCs w:val="18"/>
          <w:lang w:eastAsia="zh-CN"/>
        </w:rPr>
        <w:t>hash</w:t>
      </w:r>
      <w:r>
        <w:rPr>
          <w:rFonts w:ascii="Times New Roman" w:hAnsi="Times New Roman"/>
          <w:sz w:val="18"/>
          <w:szCs w:val="18"/>
          <w:lang w:eastAsia="zh-CN"/>
        </w:rPr>
        <w:t>表中的后继指针</w:t>
      </w:r>
      <w:r>
        <w:rPr>
          <w:rFonts w:ascii="Times New Roman" w:hAnsi="Times New Roman"/>
          <w:sz w:val="18"/>
          <w:szCs w:val="18"/>
          <w:lang w:eastAsia="zh-CN"/>
        </w:rPr>
        <w:t>*/</w:t>
      </w:r>
    </w:p>
    <w:p w14:paraId="33262756"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atomic_t count</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访问此页框的进程个数</w:t>
      </w:r>
      <w:r>
        <w:rPr>
          <w:rFonts w:ascii="Times New Roman" w:hAnsi="Times New Roman"/>
          <w:sz w:val="18"/>
          <w:szCs w:val="18"/>
          <w:lang w:eastAsia="zh-CN"/>
        </w:rPr>
        <w:t>*/</w:t>
      </w:r>
    </w:p>
    <w:p w14:paraId="59BFD666" w14:textId="7E87D604"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w:t>
      </w:r>
      <w:r w:rsidR="00C20F31">
        <w:rPr>
          <w:rFonts w:ascii="Times New Roman" w:hAnsi="Times New Roman"/>
          <w:sz w:val="18"/>
          <w:szCs w:val="18"/>
          <w:lang w:eastAsia="zh-CN"/>
        </w:rPr>
        <w:t xml:space="preserve"> </w:t>
      </w:r>
      <w:r>
        <w:rPr>
          <w:rFonts w:ascii="Times New Roman" w:hAnsi="Times New Roman"/>
          <w:sz w:val="18"/>
          <w:szCs w:val="18"/>
          <w:lang w:eastAsia="zh-CN"/>
        </w:rPr>
        <w:t>unsigned long  flags</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标志位</w:t>
      </w:r>
      <w:r>
        <w:rPr>
          <w:rFonts w:ascii="Times New Roman" w:hAnsi="Times New Roman"/>
          <w:sz w:val="18"/>
          <w:szCs w:val="18"/>
          <w:lang w:eastAsia="zh-CN"/>
        </w:rPr>
        <w:t>*/</w:t>
      </w:r>
    </w:p>
    <w:p w14:paraId="2F90DDD3" w14:textId="77777777" w:rsidR="007752E6" w:rsidRDefault="007752E6" w:rsidP="007752E6">
      <w:pPr>
        <w:spacing w:after="0" w:line="360" w:lineRule="auto"/>
        <w:ind w:firstLineChars="200" w:firstLine="360"/>
        <w:rPr>
          <w:rFonts w:ascii="Times New Roman" w:hAnsi="Times New Roman"/>
          <w:sz w:val="18"/>
          <w:szCs w:val="18"/>
          <w:lang w:eastAsia="zh-CN"/>
        </w:rPr>
      </w:pPr>
      <w:r>
        <w:rPr>
          <w:rFonts w:ascii="Times New Roman" w:hAnsi="Times New Roman"/>
          <w:sz w:val="18"/>
          <w:szCs w:val="18"/>
          <w:lang w:eastAsia="zh-CN"/>
        </w:rPr>
        <w:t>unsigned dirty</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修改标志</w:t>
      </w:r>
      <w:r>
        <w:rPr>
          <w:rFonts w:ascii="Times New Roman" w:hAnsi="Times New Roman"/>
          <w:sz w:val="18"/>
          <w:szCs w:val="18"/>
          <w:lang w:eastAsia="zh-CN"/>
        </w:rPr>
        <w:t>*/</w:t>
      </w:r>
    </w:p>
    <w:p w14:paraId="639AA82A"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list_head lru</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页面换出</w:t>
      </w:r>
      <w:r>
        <w:rPr>
          <w:rFonts w:ascii="Times New Roman" w:hAnsi="Times New Roman"/>
          <w:sz w:val="18"/>
          <w:szCs w:val="18"/>
          <w:lang w:eastAsia="zh-CN"/>
        </w:rPr>
        <w:t>LRU</w:t>
      </w:r>
      <w:r>
        <w:rPr>
          <w:rFonts w:ascii="Times New Roman" w:hAnsi="Times New Roman"/>
          <w:sz w:val="18"/>
          <w:szCs w:val="18"/>
          <w:lang w:eastAsia="zh-CN"/>
        </w:rPr>
        <w:t>链表或活跃</w:t>
      </w:r>
      <w:r>
        <w:rPr>
          <w:rFonts w:ascii="Times New Roman" w:hAnsi="Times New Roman"/>
          <w:sz w:val="18"/>
          <w:szCs w:val="18"/>
          <w:lang w:eastAsia="zh-CN"/>
        </w:rPr>
        <w:t>LRU</w:t>
      </w:r>
      <w:r>
        <w:rPr>
          <w:rFonts w:ascii="Times New Roman" w:hAnsi="Times New Roman"/>
          <w:sz w:val="18"/>
          <w:szCs w:val="18"/>
          <w:lang w:eastAsia="zh-CN"/>
        </w:rPr>
        <w:t>链表</w:t>
      </w:r>
      <w:r>
        <w:rPr>
          <w:rFonts w:ascii="Times New Roman" w:hAnsi="Times New Roman"/>
          <w:sz w:val="18"/>
          <w:szCs w:val="18"/>
          <w:lang w:eastAsia="zh-CN"/>
        </w:rPr>
        <w:t>*/</w:t>
      </w:r>
    </w:p>
    <w:p w14:paraId="3F323C28"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unsigned long  age</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页面年龄，越小越先换出</w:t>
      </w:r>
      <w:r>
        <w:rPr>
          <w:rFonts w:ascii="Times New Roman" w:hAnsi="Times New Roman"/>
          <w:sz w:val="18"/>
          <w:szCs w:val="18"/>
          <w:lang w:eastAsia="zh-CN"/>
        </w:rPr>
        <w:t>*/</w:t>
      </w:r>
    </w:p>
    <w:p w14:paraId="053AAFC3" w14:textId="77777777" w:rsidR="007752E6" w:rsidRDefault="007752E6" w:rsidP="007752E6">
      <w:pPr>
        <w:spacing w:after="0" w:line="360" w:lineRule="auto"/>
        <w:ind w:firstLineChars="100" w:firstLine="180"/>
        <w:rPr>
          <w:rFonts w:ascii="Times New Roman" w:hAnsi="Times New Roman"/>
          <w:sz w:val="18"/>
          <w:szCs w:val="18"/>
          <w:lang w:eastAsia="zh-CN"/>
        </w:rPr>
      </w:pPr>
      <w:r>
        <w:rPr>
          <w:rFonts w:ascii="Times New Roman" w:hAnsi="Times New Roman"/>
          <w:sz w:val="18"/>
          <w:szCs w:val="18"/>
          <w:lang w:eastAsia="zh-CN"/>
        </w:rPr>
        <w:t xml:space="preserve">    unsigned long map_nr</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页框在</w:t>
      </w:r>
      <w:r>
        <w:rPr>
          <w:rFonts w:ascii="Times New Roman" w:hAnsi="Times New Roman"/>
          <w:sz w:val="18"/>
          <w:szCs w:val="18"/>
          <w:lang w:eastAsia="zh-CN"/>
        </w:rPr>
        <w:t>mem_map</w:t>
      </w:r>
      <w:r>
        <w:rPr>
          <w:rFonts w:ascii="Times New Roman" w:hAnsi="Times New Roman"/>
          <w:sz w:val="18"/>
          <w:szCs w:val="18"/>
          <w:lang w:eastAsia="zh-CN"/>
        </w:rPr>
        <w:t>表中的下标、即页框号</w:t>
      </w:r>
      <w:r>
        <w:rPr>
          <w:rFonts w:ascii="Times New Roman" w:hAnsi="Times New Roman"/>
          <w:sz w:val="18"/>
          <w:szCs w:val="18"/>
          <w:lang w:eastAsia="zh-CN"/>
        </w:rPr>
        <w:t>*/</w:t>
      </w:r>
    </w:p>
    <w:p w14:paraId="37758E87"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page  **pprev_hash</w:t>
      </w:r>
      <w:r>
        <w:rPr>
          <w:rFonts w:ascii="Times New Roman" w:hAnsi="Times New Roman"/>
          <w:sz w:val="18"/>
          <w:szCs w:val="18"/>
          <w:lang w:eastAsia="zh-CN"/>
        </w:rPr>
        <w:t>；</w:t>
      </w:r>
      <w:r>
        <w:rPr>
          <w:rFonts w:ascii="Times New Roman" w:hAnsi="Times New Roman"/>
          <w:sz w:val="18"/>
          <w:szCs w:val="18"/>
          <w:lang w:eastAsia="zh-CN"/>
        </w:rPr>
        <w:t xml:space="preserve">              /*page cache</w:t>
      </w:r>
      <w:r>
        <w:rPr>
          <w:rFonts w:ascii="Times New Roman" w:hAnsi="Times New Roman"/>
          <w:sz w:val="18"/>
          <w:szCs w:val="18"/>
          <w:lang w:eastAsia="zh-CN"/>
        </w:rPr>
        <w:t>的</w:t>
      </w:r>
      <w:r>
        <w:rPr>
          <w:rFonts w:ascii="Times New Roman" w:hAnsi="Times New Roman"/>
          <w:sz w:val="18"/>
          <w:szCs w:val="18"/>
          <w:lang w:eastAsia="zh-CN"/>
        </w:rPr>
        <w:t>hash</w:t>
      </w:r>
      <w:r>
        <w:rPr>
          <w:rFonts w:ascii="Times New Roman" w:hAnsi="Times New Roman"/>
          <w:sz w:val="18"/>
          <w:szCs w:val="18"/>
          <w:lang w:eastAsia="zh-CN"/>
        </w:rPr>
        <w:t>表中的前向指针</w:t>
      </w:r>
      <w:r>
        <w:rPr>
          <w:rFonts w:ascii="Times New Roman" w:hAnsi="Times New Roman"/>
          <w:sz w:val="18"/>
          <w:szCs w:val="18"/>
          <w:lang w:eastAsia="zh-CN"/>
        </w:rPr>
        <w:t>*/</w:t>
      </w:r>
    </w:p>
    <w:p w14:paraId="33E99DD8"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buffer_head  *buffers</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若该页框用做缓冲区，指示缓冲区地址</w:t>
      </w:r>
      <w:r>
        <w:rPr>
          <w:rFonts w:ascii="Times New Roman" w:hAnsi="Times New Roman"/>
          <w:sz w:val="18"/>
          <w:szCs w:val="18"/>
          <w:lang w:eastAsia="zh-CN"/>
        </w:rPr>
        <w:t>*/</w:t>
      </w:r>
    </w:p>
    <w:p w14:paraId="24594847" w14:textId="77777777" w:rsidR="007752E6" w:rsidRDefault="007752E6" w:rsidP="007752E6">
      <w:pPr>
        <w:pStyle w:val="af6"/>
        <w:spacing w:after="0" w:line="360" w:lineRule="auto"/>
        <w:ind w:leftChars="0" w:left="0" w:firstLineChars="150" w:firstLine="270"/>
        <w:rPr>
          <w:rFonts w:ascii="Times New Roman" w:hAnsi="Times New Roman"/>
          <w:sz w:val="18"/>
          <w:szCs w:val="18"/>
          <w:lang w:eastAsia="zh-CN"/>
        </w:rPr>
      </w:pPr>
      <w:r>
        <w:rPr>
          <w:rFonts w:ascii="Times New Roman" w:hAnsi="Times New Roman"/>
          <w:sz w:val="18"/>
          <w:szCs w:val="18"/>
          <w:lang w:eastAsia="zh-CN"/>
        </w:rPr>
        <w:t>struct inode *inode</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页框内存放代码或数据所属文件的</w:t>
      </w:r>
      <w:r>
        <w:rPr>
          <w:rFonts w:ascii="Times New Roman" w:hAnsi="Times New Roman"/>
          <w:sz w:val="18"/>
          <w:szCs w:val="18"/>
          <w:lang w:eastAsia="zh-CN"/>
        </w:rPr>
        <w:t>inode*/</w:t>
      </w:r>
    </w:p>
    <w:p w14:paraId="10369959"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unsigned long  offset</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页框内存放代码或数据所属文件的位移</w:t>
      </w:r>
      <w:r>
        <w:rPr>
          <w:rFonts w:ascii="Times New Roman" w:hAnsi="Times New Roman"/>
          <w:sz w:val="18"/>
          <w:szCs w:val="18"/>
          <w:lang w:eastAsia="zh-CN"/>
        </w:rPr>
        <w:t>*/</w:t>
      </w:r>
    </w:p>
    <w:p w14:paraId="19A59EBC"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struct zone_struct  *zone</w:t>
      </w:r>
      <w:r>
        <w:rPr>
          <w:rFonts w:ascii="Times New Roman" w:hAnsi="Times New Roman"/>
          <w:sz w:val="18"/>
          <w:szCs w:val="18"/>
          <w:lang w:eastAsia="zh-CN"/>
        </w:rPr>
        <w:t>；</w:t>
      </w:r>
      <w:r>
        <w:rPr>
          <w:rFonts w:ascii="Times New Roman" w:hAnsi="Times New Roman"/>
          <w:sz w:val="18"/>
          <w:szCs w:val="18"/>
          <w:lang w:eastAsia="zh-CN"/>
        </w:rPr>
        <w:t xml:space="preserve">                 /*</w:t>
      </w:r>
      <w:r>
        <w:rPr>
          <w:rFonts w:ascii="Times New Roman" w:hAnsi="Times New Roman"/>
          <w:sz w:val="18"/>
          <w:szCs w:val="18"/>
          <w:lang w:eastAsia="zh-CN"/>
        </w:rPr>
        <w:t>页框所在管理区</w:t>
      </w:r>
      <w:r>
        <w:rPr>
          <w:rFonts w:ascii="Times New Roman" w:hAnsi="Times New Roman"/>
          <w:sz w:val="18"/>
          <w:szCs w:val="18"/>
          <w:lang w:eastAsia="zh-CN"/>
        </w:rPr>
        <w:t>*/</w:t>
      </w:r>
    </w:p>
    <w:p w14:paraId="01C75D01"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void *virtual;                                       /*</w:t>
      </w:r>
      <w:r>
        <w:rPr>
          <w:rFonts w:ascii="Times New Roman" w:hAnsi="Times New Roman"/>
          <w:sz w:val="18"/>
          <w:szCs w:val="18"/>
          <w:lang w:eastAsia="zh-CN"/>
        </w:rPr>
        <w:t>页面虚存地址</w:t>
      </w:r>
      <w:r>
        <w:rPr>
          <w:rFonts w:ascii="Times New Roman" w:hAnsi="Times New Roman"/>
          <w:sz w:val="18"/>
          <w:szCs w:val="18"/>
          <w:lang w:eastAsia="zh-CN"/>
        </w:rPr>
        <w:t>*/</w:t>
      </w:r>
    </w:p>
    <w:p w14:paraId="5847A682"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w:t>
      </w:r>
    </w:p>
    <w:p w14:paraId="4FCBBD71" w14:textId="77777777" w:rsidR="007752E6" w:rsidRDefault="007752E6" w:rsidP="007752E6">
      <w:pPr>
        <w:spacing w:after="0" w:line="360" w:lineRule="auto"/>
        <w:rPr>
          <w:rFonts w:ascii="Times New Roman" w:hAnsi="Times New Roman"/>
          <w:sz w:val="18"/>
          <w:szCs w:val="18"/>
          <w:lang w:eastAsia="zh-CN"/>
        </w:rPr>
      </w:pPr>
      <w:r>
        <w:rPr>
          <w:rFonts w:ascii="Times New Roman" w:hAnsi="Times New Roman"/>
          <w:sz w:val="18"/>
          <w:szCs w:val="18"/>
          <w:lang w:eastAsia="zh-CN"/>
        </w:rPr>
        <w:t xml:space="preserve">  }mem_map_t</w:t>
      </w:r>
      <w:r>
        <w:rPr>
          <w:rFonts w:ascii="Times New Roman" w:hAnsi="Times New Roman"/>
          <w:sz w:val="18"/>
          <w:szCs w:val="18"/>
          <w:lang w:eastAsia="zh-CN"/>
        </w:rPr>
        <w:t>；</w:t>
      </w:r>
    </w:p>
    <w:p w14:paraId="3F066DE4" w14:textId="77777777" w:rsidR="00D35642"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其中，</w:t>
      </w:r>
      <w:r>
        <w:rPr>
          <w:rFonts w:ascii="Times New Roman" w:hAnsi="Times New Roman"/>
          <w:spacing w:val="10"/>
          <w:sz w:val="21"/>
          <w:szCs w:val="21"/>
          <w:lang w:eastAsia="zh-CN"/>
        </w:rPr>
        <w:t>flags</w:t>
      </w:r>
      <w:r>
        <w:rPr>
          <w:rFonts w:ascii="Times New Roman" w:hAnsi="Times New Roman"/>
          <w:spacing w:val="10"/>
          <w:sz w:val="21"/>
          <w:szCs w:val="21"/>
          <w:lang w:eastAsia="zh-CN"/>
        </w:rPr>
        <w:t>共有</w:t>
      </w:r>
      <w:r>
        <w:rPr>
          <w:rFonts w:ascii="Times New Roman" w:hAnsi="Times New Roman"/>
          <w:spacing w:val="10"/>
          <w:sz w:val="21"/>
          <w:szCs w:val="21"/>
          <w:lang w:eastAsia="zh-CN"/>
        </w:rPr>
        <w:t>32</w:t>
      </w:r>
      <w:r>
        <w:rPr>
          <w:rFonts w:ascii="Times New Roman" w:hAnsi="Times New Roman"/>
          <w:spacing w:val="10"/>
          <w:sz w:val="21"/>
          <w:szCs w:val="21"/>
          <w:lang w:eastAsia="zh-CN"/>
        </w:rPr>
        <w:t>位，描述页框状态，如：页锁定、页被修改过、页正在回写、页是否由</w:t>
      </w:r>
      <w:r>
        <w:rPr>
          <w:rFonts w:ascii="Times New Roman" w:hAnsi="Times New Roman"/>
          <w:spacing w:val="10"/>
          <w:sz w:val="21"/>
          <w:szCs w:val="21"/>
          <w:lang w:eastAsia="zh-CN"/>
        </w:rPr>
        <w:t>slab</w:t>
      </w:r>
      <w:r>
        <w:rPr>
          <w:rFonts w:ascii="Times New Roman" w:hAnsi="Times New Roman"/>
          <w:spacing w:val="10"/>
          <w:sz w:val="21"/>
          <w:szCs w:val="21"/>
          <w:lang w:eastAsia="zh-CN"/>
        </w:rPr>
        <w:t>分配、页不能换出、调页时发生</w:t>
      </w:r>
      <w:r>
        <w:rPr>
          <w:rFonts w:ascii="Times New Roman" w:hAnsi="Times New Roman"/>
          <w:spacing w:val="10"/>
          <w:sz w:val="21"/>
          <w:szCs w:val="21"/>
          <w:lang w:eastAsia="zh-CN"/>
        </w:rPr>
        <w:t>I/O</w:t>
      </w:r>
      <w:r>
        <w:rPr>
          <w:rFonts w:ascii="Times New Roman" w:hAnsi="Times New Roman"/>
          <w:spacing w:val="10"/>
          <w:sz w:val="21"/>
          <w:szCs w:val="21"/>
          <w:lang w:eastAsia="zh-CN"/>
        </w:rPr>
        <w:t>错、完成读操作、从高速缓存或磁盘换入页、</w:t>
      </w:r>
      <w:r>
        <w:rPr>
          <w:rFonts w:ascii="Times New Roman" w:hAnsi="Times New Roman"/>
          <w:spacing w:val="10"/>
          <w:sz w:val="21"/>
          <w:szCs w:val="21"/>
          <w:lang w:eastAsia="zh-CN"/>
        </w:rPr>
        <w:t>DMA</w:t>
      </w:r>
      <w:r>
        <w:rPr>
          <w:rFonts w:ascii="Times New Roman" w:hAnsi="Times New Roman"/>
          <w:spacing w:val="10"/>
          <w:sz w:val="21"/>
          <w:szCs w:val="21"/>
          <w:lang w:eastAsia="zh-CN"/>
        </w:rPr>
        <w:t>传输、内核专用等。此结构中的引用计数变量</w:t>
      </w:r>
      <w:r>
        <w:rPr>
          <w:rFonts w:ascii="Times New Roman" w:hAnsi="Times New Roman"/>
          <w:spacing w:val="10"/>
          <w:sz w:val="21"/>
          <w:szCs w:val="21"/>
          <w:lang w:eastAsia="zh-CN"/>
        </w:rPr>
        <w:t>count</w:t>
      </w:r>
      <w:r>
        <w:rPr>
          <w:rFonts w:ascii="Times New Roman" w:hAnsi="Times New Roman"/>
          <w:spacing w:val="10"/>
          <w:sz w:val="21"/>
          <w:szCs w:val="21"/>
          <w:lang w:eastAsia="zh-CN"/>
        </w:rPr>
        <w:t>指出页</w:t>
      </w:r>
      <w:r>
        <w:rPr>
          <w:rFonts w:ascii="Times New Roman" w:hAnsi="Times New Roman"/>
          <w:spacing w:val="10"/>
          <w:sz w:val="21"/>
          <w:szCs w:val="21"/>
          <w:lang w:eastAsia="zh-CN"/>
        </w:rPr>
        <w:lastRenderedPageBreak/>
        <w:t>框中的页面被引用的次数，当计数为</w:t>
      </w:r>
      <w:r>
        <w:rPr>
          <w:rFonts w:ascii="Times New Roman" w:hAnsi="Times New Roman"/>
          <w:spacing w:val="10"/>
          <w:sz w:val="21"/>
          <w:szCs w:val="21"/>
          <w:lang w:eastAsia="zh-CN"/>
        </w:rPr>
        <w:t>0</w:t>
      </w:r>
      <w:r>
        <w:rPr>
          <w:rFonts w:ascii="Times New Roman" w:hAnsi="Times New Roman"/>
          <w:spacing w:val="10"/>
          <w:sz w:val="21"/>
          <w:szCs w:val="21"/>
          <w:lang w:eastAsia="zh-CN"/>
        </w:rPr>
        <w:t>时，表明没有进程使用该页面，内核可重新分配该页面占用的页框，系统提供函数</w:t>
      </w:r>
      <w:r>
        <w:rPr>
          <w:rFonts w:ascii="Times New Roman" w:hAnsi="Times New Roman"/>
          <w:spacing w:val="10"/>
          <w:sz w:val="21"/>
          <w:szCs w:val="21"/>
          <w:lang w:eastAsia="zh-CN"/>
        </w:rPr>
        <w:t>page_count()</w:t>
      </w:r>
      <w:r>
        <w:rPr>
          <w:rFonts w:ascii="Times New Roman" w:hAnsi="Times New Roman"/>
          <w:spacing w:val="10"/>
          <w:sz w:val="21"/>
          <w:szCs w:val="21"/>
          <w:lang w:eastAsia="zh-CN"/>
        </w:rPr>
        <w:t>用于检查该变量的值。</w:t>
      </w:r>
    </w:p>
    <w:p w14:paraId="562F7E54" w14:textId="74B28D41" w:rsidR="007752E6" w:rsidRDefault="00D35642" w:rsidP="007752E6">
      <w:pPr>
        <w:spacing w:after="0" w:line="360" w:lineRule="auto"/>
        <w:ind w:right="88" w:firstLine="415"/>
        <w:jc w:val="both"/>
        <w:rPr>
          <w:rFonts w:ascii="宋体" w:hAnsi="宋体" w:cs="宋体"/>
          <w:sz w:val="24"/>
          <w:szCs w:val="24"/>
          <w:lang w:eastAsia="zh-CN"/>
        </w:rPr>
      </w:pPr>
      <w:r w:rsidRPr="00D35642">
        <w:rPr>
          <w:rFonts w:ascii="宋体" w:hAnsi="宋体" w:cs="宋体"/>
          <w:sz w:val="24"/>
          <w:szCs w:val="24"/>
          <w:lang w:eastAsia="zh-CN"/>
        </w:rPr>
        <w:fldChar w:fldCharType="begin"/>
      </w:r>
      <w:r w:rsidRPr="00D35642">
        <w:rPr>
          <w:rFonts w:ascii="宋体" w:hAnsi="宋体" w:cs="宋体"/>
          <w:sz w:val="24"/>
          <w:szCs w:val="24"/>
          <w:lang w:eastAsia="zh-CN"/>
        </w:rPr>
        <w:instrText xml:space="preserve"> INCLUDEPICTURE "C:\\Users\\Dell\\Documents\\Tencent Files\\2130975534\\Image\\C2C\\{8E89FC16-AACB-8365-26DF-A263B34FC66B}.jpg" \* MERGEFORMATINET </w:instrText>
      </w:r>
      <w:r w:rsidRPr="00D35642">
        <w:rPr>
          <w:rFonts w:ascii="宋体" w:hAnsi="宋体" w:cs="宋体"/>
          <w:sz w:val="24"/>
          <w:szCs w:val="24"/>
          <w:lang w:eastAsia="zh-CN"/>
        </w:rPr>
        <w:fldChar w:fldCharType="separate"/>
      </w:r>
      <w:r w:rsidRPr="00D35642">
        <w:rPr>
          <w:rFonts w:ascii="宋体" w:hAnsi="宋体" w:cs="宋体"/>
          <w:sz w:val="24"/>
          <w:szCs w:val="24"/>
          <w:lang w:eastAsia="zh-CN"/>
        </w:rPr>
        <w:pict w14:anchorId="5D61F1D7">
          <v:shape id="_x0000_i1040" type="#_x0000_t75" alt="" style="width:383.25pt;height:136.5pt">
            <v:imagedata r:id="rId81" r:href="rId82"/>
          </v:shape>
        </w:pict>
      </w:r>
      <w:r w:rsidRPr="00D35642">
        <w:rPr>
          <w:rFonts w:ascii="宋体" w:hAnsi="宋体" w:cs="宋体"/>
          <w:sz w:val="24"/>
          <w:szCs w:val="24"/>
          <w:lang w:eastAsia="zh-CN"/>
        </w:rPr>
        <w:fldChar w:fldCharType="end"/>
      </w:r>
    </w:p>
    <w:p w14:paraId="00E1F71F" w14:textId="0BADB641" w:rsidR="00D35642" w:rsidRPr="00AF1452" w:rsidRDefault="00D35642" w:rsidP="007752E6">
      <w:pPr>
        <w:spacing w:after="0" w:line="360" w:lineRule="auto"/>
        <w:ind w:right="88" w:firstLine="415"/>
        <w:jc w:val="both"/>
        <w:rPr>
          <w:rFonts w:ascii="Times New Roman" w:hAnsi="Times New Roman"/>
          <w:color w:val="4472C4" w:themeColor="accent1"/>
          <w:spacing w:val="10"/>
          <w:sz w:val="21"/>
          <w:szCs w:val="21"/>
          <w:lang w:eastAsia="zh-CN"/>
        </w:rPr>
      </w:pPr>
      <w:r w:rsidRPr="00AF1452">
        <w:rPr>
          <w:rFonts w:ascii="Times New Roman" w:hAnsi="Times New Roman" w:hint="eastAsia"/>
          <w:color w:val="4472C4" w:themeColor="accent1"/>
          <w:spacing w:val="10"/>
          <w:sz w:val="21"/>
          <w:szCs w:val="21"/>
          <w:lang w:eastAsia="zh-CN"/>
        </w:rPr>
        <w:t>/</w:t>
      </w:r>
      <w:r w:rsidRPr="00AF1452">
        <w:rPr>
          <w:rFonts w:ascii="Times New Roman" w:hAnsi="Times New Roman"/>
          <w:color w:val="4472C4" w:themeColor="accent1"/>
          <w:spacing w:val="10"/>
          <w:sz w:val="21"/>
          <w:szCs w:val="21"/>
          <w:lang w:eastAsia="zh-CN"/>
        </w:rPr>
        <w:t>/ Linux kernel development p259</w:t>
      </w:r>
    </w:p>
    <w:p w14:paraId="223584E7" w14:textId="26DF5A63" w:rsidR="00D35642" w:rsidRDefault="00D35642" w:rsidP="007752E6">
      <w:pPr>
        <w:spacing w:after="0" w:line="360" w:lineRule="auto"/>
        <w:ind w:right="88" w:firstLine="415"/>
        <w:jc w:val="both"/>
        <w:rPr>
          <w:rFonts w:ascii="Times New Roman" w:hAnsi="Times New Roman"/>
          <w:color w:val="4472C4" w:themeColor="accent1"/>
          <w:spacing w:val="10"/>
          <w:sz w:val="21"/>
          <w:szCs w:val="21"/>
          <w:lang w:eastAsia="zh-CN"/>
        </w:rPr>
      </w:pPr>
      <w:r>
        <w:rPr>
          <w:rFonts w:ascii="Times New Roman" w:hAnsi="Times New Roman"/>
          <w:color w:val="4472C4" w:themeColor="accent1"/>
          <w:spacing w:val="10"/>
          <w:sz w:val="21"/>
          <w:szCs w:val="21"/>
          <w:lang w:eastAsia="zh-CN"/>
        </w:rPr>
        <w:t>P</w:t>
      </w:r>
      <w:r>
        <w:rPr>
          <w:rFonts w:ascii="Times New Roman" w:hAnsi="Times New Roman" w:hint="eastAsia"/>
          <w:color w:val="4472C4" w:themeColor="accent1"/>
          <w:spacing w:val="10"/>
          <w:sz w:val="21"/>
          <w:szCs w:val="21"/>
          <w:lang w:eastAsia="zh-CN"/>
        </w:rPr>
        <w:t>age</w:t>
      </w:r>
      <w:r>
        <w:rPr>
          <w:rFonts w:ascii="Times New Roman" w:hAnsi="Times New Roman" w:hint="eastAsia"/>
          <w:color w:val="4472C4" w:themeColor="accent1"/>
          <w:spacing w:val="10"/>
          <w:sz w:val="21"/>
          <w:szCs w:val="21"/>
          <w:lang w:eastAsia="zh-CN"/>
        </w:rPr>
        <w:t>这个结构体是与具体的物理页面相关联的，而不是虚拟页面，所以这个数据结构描述的是暂时性的内容。即使某个应用的数据重复的出现在内存中，也不能保证他</w:t>
      </w:r>
      <w:r w:rsidR="00AF1452">
        <w:rPr>
          <w:rFonts w:ascii="Times New Roman" w:hAnsi="Times New Roman" w:hint="eastAsia"/>
          <w:color w:val="4472C4" w:themeColor="accent1"/>
          <w:spacing w:val="10"/>
          <w:sz w:val="21"/>
          <w:szCs w:val="21"/>
          <w:lang w:eastAsia="zh-CN"/>
        </w:rPr>
        <w:t>总是被联系到同一个数据结构中，因为内存交换等操作会对物理地址的位置产生影响，所以这个结构是为了描述物理页，而不是其中包含的数据。</w:t>
      </w:r>
    </w:p>
    <w:p w14:paraId="619B48C7" w14:textId="6F433B9F" w:rsidR="00AF1452" w:rsidRPr="00D35642" w:rsidRDefault="00AF1452" w:rsidP="007752E6">
      <w:pPr>
        <w:spacing w:after="0" w:line="360" w:lineRule="auto"/>
        <w:ind w:right="88" w:firstLine="415"/>
        <w:jc w:val="both"/>
        <w:rPr>
          <w:rFonts w:ascii="Times New Roman" w:hAnsi="Times New Roman" w:hint="eastAsia"/>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w:t>
      </w:r>
      <w:r>
        <w:rPr>
          <w:rFonts w:ascii="Times New Roman" w:hAnsi="Times New Roman" w:hint="eastAsia"/>
          <w:color w:val="4472C4" w:themeColor="accent1"/>
          <w:spacing w:val="10"/>
          <w:sz w:val="21"/>
          <w:szCs w:val="21"/>
          <w:lang w:eastAsia="zh-CN"/>
        </w:rPr>
        <w:t>是否和反置页表有关</w:t>
      </w:r>
    </w:p>
    <w:p w14:paraId="770E3407" w14:textId="617840FC"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随着用户程序的执行和结束，页框不断地被分配和释放，必然导致在已分配的内存块中分散许多小块空闲页框，即使这些小块空闲页框加起来足以满足所请求的页面，但是要分配一个大块的连续页面可能就无法满足。为此，</w:t>
      </w:r>
      <w:r>
        <w:rPr>
          <w:rFonts w:ascii="Times New Roman" w:hAnsi="Times New Roman"/>
          <w:spacing w:val="10"/>
          <w:sz w:val="21"/>
          <w:szCs w:val="21"/>
          <w:lang w:eastAsia="zh-CN"/>
        </w:rPr>
        <w:t>Linux</w:t>
      </w:r>
      <w:r>
        <w:rPr>
          <w:rFonts w:ascii="Times New Roman" w:hAnsi="Times New Roman"/>
          <w:spacing w:val="10"/>
          <w:sz w:val="21"/>
          <w:szCs w:val="21"/>
          <w:lang w:eastAsia="zh-CN"/>
        </w:rPr>
        <w:t>系统采用著名的伙伴（</w:t>
      </w:r>
      <w:r>
        <w:rPr>
          <w:rFonts w:ascii="Times New Roman" w:hAnsi="Times New Roman"/>
          <w:spacing w:val="10"/>
          <w:sz w:val="21"/>
          <w:szCs w:val="21"/>
          <w:lang w:eastAsia="zh-CN"/>
        </w:rPr>
        <w:t>Buddy</w:t>
      </w:r>
      <w:r>
        <w:rPr>
          <w:rFonts w:ascii="Times New Roman" w:hAnsi="Times New Roman"/>
          <w:spacing w:val="10"/>
          <w:sz w:val="21"/>
          <w:szCs w:val="21"/>
          <w:lang w:eastAsia="zh-CN"/>
        </w:rPr>
        <w:t>）算法来解决碎片问题。</w:t>
      </w:r>
    </w:p>
    <w:p w14:paraId="469A0E92" w14:textId="77777777" w:rsidR="00AF1452" w:rsidRDefault="007752E6" w:rsidP="00AF1452">
      <w:pPr>
        <w:widowControl/>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）管理区管理</w:t>
      </w:r>
    </w:p>
    <w:p w14:paraId="720D8255" w14:textId="3ACEFD36" w:rsidR="00AF1452" w:rsidRPr="00AF1452" w:rsidRDefault="00AF1452" w:rsidP="00AF1452">
      <w:pPr>
        <w:widowControl/>
        <w:rPr>
          <w:rFonts w:ascii="宋体" w:hAnsi="宋体" w:cs="宋体"/>
          <w:sz w:val="24"/>
          <w:szCs w:val="24"/>
          <w:lang w:eastAsia="zh-CN"/>
        </w:rPr>
      </w:pPr>
      <w:r w:rsidRPr="00AF1452">
        <w:rPr>
          <w:rFonts w:ascii="宋体" w:hAnsi="宋体" w:cs="宋体"/>
          <w:sz w:val="24"/>
          <w:szCs w:val="24"/>
          <w:lang w:eastAsia="zh-CN"/>
        </w:rPr>
        <w:fldChar w:fldCharType="begin"/>
      </w:r>
      <w:r w:rsidRPr="00AF1452">
        <w:rPr>
          <w:rFonts w:ascii="宋体" w:hAnsi="宋体" w:cs="宋体"/>
          <w:sz w:val="24"/>
          <w:szCs w:val="24"/>
          <w:lang w:eastAsia="zh-CN"/>
        </w:rPr>
        <w:instrText xml:space="preserve"> INCLUDEPICTURE "C:\\Users\\Dell\\Documents\\Tencent Files\\2130975534\\Image\\C2C\\{64D692F1-3866-057A-2C31-611B68C47508}.jpg" \* MERGEFORMATINET </w:instrText>
      </w:r>
      <w:r w:rsidRPr="00AF1452">
        <w:rPr>
          <w:rFonts w:ascii="宋体" w:hAnsi="宋体" w:cs="宋体"/>
          <w:sz w:val="24"/>
          <w:szCs w:val="24"/>
          <w:lang w:eastAsia="zh-CN"/>
        </w:rPr>
        <w:fldChar w:fldCharType="separate"/>
      </w:r>
      <w:r w:rsidRPr="00AF1452">
        <w:rPr>
          <w:rFonts w:ascii="宋体" w:hAnsi="宋体" w:cs="宋体"/>
          <w:sz w:val="24"/>
          <w:szCs w:val="24"/>
          <w:lang w:eastAsia="zh-CN"/>
        </w:rPr>
        <w:pict w14:anchorId="7DB05DDA">
          <v:shape id="_x0000_i1042" type="#_x0000_t75" alt="" style="width:414pt;height:153pt">
            <v:imagedata r:id="rId83" r:href="rId84"/>
          </v:shape>
        </w:pict>
      </w:r>
      <w:r w:rsidRPr="00AF1452">
        <w:rPr>
          <w:rFonts w:ascii="宋体" w:hAnsi="宋体" w:cs="宋体"/>
          <w:sz w:val="24"/>
          <w:szCs w:val="24"/>
          <w:lang w:eastAsia="zh-CN"/>
        </w:rPr>
        <w:fldChar w:fldCharType="end"/>
      </w:r>
    </w:p>
    <w:p w14:paraId="2B08884B" w14:textId="2D5AE7C0" w:rsidR="00AF1452" w:rsidRDefault="00AF1452" w:rsidP="00AF1452">
      <w:pPr>
        <w:spacing w:after="0" w:line="360" w:lineRule="auto"/>
        <w:ind w:right="88" w:firstLine="415"/>
        <w:jc w:val="both"/>
        <w:rPr>
          <w:rFonts w:ascii="Times New Roman" w:hAnsi="Times New Roman"/>
          <w:color w:val="4472C4" w:themeColor="accent1"/>
          <w:spacing w:val="10"/>
          <w:sz w:val="21"/>
          <w:szCs w:val="21"/>
          <w:lang w:eastAsia="zh-CN"/>
        </w:rPr>
      </w:pPr>
      <w:r w:rsidRPr="00AF1452">
        <w:rPr>
          <w:rFonts w:ascii="Times New Roman" w:hAnsi="Times New Roman" w:hint="eastAsia"/>
          <w:color w:val="4472C4" w:themeColor="accent1"/>
          <w:spacing w:val="10"/>
          <w:sz w:val="21"/>
          <w:szCs w:val="21"/>
          <w:lang w:eastAsia="zh-CN"/>
        </w:rPr>
        <w:t>/</w:t>
      </w:r>
      <w:r w:rsidRPr="00AF1452">
        <w:rPr>
          <w:rFonts w:ascii="Times New Roman" w:hAnsi="Times New Roman"/>
          <w:color w:val="4472C4" w:themeColor="accent1"/>
          <w:spacing w:val="10"/>
          <w:sz w:val="21"/>
          <w:szCs w:val="21"/>
          <w:lang w:eastAsia="zh-CN"/>
        </w:rPr>
        <w:t>/ Linux kernel development p2</w:t>
      </w:r>
      <w:r>
        <w:rPr>
          <w:rFonts w:ascii="Times New Roman" w:hAnsi="Times New Roman"/>
          <w:color w:val="4472C4" w:themeColor="accent1"/>
          <w:spacing w:val="10"/>
          <w:sz w:val="21"/>
          <w:szCs w:val="21"/>
          <w:lang w:eastAsia="zh-CN"/>
        </w:rPr>
        <w:t>60</w:t>
      </w:r>
    </w:p>
    <w:p w14:paraId="13798EFA" w14:textId="77FFBDA8" w:rsidR="00AF1452" w:rsidRDefault="00AF1452" w:rsidP="00AF1452">
      <w:pPr>
        <w:spacing w:after="0" w:line="360" w:lineRule="auto"/>
        <w:ind w:right="88" w:firstLine="415"/>
        <w:jc w:val="both"/>
        <w:rPr>
          <w:rFonts w:ascii="Times New Roman" w:hAnsi="Times New Roman"/>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由于一些硬件的局限性，内核中不能把所有的页面都同样对待，某些页面由于物理地址的特殊性，不能被用作某些工作</w:t>
      </w:r>
      <w:r w:rsidR="00690211">
        <w:rPr>
          <w:rFonts w:ascii="Times New Roman" w:hAnsi="Times New Roman" w:hint="eastAsia"/>
          <w:color w:val="4472C4" w:themeColor="accent1"/>
          <w:spacing w:val="10"/>
          <w:sz w:val="21"/>
          <w:szCs w:val="21"/>
          <w:lang w:eastAsia="zh-CN"/>
        </w:rPr>
        <w:t>，由于这些局限性，内核会把页面分到不</w:t>
      </w:r>
      <w:r w:rsidR="00690211">
        <w:rPr>
          <w:rFonts w:ascii="Times New Roman" w:hAnsi="Times New Roman" w:hint="eastAsia"/>
          <w:color w:val="4472C4" w:themeColor="accent1"/>
          <w:spacing w:val="10"/>
          <w:sz w:val="21"/>
          <w:szCs w:val="21"/>
          <w:lang w:eastAsia="zh-CN"/>
        </w:rPr>
        <w:lastRenderedPageBreak/>
        <w:t>同的管理区，并用</w:t>
      </w:r>
      <w:r w:rsidR="00690211">
        <w:rPr>
          <w:rFonts w:ascii="Times New Roman" w:hAnsi="Times New Roman" w:hint="eastAsia"/>
          <w:color w:val="4472C4" w:themeColor="accent1"/>
          <w:spacing w:val="10"/>
          <w:sz w:val="21"/>
          <w:szCs w:val="21"/>
          <w:lang w:eastAsia="zh-CN"/>
        </w:rPr>
        <w:t>zone</w:t>
      </w:r>
      <w:r w:rsidR="00690211">
        <w:rPr>
          <w:rFonts w:ascii="Times New Roman" w:hAnsi="Times New Roman" w:hint="eastAsia"/>
          <w:color w:val="4472C4" w:themeColor="accent1"/>
          <w:spacing w:val="10"/>
          <w:sz w:val="21"/>
          <w:szCs w:val="21"/>
          <w:lang w:eastAsia="zh-CN"/>
        </w:rPr>
        <w:t>来管理具有相同属性的页面，举例来说，一般</w:t>
      </w:r>
      <w:r w:rsidR="00690211">
        <w:rPr>
          <w:rFonts w:ascii="Times New Roman" w:hAnsi="Times New Roman" w:hint="eastAsia"/>
          <w:color w:val="4472C4" w:themeColor="accent1"/>
          <w:spacing w:val="10"/>
          <w:sz w:val="21"/>
          <w:szCs w:val="21"/>
          <w:lang w:eastAsia="zh-CN"/>
        </w:rPr>
        <w:t>linux</w:t>
      </w:r>
      <w:r w:rsidR="00690211">
        <w:rPr>
          <w:rFonts w:ascii="Times New Roman" w:hAnsi="Times New Roman" w:hint="eastAsia"/>
          <w:color w:val="4472C4" w:themeColor="accent1"/>
          <w:spacing w:val="10"/>
          <w:sz w:val="21"/>
          <w:szCs w:val="21"/>
          <w:lang w:eastAsia="zh-CN"/>
        </w:rPr>
        <w:t>要处理两类由于内存地址引发的硬件缺陷：</w:t>
      </w:r>
    </w:p>
    <w:p w14:paraId="291BCCDF" w14:textId="49AA5738" w:rsidR="00690211" w:rsidRPr="00690211" w:rsidRDefault="00690211" w:rsidP="00690211">
      <w:pPr>
        <w:pStyle w:val="af4"/>
        <w:numPr>
          <w:ilvl w:val="0"/>
          <w:numId w:val="3"/>
        </w:numPr>
        <w:spacing w:after="0" w:line="360" w:lineRule="auto"/>
        <w:ind w:right="88" w:firstLineChars="0"/>
        <w:jc w:val="both"/>
        <w:rPr>
          <w:rFonts w:ascii="Times New Roman" w:hAnsi="Times New Roman"/>
          <w:color w:val="4472C4" w:themeColor="accent1"/>
          <w:spacing w:val="10"/>
          <w:sz w:val="21"/>
          <w:szCs w:val="21"/>
          <w:lang w:eastAsia="zh-CN"/>
        </w:rPr>
      </w:pPr>
      <w:r w:rsidRPr="00690211">
        <w:rPr>
          <w:rFonts w:ascii="Times New Roman" w:hAnsi="Times New Roman" w:hint="eastAsia"/>
          <w:color w:val="4472C4" w:themeColor="accent1"/>
          <w:spacing w:val="10"/>
          <w:sz w:val="21"/>
          <w:szCs w:val="21"/>
          <w:lang w:eastAsia="zh-CN"/>
        </w:rPr>
        <w:t>一些硬件设备中设备只能对一小部分的物理地址进行</w:t>
      </w:r>
      <w:r w:rsidRPr="00690211">
        <w:rPr>
          <w:rFonts w:ascii="Times New Roman" w:hAnsi="Times New Roman" w:hint="eastAsia"/>
          <w:color w:val="4472C4" w:themeColor="accent1"/>
          <w:spacing w:val="10"/>
          <w:sz w:val="21"/>
          <w:szCs w:val="21"/>
          <w:lang w:eastAsia="zh-CN"/>
        </w:rPr>
        <w:t>DMA</w:t>
      </w:r>
      <w:r w:rsidRPr="00690211">
        <w:rPr>
          <w:rFonts w:ascii="Times New Roman" w:hAnsi="Times New Roman" w:hint="eastAsia"/>
          <w:color w:val="4472C4" w:themeColor="accent1"/>
          <w:spacing w:val="10"/>
          <w:sz w:val="21"/>
          <w:szCs w:val="21"/>
          <w:lang w:eastAsia="zh-CN"/>
        </w:rPr>
        <w:t>操作</w:t>
      </w:r>
    </w:p>
    <w:p w14:paraId="76EEF6BD" w14:textId="3A87B796" w:rsidR="007752E6" w:rsidRPr="00690211" w:rsidRDefault="00690211" w:rsidP="00690211">
      <w:pPr>
        <w:pStyle w:val="af4"/>
        <w:numPr>
          <w:ilvl w:val="0"/>
          <w:numId w:val="3"/>
        </w:numPr>
        <w:spacing w:after="0" w:line="360" w:lineRule="auto"/>
        <w:ind w:right="88" w:firstLineChars="0"/>
        <w:jc w:val="both"/>
        <w:rPr>
          <w:rFonts w:ascii="Times New Roman" w:hAnsi="Times New Roman" w:hint="eastAsia"/>
          <w:color w:val="4472C4" w:themeColor="accent1"/>
          <w:spacing w:val="10"/>
          <w:sz w:val="21"/>
          <w:szCs w:val="21"/>
          <w:lang w:eastAsia="zh-CN"/>
        </w:rPr>
      </w:pPr>
      <w:r>
        <w:rPr>
          <w:rFonts w:ascii="Times New Roman" w:hAnsi="Times New Roman" w:hint="eastAsia"/>
          <w:color w:val="4472C4" w:themeColor="accent1"/>
          <w:spacing w:val="10"/>
          <w:sz w:val="21"/>
          <w:szCs w:val="21"/>
          <w:lang w:eastAsia="zh-CN"/>
        </w:rPr>
        <w:t>某些架构的物理地址范围大于逻辑地址范，所以某些物理内存无法永久的映射到系统的地址空间</w:t>
      </w:r>
    </w:p>
    <w:p w14:paraId="487C96CA" w14:textId="30BDE33F"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管理区</w:t>
      </w:r>
      <w:r>
        <w:rPr>
          <w:rFonts w:ascii="Times New Roman" w:hAnsi="Times New Roman"/>
          <w:spacing w:val="10"/>
          <w:sz w:val="21"/>
          <w:szCs w:val="21"/>
          <w:lang w:eastAsia="zh-CN"/>
        </w:rPr>
        <w:t>(ZONE)</w:t>
      </w:r>
      <w:r>
        <w:rPr>
          <w:rFonts w:ascii="Times New Roman" w:hAnsi="Times New Roman"/>
          <w:spacing w:val="10"/>
          <w:sz w:val="21"/>
          <w:szCs w:val="21"/>
          <w:lang w:eastAsia="zh-CN"/>
        </w:rPr>
        <w:t>位于同一个存储节点内，所有页框被划分成</w:t>
      </w:r>
      <w:r>
        <w:rPr>
          <w:rFonts w:ascii="Times New Roman" w:hAnsi="Times New Roman"/>
          <w:spacing w:val="10"/>
          <w:sz w:val="21"/>
          <w:szCs w:val="21"/>
          <w:lang w:eastAsia="zh-CN"/>
        </w:rPr>
        <w:t>3</w:t>
      </w:r>
      <w:r>
        <w:rPr>
          <w:rFonts w:ascii="Times New Roman" w:hAnsi="Times New Roman"/>
          <w:spacing w:val="10"/>
          <w:sz w:val="21"/>
          <w:szCs w:val="21"/>
          <w:lang w:eastAsia="zh-CN"/>
        </w:rPr>
        <w:t>个区：</w:t>
      </w:r>
      <w:r>
        <w:rPr>
          <w:rFonts w:ascii="Times New Roman" w:hAnsi="Times New Roman"/>
          <w:spacing w:val="10"/>
          <w:sz w:val="21"/>
          <w:szCs w:val="21"/>
          <w:lang w:eastAsia="zh-CN"/>
        </w:rPr>
        <w:t>ZONE_DMA</w:t>
      </w:r>
      <w:r>
        <w:rPr>
          <w:rFonts w:ascii="Times New Roman" w:hAnsi="Times New Roman"/>
          <w:spacing w:val="10"/>
          <w:sz w:val="21"/>
          <w:szCs w:val="21"/>
          <w:lang w:eastAsia="zh-CN"/>
        </w:rPr>
        <w:t>区，物理地址低于</w:t>
      </w:r>
      <w:r>
        <w:rPr>
          <w:rFonts w:ascii="Times New Roman" w:hAnsi="Times New Roman"/>
          <w:spacing w:val="10"/>
          <w:sz w:val="21"/>
          <w:szCs w:val="21"/>
          <w:lang w:eastAsia="zh-CN"/>
        </w:rPr>
        <w:t>16 MB</w:t>
      </w:r>
      <w:r>
        <w:rPr>
          <w:rFonts w:ascii="Times New Roman" w:hAnsi="Times New Roman"/>
          <w:spacing w:val="10"/>
          <w:sz w:val="21"/>
          <w:szCs w:val="21"/>
          <w:lang w:eastAsia="zh-CN"/>
        </w:rPr>
        <w:t>，专供</w:t>
      </w:r>
      <w:r>
        <w:rPr>
          <w:rFonts w:ascii="Times New Roman" w:hAnsi="Times New Roman"/>
          <w:spacing w:val="10"/>
          <w:sz w:val="21"/>
          <w:szCs w:val="21"/>
          <w:lang w:eastAsia="zh-CN"/>
        </w:rPr>
        <w:t>DMA</w:t>
      </w:r>
      <w:r>
        <w:rPr>
          <w:rFonts w:ascii="Times New Roman" w:hAnsi="Times New Roman"/>
          <w:spacing w:val="10"/>
          <w:sz w:val="21"/>
          <w:szCs w:val="21"/>
          <w:lang w:eastAsia="zh-CN"/>
        </w:rPr>
        <w:t>使用；</w:t>
      </w:r>
      <w:r>
        <w:rPr>
          <w:rFonts w:ascii="Times New Roman" w:hAnsi="Times New Roman"/>
          <w:spacing w:val="10"/>
          <w:sz w:val="21"/>
          <w:szCs w:val="21"/>
          <w:lang w:eastAsia="zh-CN"/>
        </w:rPr>
        <w:t xml:space="preserve">ZONE_NORMAL </w:t>
      </w:r>
      <w:r>
        <w:rPr>
          <w:rFonts w:ascii="Times New Roman" w:hAnsi="Times New Roman"/>
          <w:spacing w:val="10"/>
          <w:sz w:val="21"/>
          <w:szCs w:val="21"/>
          <w:lang w:eastAsia="zh-CN"/>
        </w:rPr>
        <w:t>区，物理地址介于</w:t>
      </w:r>
      <w:r>
        <w:rPr>
          <w:rFonts w:ascii="Times New Roman" w:hAnsi="Times New Roman"/>
          <w:spacing w:val="10"/>
          <w:sz w:val="21"/>
          <w:szCs w:val="21"/>
          <w:lang w:eastAsia="zh-CN"/>
        </w:rPr>
        <w:t>16 MB-896 MB</w:t>
      </w:r>
      <w:r>
        <w:rPr>
          <w:rFonts w:ascii="Times New Roman" w:hAnsi="Times New Roman"/>
          <w:spacing w:val="10"/>
          <w:sz w:val="21"/>
          <w:szCs w:val="21"/>
          <w:lang w:eastAsia="zh-CN"/>
        </w:rPr>
        <w:t>，被内核直接映射；</w:t>
      </w:r>
      <w:r>
        <w:rPr>
          <w:rFonts w:ascii="Times New Roman" w:hAnsi="Times New Roman"/>
          <w:spacing w:val="10"/>
          <w:sz w:val="21"/>
          <w:szCs w:val="21"/>
          <w:lang w:eastAsia="zh-CN"/>
        </w:rPr>
        <w:t>ZONE_HIGHMEM</w:t>
      </w:r>
      <w:r>
        <w:rPr>
          <w:rFonts w:ascii="Times New Roman" w:hAnsi="Times New Roman"/>
          <w:spacing w:val="10"/>
          <w:sz w:val="21"/>
          <w:szCs w:val="21"/>
          <w:lang w:eastAsia="zh-CN"/>
        </w:rPr>
        <w:t>区，物理地址大于</w:t>
      </w:r>
      <w:r>
        <w:rPr>
          <w:rFonts w:ascii="Times New Roman" w:hAnsi="Times New Roman"/>
          <w:spacing w:val="10"/>
          <w:sz w:val="21"/>
          <w:szCs w:val="21"/>
          <w:lang w:eastAsia="zh-CN"/>
        </w:rPr>
        <w:t>896 MB</w:t>
      </w:r>
      <w:r>
        <w:rPr>
          <w:rFonts w:ascii="Times New Roman" w:hAnsi="Times New Roman"/>
          <w:spacing w:val="10"/>
          <w:sz w:val="21"/>
          <w:szCs w:val="21"/>
          <w:lang w:eastAsia="zh-CN"/>
        </w:rPr>
        <w:t>，内核不能直接映射区。设置</w:t>
      </w:r>
      <w:r>
        <w:rPr>
          <w:rFonts w:ascii="Times New Roman" w:hAnsi="Times New Roman"/>
          <w:spacing w:val="10"/>
          <w:sz w:val="21"/>
          <w:szCs w:val="21"/>
          <w:lang w:eastAsia="zh-CN"/>
        </w:rPr>
        <w:t xml:space="preserve">ZONE_DMA </w:t>
      </w:r>
      <w:r>
        <w:rPr>
          <w:rFonts w:ascii="Times New Roman" w:hAnsi="Times New Roman"/>
          <w:spacing w:val="10"/>
          <w:sz w:val="21"/>
          <w:szCs w:val="21"/>
          <w:lang w:eastAsia="zh-CN"/>
        </w:rPr>
        <w:t>是保证磁盘</w:t>
      </w:r>
      <w:r>
        <w:rPr>
          <w:rFonts w:ascii="Times New Roman" w:hAnsi="Times New Roman"/>
          <w:spacing w:val="10"/>
          <w:sz w:val="21"/>
          <w:szCs w:val="21"/>
          <w:lang w:eastAsia="zh-CN"/>
        </w:rPr>
        <w:t>I/O</w:t>
      </w:r>
      <w:r>
        <w:rPr>
          <w:rFonts w:ascii="Times New Roman" w:hAnsi="Times New Roman"/>
          <w:spacing w:val="10"/>
          <w:sz w:val="21"/>
          <w:szCs w:val="21"/>
          <w:lang w:eastAsia="zh-CN"/>
        </w:rPr>
        <w:t>操作所需的连续物理页框；用户进程申请页框时，先选定存储节点，再到</w:t>
      </w:r>
      <w:r>
        <w:rPr>
          <w:rFonts w:ascii="Times New Roman" w:hAnsi="Times New Roman"/>
          <w:spacing w:val="10"/>
          <w:sz w:val="21"/>
          <w:szCs w:val="21"/>
          <w:lang w:eastAsia="zh-CN"/>
        </w:rPr>
        <w:t>HIGHMEM</w:t>
      </w:r>
      <w:r>
        <w:rPr>
          <w:rFonts w:ascii="Times New Roman" w:hAnsi="Times New Roman"/>
          <w:spacing w:val="10"/>
          <w:sz w:val="21"/>
          <w:szCs w:val="21"/>
          <w:lang w:eastAsia="zh-CN"/>
        </w:rPr>
        <w:t>内存区选，若不能满足要求，依次再尝试</w:t>
      </w:r>
      <w:r>
        <w:rPr>
          <w:rFonts w:ascii="Times New Roman" w:hAnsi="Times New Roman"/>
          <w:spacing w:val="10"/>
          <w:sz w:val="21"/>
          <w:szCs w:val="21"/>
          <w:lang w:eastAsia="zh-CN"/>
        </w:rPr>
        <w:t>NORMAL</w:t>
      </w:r>
      <w:r>
        <w:rPr>
          <w:rFonts w:ascii="Times New Roman" w:hAnsi="Times New Roman"/>
          <w:spacing w:val="10"/>
          <w:sz w:val="21"/>
          <w:szCs w:val="21"/>
          <w:lang w:eastAsia="zh-CN"/>
        </w:rPr>
        <w:t>、</w:t>
      </w:r>
      <w:r>
        <w:rPr>
          <w:rFonts w:ascii="Times New Roman" w:hAnsi="Times New Roman"/>
          <w:spacing w:val="10"/>
          <w:sz w:val="21"/>
          <w:szCs w:val="21"/>
          <w:lang w:eastAsia="zh-CN"/>
        </w:rPr>
        <w:t>DMA</w:t>
      </w:r>
      <w:r>
        <w:rPr>
          <w:rFonts w:ascii="Times New Roman" w:hAnsi="Times New Roman"/>
          <w:spacing w:val="10"/>
          <w:sz w:val="21"/>
          <w:szCs w:val="21"/>
          <w:lang w:eastAsia="zh-CN"/>
        </w:rPr>
        <w:t>内存区。</w:t>
      </w:r>
      <w:r>
        <w:rPr>
          <w:rFonts w:ascii="Times New Roman" w:hAnsi="Times New Roman"/>
          <w:noProof/>
          <w:spacing w:val="10"/>
          <w:sz w:val="21"/>
          <w:szCs w:val="21"/>
          <w:lang w:eastAsia="zh-CN"/>
        </w:rPr>
        <mc:AlternateContent>
          <mc:Choice Requires="wpg">
            <w:drawing>
              <wp:anchor distT="0" distB="0" distL="114300" distR="114300" simplePos="0" relativeHeight="251704320" behindDoc="1" locked="0" layoutInCell="1" allowOverlap="1" wp14:anchorId="470BC866" wp14:editId="38D72547">
                <wp:simplePos x="0" y="0"/>
                <wp:positionH relativeFrom="page">
                  <wp:posOffset>3369310</wp:posOffset>
                </wp:positionH>
                <wp:positionV relativeFrom="paragraph">
                  <wp:posOffset>321945</wp:posOffset>
                </wp:positionV>
                <wp:extent cx="34925" cy="1270"/>
                <wp:effectExtent l="3810" t="4445" r="12065" b="6985"/>
                <wp:wrapNone/>
                <wp:docPr id="634" name="组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 cy="1270"/>
                          <a:chOff x="5306" y="507"/>
                          <a:chExt cx="55" cy="2"/>
                        </a:xfrm>
                      </wpg:grpSpPr>
                      <wps:wsp>
                        <wps:cNvPr id="635" name="任意多边形 34"/>
                        <wps:cNvSpPr>
                          <a:spLocks/>
                        </wps:cNvSpPr>
                        <wps:spPr bwMode="auto">
                          <a:xfrm>
                            <a:off x="5306" y="507"/>
                            <a:ext cx="55" cy="2"/>
                          </a:xfrm>
                          <a:custGeom>
                            <a:avLst/>
                            <a:gdLst>
                              <a:gd name="T0" fmla="+- 0 5306 5306"/>
                              <a:gd name="T1" fmla="*/ T0 w 55"/>
                              <a:gd name="T2" fmla="+- 0 5362 5306"/>
                              <a:gd name="T3" fmla="*/ T2 w 55"/>
                            </a:gdLst>
                            <a:ahLst/>
                            <a:cxnLst>
                              <a:cxn ang="0">
                                <a:pos x="T1" y="0"/>
                              </a:cxn>
                              <a:cxn ang="0">
                                <a:pos x="T3" y="0"/>
                              </a:cxn>
                            </a:cxnLst>
                            <a:rect l="0" t="0" r="r" b="b"/>
                            <a:pathLst>
                              <a:path w="55">
                                <a:moveTo>
                                  <a:pt x="0" y="0"/>
                                </a:moveTo>
                                <a:lnTo>
                                  <a:pt x="56" y="0"/>
                                </a:lnTo>
                              </a:path>
                            </a:pathLst>
                          </a:custGeom>
                          <a:noFill/>
                          <a:ln w="1524"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43C1F43A" id="_x7ec4__x0020_634" o:spid="_x0000_s1026" style="position:absolute;left:0;text-align:left;margin-left:265.3pt;margin-top:25.35pt;width:2.75pt;height:.1pt;z-index:-251612160;mso-position-horizontal-relative:page" coordorigin="5306,507" coordsize="5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">
                <v:polyline id="_x4efb__x610f__x591a__x8fb9__x5f62__x0020_34" o:spid="_x0000_s1027" style="position:absolute;visibility:visible;mso-wrap-style:square;v-text-anchor:top" points="5306,507,5362,507" coordsize="5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qmRnxgAA&#10;ANwAAAAPAAAAZHJzL2Rvd25yZXYueG1sRI/NasMwEITvhbyD2EBujZwam+JGCSGlUHoo2A2B3BZr&#10;/UOtlbAUx3n7qlDocZiZb5jtfjaDmGj0vWUFm3UCgri2uudWwenr7fEZhA/IGgfLpOBOHva7xcMW&#10;C21vXNJUhVZECPsCFXQhuEJKX3dk0K+tI45eY0eDIcqxlXrEW4SbQT4lSS4N9hwXOnR07Kj+rq5G&#10;wet0rrK6aS5l5eb0wyXXzan9VGq1nA8vIALN4T/8137XCvI0g98z8QjI3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5qmRnxgAAANwAAAAPAAAAAAAAAAAAAAAAAJcCAABkcnMv&#10;ZG93bnJldi54bWxQSwUGAAAAAAQABAD1AAAAigMAAAAA&#10;" filled="f" strokeweight=".12pt">
                  <v:path arrowok="t" o:connecttype="custom" o:connectlocs="0,0;56,0" o:connectangles="0,0"/>
                </v:polyline>
                <w10:wrap anchorx="page"/>
              </v:group>
            </w:pict>
          </mc:Fallback>
        </mc:AlternateContent>
      </w:r>
      <w:r>
        <w:rPr>
          <w:rFonts w:ascii="Times New Roman" w:hAnsi="Times New Roman"/>
          <w:spacing w:val="10"/>
          <w:sz w:val="21"/>
          <w:szCs w:val="21"/>
          <w:lang w:eastAsia="zh-CN"/>
        </w:rPr>
        <w:t>每个管理区都有数据结构</w:t>
      </w:r>
      <w:r>
        <w:rPr>
          <w:rFonts w:ascii="Times New Roman" w:hAnsi="Times New Roman"/>
          <w:spacing w:val="10"/>
          <w:sz w:val="21"/>
          <w:szCs w:val="21"/>
          <w:lang w:eastAsia="zh-CN"/>
        </w:rPr>
        <w:t>zone_struct</w:t>
      </w:r>
      <w:r>
        <w:rPr>
          <w:rFonts w:ascii="Times New Roman" w:hAnsi="Times New Roman"/>
          <w:spacing w:val="10"/>
          <w:sz w:val="21"/>
          <w:szCs w:val="21"/>
          <w:lang w:eastAsia="zh-CN"/>
        </w:rPr>
        <w:t>，其中含有一组空闲区队列，空闲区的管理则采用伙伴算法，其内容有：</w:t>
      </w:r>
      <w:r>
        <w:rPr>
          <w:rFonts w:ascii="Times New Roman" w:hAnsi="Times New Roman"/>
          <w:spacing w:val="10"/>
          <w:sz w:val="21"/>
          <w:szCs w:val="21"/>
          <w:lang w:eastAsia="zh-CN"/>
        </w:rPr>
        <w:t>ZONE</w:t>
      </w:r>
      <w:r>
        <w:rPr>
          <w:rFonts w:ascii="Times New Roman" w:hAnsi="Times New Roman"/>
          <w:spacing w:val="10"/>
          <w:sz w:val="21"/>
          <w:szCs w:val="21"/>
          <w:lang w:eastAsia="zh-CN"/>
        </w:rPr>
        <w:t>自旋锁、此区在</w:t>
      </w:r>
      <w:r>
        <w:rPr>
          <w:rFonts w:ascii="Times New Roman" w:hAnsi="Times New Roman"/>
          <w:spacing w:val="10"/>
          <w:sz w:val="21"/>
          <w:szCs w:val="21"/>
          <w:lang w:eastAsia="zh-CN"/>
        </w:rPr>
        <w:t>mem_map</w:t>
      </w:r>
      <w:r>
        <w:rPr>
          <w:rFonts w:ascii="Times New Roman" w:hAnsi="Times New Roman"/>
          <w:spacing w:val="10"/>
          <w:sz w:val="21"/>
          <w:szCs w:val="21"/>
          <w:lang w:eastAsia="zh-CN"/>
        </w:rPr>
        <w:t>中的起始页框号和下标、空闲区页框数、空闲区位图、伙伴系统中空闲页框链表数组、此区所在存储节点、此区内存映射表、此区起始物理地址、管理区物理内存大小等。内存的管理区分配程序分别管理每个管理区，包括各自的页框高速缓存与伙伴系统。</w:t>
      </w:r>
    </w:p>
    <w:p w14:paraId="6EB18D09"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）存储节点管理</w:t>
      </w:r>
    </w:p>
    <w:p w14:paraId="2C7C815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存储节点</w:t>
      </w:r>
      <w:r>
        <w:rPr>
          <w:rFonts w:ascii="Times New Roman" w:hAnsi="Times New Roman"/>
          <w:spacing w:val="10"/>
          <w:sz w:val="21"/>
          <w:szCs w:val="21"/>
          <w:lang w:eastAsia="zh-CN"/>
        </w:rPr>
        <w:t>(NODE)</w:t>
      </w:r>
      <w:r>
        <w:rPr>
          <w:rFonts w:ascii="Times New Roman" w:hAnsi="Times New Roman"/>
          <w:spacing w:val="10"/>
          <w:sz w:val="21"/>
          <w:szCs w:val="21"/>
          <w:lang w:eastAsia="zh-CN"/>
        </w:rPr>
        <w:t>为非均质存储结构而设置，</w:t>
      </w:r>
      <w:r>
        <w:rPr>
          <w:rFonts w:ascii="Times New Roman" w:hAnsi="Times New Roman"/>
          <w:spacing w:val="10"/>
          <w:sz w:val="21"/>
          <w:szCs w:val="21"/>
          <w:lang w:eastAsia="zh-CN"/>
        </w:rPr>
        <w:t>IntelX86</w:t>
      </w:r>
      <w:r>
        <w:rPr>
          <w:rFonts w:ascii="Times New Roman" w:hAnsi="Times New Roman"/>
          <w:spacing w:val="10"/>
          <w:sz w:val="21"/>
          <w:szCs w:val="21"/>
          <w:lang w:eastAsia="zh-CN"/>
        </w:rPr>
        <w:t>平台上只有一个节点。</w:t>
      </w:r>
      <w:r>
        <w:rPr>
          <w:rFonts w:ascii="Times New Roman" w:hAnsi="Times New Roman"/>
          <w:spacing w:val="10"/>
          <w:sz w:val="21"/>
          <w:szCs w:val="21"/>
          <w:lang w:eastAsia="zh-CN"/>
        </w:rPr>
        <w:t>pglist data</w:t>
      </w:r>
      <w:r>
        <w:rPr>
          <w:rFonts w:ascii="Times New Roman" w:hAnsi="Times New Roman"/>
          <w:spacing w:val="10"/>
          <w:sz w:val="21"/>
          <w:szCs w:val="21"/>
          <w:lang w:eastAsia="zh-CN"/>
        </w:rPr>
        <w:t>是为执行跨节点操作而建立的结构体，其内容有：存储节点的管理区数组、存储节点内存映射表、存储节点管理区数目、位示图表示的有效地址、存储节点起始物理地址、存储节点物理内存大小、下一存储节点指针等。</w:t>
      </w:r>
    </w:p>
    <w:p w14:paraId="3F79BB65" w14:textId="77777777" w:rsidR="007752E6" w:rsidRDefault="007752E6" w:rsidP="007752E6">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2</w:t>
      </w:r>
      <w:r>
        <w:rPr>
          <w:rFonts w:ascii="Times New Roman" w:hAnsi="Times New Roman"/>
          <w:b/>
          <w:bCs/>
          <w:spacing w:val="10"/>
          <w:sz w:val="21"/>
          <w:szCs w:val="21"/>
          <w:lang w:eastAsia="zh-CN"/>
        </w:rPr>
        <w:t>．伙伴算法</w:t>
      </w:r>
    </w:p>
    <w:p w14:paraId="3C16E9A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系统采用请求分页虚存管理，分配时页框并不需要连续，然而，在执行</w:t>
      </w:r>
      <w:r>
        <w:rPr>
          <w:rFonts w:ascii="Times New Roman" w:hAnsi="Times New Roman"/>
          <w:spacing w:val="10"/>
          <w:sz w:val="21"/>
          <w:szCs w:val="21"/>
          <w:lang w:eastAsia="zh-CN"/>
        </w:rPr>
        <w:t>I/O</w:t>
      </w:r>
      <w:r>
        <w:rPr>
          <w:rFonts w:ascii="Times New Roman" w:hAnsi="Times New Roman"/>
          <w:spacing w:val="10"/>
          <w:sz w:val="21"/>
          <w:szCs w:val="21"/>
          <w:lang w:eastAsia="zh-CN"/>
        </w:rPr>
        <w:t>操作时，会绕过分页机制，要求获得地址连续的页框，直接实现磁盘与内存间的</w:t>
      </w:r>
      <w:r>
        <w:rPr>
          <w:rFonts w:ascii="Times New Roman" w:hAnsi="Times New Roman"/>
          <w:spacing w:val="10"/>
          <w:sz w:val="21"/>
          <w:szCs w:val="21"/>
          <w:lang w:eastAsia="zh-CN"/>
        </w:rPr>
        <w:t>DMA</w:t>
      </w:r>
      <w:r>
        <w:rPr>
          <w:rFonts w:ascii="Times New Roman" w:hAnsi="Times New Roman"/>
          <w:spacing w:val="10"/>
          <w:sz w:val="21"/>
          <w:szCs w:val="21"/>
          <w:lang w:eastAsia="zh-CN"/>
        </w:rPr>
        <w:t>数据传送。为此，引进伙伴系统，使用</w:t>
      </w:r>
      <w:r>
        <w:rPr>
          <w:rFonts w:ascii="Times New Roman" w:hAnsi="Times New Roman"/>
          <w:spacing w:val="10"/>
          <w:sz w:val="21"/>
          <w:szCs w:val="21"/>
          <w:lang w:eastAsia="zh-CN"/>
        </w:rPr>
        <w:t>buddy</w:t>
      </w:r>
      <w:r>
        <w:rPr>
          <w:rFonts w:ascii="Times New Roman" w:hAnsi="Times New Roman"/>
          <w:spacing w:val="10"/>
          <w:sz w:val="21"/>
          <w:szCs w:val="21"/>
          <w:lang w:eastAsia="zh-CN"/>
        </w:rPr>
        <w:t>算法来实现内存页框</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的分配与回收。其主要数据结构有：位图、空闲链表、页框数组，见图</w:t>
      </w:r>
      <w:r>
        <w:rPr>
          <w:rFonts w:ascii="Times New Roman" w:hAnsi="Times New Roman"/>
          <w:spacing w:val="10"/>
          <w:sz w:val="21"/>
          <w:szCs w:val="21"/>
          <w:lang w:eastAsia="zh-CN"/>
        </w:rPr>
        <w:t>4-21</w:t>
      </w:r>
      <w:r>
        <w:rPr>
          <w:rFonts w:ascii="Times New Roman" w:hAnsi="Times New Roman"/>
          <w:spacing w:val="10"/>
          <w:sz w:val="21"/>
          <w:szCs w:val="21"/>
          <w:lang w:eastAsia="zh-CN"/>
        </w:rPr>
        <w:t>。</w:t>
      </w:r>
    </w:p>
    <w:p w14:paraId="560EB54F" w14:textId="35DA3EC1" w:rsidR="007752E6" w:rsidRDefault="007752E6" w:rsidP="007752E6">
      <w:pPr>
        <w:spacing w:after="0" w:line="217" w:lineRule="auto"/>
        <w:ind w:right="48"/>
        <w:jc w:val="both"/>
        <w:rPr>
          <w:rFonts w:ascii="Times New Roman" w:hAnsi="Times New Roman"/>
          <w:spacing w:val="10"/>
          <w:sz w:val="21"/>
          <w:szCs w:val="21"/>
          <w:lang w:eastAsia="zh-CN"/>
        </w:rPr>
      </w:pPr>
      <w:r>
        <w:rPr>
          <w:noProof/>
          <w:lang w:eastAsia="zh-CN"/>
        </w:rPr>
        <w:lastRenderedPageBreak/>
        <w:drawing>
          <wp:inline distT="0" distB="0" distL="0" distR="0" wp14:anchorId="56B169F6" wp14:editId="45A0689E">
            <wp:extent cx="5123180" cy="2263140"/>
            <wp:effectExtent l="0" t="0" r="762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3180" cy="2263140"/>
                    </a:xfrm>
                    <a:prstGeom prst="rect">
                      <a:avLst/>
                    </a:prstGeom>
                    <a:noFill/>
                    <a:ln>
                      <a:noFill/>
                    </a:ln>
                    <a:effectLst/>
                  </pic:spPr>
                </pic:pic>
              </a:graphicData>
            </a:graphic>
          </wp:inline>
        </w:drawing>
      </w:r>
    </w:p>
    <w:p w14:paraId="0D4E8B64" w14:textId="77777777" w:rsidR="007752E6" w:rsidRDefault="007752E6" w:rsidP="007752E6">
      <w:pPr>
        <w:spacing w:before="15"/>
        <w:jc w:val="both"/>
        <w:rPr>
          <w:rFonts w:ascii="Times New Roman" w:hAnsi="Times New Roman"/>
          <w:spacing w:val="10"/>
          <w:sz w:val="20"/>
          <w:szCs w:val="20"/>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这是第五版教材印刷原图</w:t>
      </w:r>
      <w:r w:rsidRPr="008755B7">
        <w:rPr>
          <w:rFonts w:ascii="Times New Roman" w:hAnsi="Times New Roman"/>
          <w:b/>
          <w:color w:val="FF0000"/>
          <w:spacing w:val="10"/>
          <w:sz w:val="24"/>
          <w:szCs w:val="18"/>
          <w:lang w:eastAsia="zh-CN"/>
        </w:rPr>
        <w:t xml:space="preserve">             </w:t>
      </w:r>
      <w:r>
        <w:rPr>
          <w:rFonts w:ascii="Times New Roman" w:hAnsi="Times New Roman"/>
          <w:spacing w:val="10"/>
          <w:sz w:val="20"/>
          <w:szCs w:val="20"/>
          <w:lang w:eastAsia="zh-CN"/>
        </w:rPr>
        <w:t xml:space="preserve">        </w:t>
      </w:r>
    </w:p>
    <w:p w14:paraId="19464031" w14:textId="1AF396EF" w:rsidR="007752E6" w:rsidRDefault="007752E6" w:rsidP="007752E6">
      <w:pPr>
        <w:spacing w:after="0" w:line="360" w:lineRule="auto"/>
        <w:ind w:right="88" w:firstLine="415"/>
        <w:jc w:val="both"/>
        <w:rPr>
          <w:noProof/>
        </w:rPr>
      </w:pPr>
      <w:r w:rsidRPr="00DD622C">
        <w:rPr>
          <w:noProof/>
          <w:lang w:eastAsia="zh-CN"/>
        </w:rPr>
        <w:drawing>
          <wp:inline distT="0" distB="0" distL="0" distR="0" wp14:anchorId="6F3AF4EE" wp14:editId="52E449E4">
            <wp:extent cx="6122035" cy="2730500"/>
            <wp:effectExtent l="0" t="0" r="0" b="1270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2035" cy="2730500"/>
                    </a:xfrm>
                    <a:prstGeom prst="rect">
                      <a:avLst/>
                    </a:prstGeom>
                    <a:noFill/>
                    <a:ln>
                      <a:noFill/>
                    </a:ln>
                  </pic:spPr>
                </pic:pic>
              </a:graphicData>
            </a:graphic>
          </wp:inline>
        </w:drawing>
      </w:r>
    </w:p>
    <w:p w14:paraId="37194881" w14:textId="77777777"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commentRangeStart w:id="37"/>
      <w:r w:rsidRPr="008755B7">
        <w:rPr>
          <w:rFonts w:ascii="Times New Roman" w:hAnsi="Times New Roman"/>
          <w:b/>
          <w:color w:val="FF0000"/>
          <w:spacing w:val="10"/>
          <w:sz w:val="24"/>
          <w:szCs w:val="18"/>
          <w:lang w:eastAsia="zh-CN"/>
        </w:rPr>
        <w:t>Operating System Concepts (9th Edition), page 437</w:t>
      </w:r>
      <w:commentRangeEnd w:id="37"/>
      <w:r w:rsidRPr="008755B7">
        <w:rPr>
          <w:spacing w:val="10"/>
          <w:sz w:val="24"/>
          <w:szCs w:val="18"/>
          <w:lang w:eastAsia="zh-CN"/>
        </w:rPr>
        <w:commentReference w:id="37"/>
      </w:r>
    </w:p>
    <w:p w14:paraId="5FFF5940" w14:textId="77777777"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b/>
          <w:color w:val="FF0000"/>
          <w:spacing w:val="10"/>
          <w:sz w:val="24"/>
          <w:szCs w:val="18"/>
          <w:lang w:eastAsia="zh-CN"/>
        </w:rPr>
        <w:t>/</w:t>
      </w:r>
      <w:r w:rsidRPr="008755B7">
        <w:rPr>
          <w:rFonts w:ascii="Times New Roman" w:hAnsi="Times New Roman" w:hint="eastAsia"/>
          <w:b/>
          <w:color w:val="FF0000"/>
          <w:spacing w:val="10"/>
          <w:sz w:val="24"/>
          <w:szCs w:val="18"/>
          <w:lang w:eastAsia="zh-CN"/>
        </w:rPr>
        <w:t>对伙伴系统的介绍</w:t>
      </w:r>
    </w:p>
    <w:p w14:paraId="620FC4AA"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p>
    <w:p w14:paraId="11F8947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 (1)</w:t>
      </w:r>
      <w:r>
        <w:rPr>
          <w:rFonts w:ascii="Times New Roman" w:hAnsi="Times New Roman"/>
          <w:spacing w:val="10"/>
          <w:sz w:val="21"/>
          <w:szCs w:val="21"/>
          <w:lang w:eastAsia="zh-CN"/>
        </w:rPr>
        <w:t>页框数组</w:t>
      </w:r>
    </w:p>
    <w:p w14:paraId="0865340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页框</w:t>
      </w:r>
      <w:r>
        <w:rPr>
          <w:rFonts w:ascii="Times New Roman" w:hAnsi="Times New Roman"/>
          <w:spacing w:val="10"/>
          <w:sz w:val="21"/>
          <w:szCs w:val="21"/>
          <w:lang w:eastAsia="zh-CN"/>
        </w:rPr>
        <w:t>page</w:t>
      </w:r>
      <w:r>
        <w:rPr>
          <w:rFonts w:ascii="Times New Roman" w:hAnsi="Times New Roman"/>
          <w:spacing w:val="10"/>
          <w:sz w:val="21"/>
          <w:szCs w:val="21"/>
          <w:lang w:eastAsia="zh-CN"/>
        </w:rPr>
        <w:t>结构的数组为</w:t>
      </w:r>
      <w:r>
        <w:rPr>
          <w:rFonts w:ascii="Times New Roman" w:hAnsi="Times New Roman"/>
          <w:spacing w:val="10"/>
          <w:sz w:val="21"/>
          <w:szCs w:val="21"/>
          <w:lang w:eastAsia="zh-CN"/>
        </w:rPr>
        <w:t>mem_map[]</w:t>
      </w:r>
      <w:r>
        <w:rPr>
          <w:rFonts w:ascii="Times New Roman" w:hAnsi="Times New Roman"/>
          <w:spacing w:val="10"/>
          <w:sz w:val="21"/>
          <w:szCs w:val="21"/>
          <w:lang w:eastAsia="zh-CN"/>
        </w:rPr>
        <w:t>。</w:t>
      </w:r>
    </w:p>
    <w:p w14:paraId="2D891E3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(2)</w:t>
      </w:r>
      <w:r>
        <w:rPr>
          <w:rFonts w:ascii="Times New Roman" w:hAnsi="Times New Roman"/>
          <w:spacing w:val="10"/>
          <w:sz w:val="21"/>
          <w:szCs w:val="21"/>
          <w:lang w:eastAsia="zh-CN"/>
        </w:rPr>
        <w:t>空闲链表</w:t>
      </w:r>
    </w:p>
    <w:p w14:paraId="00584C7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以</w:t>
      </w:r>
      <w:r>
        <w:rPr>
          <w:rFonts w:ascii="Times New Roman" w:hAnsi="Times New Roman"/>
          <w:spacing w:val="10"/>
          <w:sz w:val="21"/>
          <w:szCs w:val="21"/>
          <w:lang w:eastAsia="zh-CN"/>
        </w:rPr>
        <w:t>free_area_struct</w:t>
      </w:r>
      <w:r>
        <w:rPr>
          <w:rFonts w:ascii="Times New Roman" w:hAnsi="Times New Roman"/>
          <w:spacing w:val="10"/>
          <w:sz w:val="21"/>
          <w:szCs w:val="21"/>
          <w:lang w:eastAsia="zh-CN"/>
        </w:rPr>
        <w:t>结构为数组元素的空闲链表</w:t>
      </w:r>
      <w:r>
        <w:rPr>
          <w:rFonts w:ascii="Times New Roman" w:hAnsi="Times New Roman"/>
          <w:spacing w:val="10"/>
          <w:sz w:val="21"/>
          <w:szCs w:val="21"/>
          <w:lang w:eastAsia="zh-CN"/>
        </w:rPr>
        <w:t xml:space="preserve">free_area </w:t>
      </w:r>
      <w:r>
        <w:rPr>
          <w:rFonts w:ascii="Times New Roman" w:hAnsi="Times New Roman"/>
          <w:spacing w:val="10"/>
          <w:sz w:val="21"/>
          <w:szCs w:val="21"/>
          <w:lang w:eastAsia="zh-CN"/>
        </w:rPr>
        <w:t>数组定义如下：</w:t>
      </w:r>
    </w:p>
    <w:p w14:paraId="567A4513"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struct free_area_struct </w:t>
      </w:r>
      <w:r>
        <w:rPr>
          <w:rFonts w:ascii="Times New Roman" w:hAnsi="Times New Roman"/>
          <w:spacing w:val="10"/>
          <w:sz w:val="18"/>
          <w:szCs w:val="18"/>
          <w:lang w:eastAsia="zh-CN"/>
        </w:rPr>
        <w:t>｛</w:t>
      </w:r>
    </w:p>
    <w:p w14:paraId="2BB8CD8F"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 xml:space="preserve">  struct page  *next </w:t>
      </w:r>
      <w:r>
        <w:rPr>
          <w:rFonts w:ascii="Times New Roman" w:hAnsi="Times New Roman"/>
          <w:spacing w:val="10"/>
          <w:sz w:val="18"/>
          <w:szCs w:val="18"/>
          <w:lang w:eastAsia="zh-CN"/>
        </w:rPr>
        <w:t>；</w:t>
      </w:r>
    </w:p>
    <w:p w14:paraId="6BB2BF23"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 xml:space="preserve">  struct page  *prev </w:t>
      </w:r>
      <w:r>
        <w:rPr>
          <w:rFonts w:ascii="Times New Roman" w:hAnsi="Times New Roman"/>
          <w:spacing w:val="10"/>
          <w:sz w:val="18"/>
          <w:szCs w:val="18"/>
          <w:lang w:eastAsia="zh-CN"/>
        </w:rPr>
        <w:t>；</w:t>
      </w:r>
    </w:p>
    <w:p w14:paraId="435B99E6"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 xml:space="preserve">  unsig ned int  *map </w:t>
      </w:r>
      <w:r>
        <w:rPr>
          <w:rFonts w:ascii="Times New Roman" w:hAnsi="Times New Roman"/>
          <w:spacing w:val="10"/>
          <w:sz w:val="18"/>
          <w:szCs w:val="18"/>
          <w:lang w:eastAsia="zh-CN"/>
        </w:rPr>
        <w:t>；</w:t>
      </w:r>
    </w:p>
    <w:p w14:paraId="2C2BF3E2" w14:textId="77777777" w:rsidR="007752E6" w:rsidRDefault="007752E6" w:rsidP="007752E6">
      <w:pPr>
        <w:spacing w:after="0" w:line="360" w:lineRule="auto"/>
        <w:ind w:right="8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lastRenderedPageBreak/>
        <w:t>｝</w:t>
      </w:r>
      <w:r>
        <w:rPr>
          <w:rFonts w:ascii="Times New Roman" w:hAnsi="Times New Roman"/>
          <w:spacing w:val="10"/>
          <w:sz w:val="18"/>
          <w:szCs w:val="18"/>
          <w:lang w:eastAsia="zh-CN"/>
        </w:rPr>
        <w:t>free _area [11]</w:t>
      </w:r>
      <w:r>
        <w:rPr>
          <w:rFonts w:ascii="Times New Roman" w:hAnsi="Times New Roman"/>
          <w:spacing w:val="10"/>
          <w:sz w:val="18"/>
          <w:szCs w:val="18"/>
          <w:lang w:eastAsia="zh-CN"/>
        </w:rPr>
        <w:t>；</w:t>
      </w:r>
    </w:p>
    <w:p w14:paraId="2D37EB16"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此数组记录空闲内存页框，共</w:t>
      </w:r>
      <w:r>
        <w:rPr>
          <w:rFonts w:ascii="Times New Roman" w:hAnsi="Times New Roman"/>
          <w:spacing w:val="10"/>
          <w:sz w:val="21"/>
          <w:szCs w:val="21"/>
          <w:lang w:eastAsia="zh-CN"/>
        </w:rPr>
        <w:t>11</w:t>
      </w:r>
      <w:r>
        <w:rPr>
          <w:rFonts w:ascii="Times New Roman" w:hAnsi="Times New Roman"/>
          <w:spacing w:val="10"/>
          <w:sz w:val="21"/>
          <w:szCs w:val="21"/>
          <w:lang w:eastAsia="zh-CN"/>
        </w:rPr>
        <w:t>个块链表</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，每个链表中的一个块含有</w:t>
      </w:r>
      <w:r>
        <w:rPr>
          <w:rFonts w:ascii="Times New Roman" w:hAnsi="Times New Roman"/>
          <w:spacing w:val="10"/>
          <w:sz w:val="21"/>
          <w:szCs w:val="21"/>
          <w:lang w:eastAsia="zh-CN"/>
        </w:rPr>
        <w:t>2</w:t>
      </w:r>
      <w:r>
        <w:rPr>
          <w:rFonts w:ascii="Times New Roman" w:hAnsi="Times New Roman"/>
          <w:spacing w:val="10"/>
          <w:sz w:val="21"/>
          <w:szCs w:val="21"/>
          <w:lang w:eastAsia="zh-CN"/>
        </w:rPr>
        <w:t>的幂次个页框，把这种块称页框块，大小依次</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0</w:t>
      </w:r>
      <w:r>
        <w:rPr>
          <w:rFonts w:ascii="Times New Roman" w:hAnsi="Times New Roman"/>
          <w:spacing w:val="10"/>
          <w:sz w:val="21"/>
          <w:szCs w:val="21"/>
          <w:lang w:eastAsia="zh-CN"/>
        </w:rPr>
        <w:t>(1</w:t>
      </w:r>
      <w:r>
        <w:rPr>
          <w:rFonts w:ascii="Times New Roman" w:hAnsi="Times New Roman"/>
          <w:spacing w:val="10"/>
          <w:sz w:val="21"/>
          <w:szCs w:val="21"/>
          <w:lang w:eastAsia="zh-CN"/>
        </w:rPr>
        <w:t>个页框</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1</w:t>
      </w:r>
      <w:r>
        <w:rPr>
          <w:rFonts w:ascii="Times New Roman" w:hAnsi="Times New Roman"/>
          <w:spacing w:val="10"/>
          <w:sz w:val="21"/>
          <w:szCs w:val="21"/>
          <w:lang w:eastAsia="zh-CN"/>
        </w:rPr>
        <w:t>(2</w:t>
      </w:r>
      <w:r>
        <w:rPr>
          <w:rFonts w:ascii="Times New Roman" w:hAnsi="Times New Roman"/>
          <w:spacing w:val="10"/>
          <w:sz w:val="21"/>
          <w:szCs w:val="21"/>
          <w:lang w:eastAsia="zh-CN"/>
        </w:rPr>
        <w:t>个页框</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、直到</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10</w:t>
      </w:r>
      <w:r>
        <w:rPr>
          <w:rFonts w:ascii="Times New Roman" w:hAnsi="Times New Roman"/>
          <w:spacing w:val="10"/>
          <w:sz w:val="21"/>
          <w:szCs w:val="21"/>
          <w:lang w:eastAsia="zh-CN"/>
        </w:rPr>
        <w:t>(1024</w:t>
      </w:r>
      <w:r>
        <w:rPr>
          <w:rFonts w:ascii="Times New Roman" w:hAnsi="Times New Roman"/>
          <w:spacing w:val="10"/>
          <w:sz w:val="21"/>
          <w:szCs w:val="21"/>
          <w:lang w:eastAsia="zh-CN"/>
        </w:rPr>
        <w:t>个页框</w:t>
      </w:r>
      <w:r>
        <w:rPr>
          <w:rFonts w:ascii="Times New Roman" w:hAnsi="Times New Roman"/>
          <w:spacing w:val="10"/>
          <w:sz w:val="21"/>
          <w:szCs w:val="21"/>
          <w:lang w:eastAsia="zh-CN"/>
        </w:rPr>
        <w:t>)</w:t>
      </w:r>
      <w:r>
        <w:rPr>
          <w:rFonts w:ascii="Times New Roman" w:hAnsi="Times New Roman"/>
          <w:spacing w:val="10"/>
          <w:sz w:val="21"/>
          <w:szCs w:val="21"/>
          <w:lang w:eastAsia="zh-CN"/>
        </w:rPr>
        <w:t>。因此，</w:t>
      </w:r>
      <w:r>
        <w:rPr>
          <w:rFonts w:ascii="Times New Roman" w:hAnsi="Times New Roman"/>
          <w:spacing w:val="10"/>
          <w:sz w:val="21"/>
          <w:szCs w:val="21"/>
          <w:lang w:eastAsia="zh-CN"/>
        </w:rPr>
        <w:t>free</w:t>
      </w:r>
      <w:r>
        <w:rPr>
          <w:rFonts w:ascii="Times New Roman" w:hAnsi="Times New Roman"/>
          <w:spacing w:val="10"/>
          <w:sz w:val="21"/>
          <w:szCs w:val="21"/>
          <w:lang w:eastAsia="zh-CN"/>
        </w:rPr>
        <w:t>＿</w:t>
      </w:r>
      <w:r>
        <w:rPr>
          <w:rFonts w:ascii="Times New Roman" w:hAnsi="Times New Roman"/>
          <w:spacing w:val="10"/>
          <w:sz w:val="21"/>
          <w:szCs w:val="21"/>
          <w:lang w:eastAsia="zh-CN"/>
        </w:rPr>
        <w:t>area[]</w:t>
      </w:r>
      <w:r>
        <w:rPr>
          <w:rFonts w:ascii="Times New Roman" w:hAnsi="Times New Roman"/>
          <w:spacing w:val="10"/>
          <w:sz w:val="21"/>
          <w:szCs w:val="21"/>
          <w:lang w:eastAsia="zh-CN"/>
        </w:rPr>
        <w:t>数组中的第</w:t>
      </w:r>
      <w:r>
        <w:rPr>
          <w:rFonts w:ascii="Times New Roman" w:hAnsi="Times New Roman"/>
          <w:spacing w:val="10"/>
          <w:sz w:val="21"/>
          <w:szCs w:val="21"/>
          <w:lang w:eastAsia="zh-CN"/>
        </w:rPr>
        <w:t>i</w:t>
      </w:r>
      <w:r>
        <w:rPr>
          <w:rFonts w:ascii="Times New Roman" w:hAnsi="Times New Roman"/>
          <w:spacing w:val="10"/>
          <w:sz w:val="21"/>
          <w:szCs w:val="21"/>
          <w:lang w:eastAsia="zh-CN"/>
        </w:rPr>
        <w:t>个元素代表位图中第</w:t>
      </w:r>
      <w:r>
        <w:rPr>
          <w:rFonts w:ascii="Times New Roman" w:hAnsi="Times New Roman"/>
          <w:spacing w:val="10"/>
          <w:sz w:val="21"/>
          <w:szCs w:val="21"/>
          <w:lang w:eastAsia="zh-CN"/>
        </w:rPr>
        <w:t>i</w:t>
      </w:r>
      <w:r>
        <w:rPr>
          <w:rFonts w:ascii="Times New Roman" w:hAnsi="Times New Roman"/>
          <w:spacing w:val="10"/>
          <w:sz w:val="21"/>
          <w:szCs w:val="21"/>
          <w:lang w:eastAsia="zh-CN"/>
        </w:rPr>
        <w:t>组中空闲块链表的表头。例如，凡是由一个空闲页框组成的空闲链表的表头由</w:t>
      </w:r>
      <w:r>
        <w:rPr>
          <w:rFonts w:ascii="Times New Roman" w:hAnsi="Times New Roman"/>
          <w:spacing w:val="10"/>
          <w:sz w:val="21"/>
          <w:szCs w:val="21"/>
          <w:lang w:eastAsia="zh-CN"/>
        </w:rPr>
        <w:t>free_area[0]</w:t>
      </w:r>
      <w:r>
        <w:rPr>
          <w:rFonts w:ascii="Times New Roman" w:hAnsi="Times New Roman"/>
          <w:spacing w:val="10"/>
          <w:sz w:val="21"/>
          <w:szCs w:val="21"/>
          <w:lang w:eastAsia="zh-CN"/>
        </w:rPr>
        <w:t>引导；而比邻的</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i</w:t>
      </w:r>
      <w:r>
        <w:rPr>
          <w:rFonts w:ascii="Times New Roman" w:hAnsi="Times New Roman"/>
          <w:spacing w:val="10"/>
          <w:sz w:val="21"/>
          <w:szCs w:val="21"/>
          <w:lang w:eastAsia="zh-CN"/>
        </w:rPr>
        <w:t>个空闲物理页框组成的空闲链表，则由</w:t>
      </w:r>
      <w:r>
        <w:rPr>
          <w:rFonts w:ascii="Times New Roman" w:hAnsi="Times New Roman"/>
          <w:spacing w:val="10"/>
          <w:sz w:val="21"/>
          <w:szCs w:val="21"/>
          <w:lang w:eastAsia="zh-CN"/>
        </w:rPr>
        <w:t>free_area[i]</w:t>
      </w:r>
      <w:r>
        <w:rPr>
          <w:rFonts w:ascii="Times New Roman" w:hAnsi="Times New Roman"/>
          <w:spacing w:val="10"/>
          <w:sz w:val="21"/>
          <w:szCs w:val="21"/>
          <w:lang w:eastAsia="zh-CN"/>
        </w:rPr>
        <w:t>引导。</w:t>
      </w:r>
    </w:p>
    <w:p w14:paraId="5542777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(3)</w:t>
      </w:r>
      <w:r>
        <w:rPr>
          <w:rFonts w:ascii="Times New Roman" w:hAnsi="Times New Roman"/>
          <w:spacing w:val="10"/>
          <w:sz w:val="21"/>
          <w:szCs w:val="21"/>
          <w:lang w:eastAsia="zh-CN"/>
        </w:rPr>
        <w:t>位图数组</w:t>
      </w:r>
    </w:p>
    <w:p w14:paraId="71EF081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位图数组</w:t>
      </w:r>
      <w:r>
        <w:rPr>
          <w:rFonts w:ascii="Times New Roman" w:hAnsi="Times New Roman"/>
          <w:spacing w:val="10"/>
          <w:sz w:val="21"/>
          <w:szCs w:val="21"/>
          <w:lang w:eastAsia="zh-CN"/>
        </w:rPr>
        <w:t>bitmap</w:t>
      </w:r>
      <w:r>
        <w:rPr>
          <w:rFonts w:ascii="Times New Roman" w:hAnsi="Times New Roman"/>
          <w:spacing w:val="10"/>
          <w:sz w:val="21"/>
          <w:szCs w:val="21"/>
          <w:lang w:eastAsia="zh-CN"/>
        </w:rPr>
        <w:t>共</w:t>
      </w:r>
      <w:r>
        <w:rPr>
          <w:rFonts w:ascii="Times New Roman" w:hAnsi="Times New Roman"/>
          <w:spacing w:val="10"/>
          <w:sz w:val="21"/>
          <w:szCs w:val="21"/>
          <w:lang w:eastAsia="zh-CN"/>
        </w:rPr>
        <w:t>11</w:t>
      </w:r>
      <w:r>
        <w:rPr>
          <w:rFonts w:ascii="Times New Roman" w:hAnsi="Times New Roman"/>
          <w:spacing w:val="10"/>
          <w:sz w:val="21"/>
          <w:szCs w:val="21"/>
          <w:lang w:eastAsia="zh-CN"/>
        </w:rPr>
        <w:t>个，每个空闲页框块的链表对应一张，用二进制数表示主页框使用情况，第</w:t>
      </w:r>
      <w:r>
        <w:rPr>
          <w:rFonts w:ascii="Times New Roman" w:hAnsi="Times New Roman"/>
          <w:spacing w:val="10"/>
          <w:sz w:val="21"/>
          <w:szCs w:val="21"/>
          <w:lang w:eastAsia="zh-CN"/>
        </w:rPr>
        <w:t>0</w:t>
      </w:r>
      <w:r>
        <w:rPr>
          <w:rFonts w:ascii="Times New Roman" w:hAnsi="Times New Roman"/>
          <w:spacing w:val="10"/>
          <w:sz w:val="21"/>
          <w:szCs w:val="21"/>
          <w:lang w:eastAsia="zh-CN"/>
        </w:rPr>
        <w:t>组的每一位表示单个页框的使用情况，为</w:t>
      </w:r>
      <w:r>
        <w:rPr>
          <w:rFonts w:ascii="Times New Roman" w:hAnsi="Times New Roman"/>
          <w:spacing w:val="10"/>
          <w:sz w:val="21"/>
          <w:szCs w:val="21"/>
          <w:lang w:eastAsia="zh-CN"/>
        </w:rPr>
        <w:t>1</w:t>
      </w:r>
      <w:r>
        <w:rPr>
          <w:rFonts w:ascii="Times New Roman" w:hAnsi="Times New Roman"/>
          <w:spacing w:val="10"/>
          <w:sz w:val="21"/>
          <w:szCs w:val="21"/>
          <w:lang w:eastAsia="zh-CN"/>
        </w:rPr>
        <w:t>表示此页框正在使用，为</w:t>
      </w:r>
      <w:r>
        <w:rPr>
          <w:rFonts w:ascii="Times New Roman" w:hAnsi="Times New Roman"/>
          <w:spacing w:val="10"/>
          <w:sz w:val="21"/>
          <w:szCs w:val="21"/>
          <w:lang w:eastAsia="zh-CN"/>
        </w:rPr>
        <w:t>0</w:t>
      </w:r>
      <w:r>
        <w:rPr>
          <w:rFonts w:ascii="Times New Roman" w:hAnsi="Times New Roman"/>
          <w:spacing w:val="10"/>
          <w:sz w:val="21"/>
          <w:szCs w:val="21"/>
          <w:lang w:eastAsia="zh-CN"/>
        </w:rPr>
        <w:t>表示空闲；第</w:t>
      </w:r>
      <w:r>
        <w:rPr>
          <w:rFonts w:ascii="Times New Roman" w:hAnsi="Times New Roman"/>
          <w:spacing w:val="10"/>
          <w:sz w:val="21"/>
          <w:szCs w:val="21"/>
          <w:lang w:eastAsia="zh-CN"/>
        </w:rPr>
        <w:t>1</w:t>
      </w:r>
      <w:r>
        <w:rPr>
          <w:rFonts w:ascii="Times New Roman" w:hAnsi="Times New Roman"/>
          <w:spacing w:val="10"/>
          <w:sz w:val="21"/>
          <w:szCs w:val="21"/>
          <w:lang w:eastAsia="zh-CN"/>
        </w:rPr>
        <w:t>组的每一位表示相邻两个页框的使用情况，如果其中一位置</w:t>
      </w:r>
      <w:r>
        <w:rPr>
          <w:rFonts w:ascii="Times New Roman" w:hAnsi="Times New Roman"/>
          <w:spacing w:val="10"/>
          <w:sz w:val="21"/>
          <w:szCs w:val="21"/>
          <w:lang w:eastAsia="zh-CN"/>
        </w:rPr>
        <w:t>1</w:t>
      </w:r>
      <w:r>
        <w:rPr>
          <w:rFonts w:ascii="Times New Roman" w:hAnsi="Times New Roman"/>
          <w:spacing w:val="10"/>
          <w:sz w:val="21"/>
          <w:szCs w:val="21"/>
          <w:lang w:eastAsia="zh-CN"/>
        </w:rPr>
        <w:t>，表示所对应的两个页框正在使用，依此类推；第</w:t>
      </w:r>
      <w:r>
        <w:rPr>
          <w:rFonts w:ascii="Times New Roman" w:hAnsi="Times New Roman"/>
          <w:spacing w:val="10"/>
          <w:sz w:val="21"/>
          <w:szCs w:val="21"/>
          <w:lang w:eastAsia="zh-CN"/>
        </w:rPr>
        <w:t>i</w:t>
      </w:r>
      <w:r>
        <w:rPr>
          <w:rFonts w:ascii="Times New Roman" w:hAnsi="Times New Roman"/>
          <w:spacing w:val="10"/>
          <w:sz w:val="21"/>
          <w:szCs w:val="21"/>
          <w:lang w:eastAsia="zh-CN"/>
        </w:rPr>
        <w:t>组中的每一位表示相邻</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i</w:t>
      </w:r>
      <w:r>
        <w:rPr>
          <w:rFonts w:ascii="Times New Roman" w:hAnsi="Times New Roman"/>
          <w:spacing w:val="10"/>
          <w:sz w:val="21"/>
          <w:szCs w:val="21"/>
          <w:lang w:eastAsia="zh-CN"/>
        </w:rPr>
        <w:t>个页框被使用的情况，例如，第</w:t>
      </w:r>
      <w:r>
        <w:rPr>
          <w:rFonts w:ascii="Times New Roman" w:hAnsi="Times New Roman"/>
          <w:spacing w:val="10"/>
          <w:sz w:val="21"/>
          <w:szCs w:val="21"/>
          <w:lang w:eastAsia="zh-CN"/>
        </w:rPr>
        <w:t>6</w:t>
      </w:r>
      <w:r>
        <w:rPr>
          <w:rFonts w:ascii="Times New Roman" w:hAnsi="Times New Roman"/>
          <w:spacing w:val="10"/>
          <w:sz w:val="21"/>
          <w:szCs w:val="21"/>
          <w:lang w:eastAsia="zh-CN"/>
        </w:rPr>
        <w:t>组中的某位置</w:t>
      </w:r>
      <w:r>
        <w:rPr>
          <w:rFonts w:ascii="Times New Roman" w:hAnsi="Times New Roman"/>
          <w:spacing w:val="10"/>
          <w:sz w:val="21"/>
          <w:szCs w:val="21"/>
          <w:lang w:eastAsia="zh-CN"/>
        </w:rPr>
        <w:t>1</w:t>
      </w:r>
      <w:r>
        <w:rPr>
          <w:rFonts w:ascii="Times New Roman" w:hAnsi="Times New Roman"/>
          <w:spacing w:val="10"/>
          <w:sz w:val="21"/>
          <w:szCs w:val="21"/>
          <w:lang w:eastAsia="zh-CN"/>
        </w:rPr>
        <w:t>，说明对应的</w:t>
      </w:r>
      <w:r>
        <w:rPr>
          <w:rFonts w:ascii="Times New Roman" w:hAnsi="Times New Roman"/>
          <w:spacing w:val="10"/>
          <w:sz w:val="21"/>
          <w:szCs w:val="21"/>
          <w:lang w:eastAsia="zh-CN"/>
        </w:rPr>
        <w:t>2</w:t>
      </w:r>
      <w:r>
        <w:rPr>
          <w:rFonts w:ascii="Times New Roman" w:hAnsi="Times New Roman"/>
          <w:spacing w:val="10"/>
          <w:sz w:val="21"/>
          <w:szCs w:val="21"/>
          <w:vertAlign w:val="superscript"/>
          <w:lang w:eastAsia="zh-CN"/>
        </w:rPr>
        <w:t>6</w:t>
      </w:r>
      <w:r>
        <w:rPr>
          <w:rFonts w:ascii="Times New Roman" w:hAnsi="Times New Roman"/>
          <w:spacing w:val="10"/>
          <w:sz w:val="21"/>
          <w:szCs w:val="21"/>
          <w:lang w:eastAsia="zh-CN"/>
        </w:rPr>
        <w:t>=64</w:t>
      </w:r>
      <w:r>
        <w:rPr>
          <w:rFonts w:ascii="Times New Roman" w:hAnsi="Times New Roman"/>
          <w:spacing w:val="10"/>
          <w:sz w:val="21"/>
          <w:szCs w:val="21"/>
          <w:lang w:eastAsia="zh-CN"/>
        </w:rPr>
        <w:t>个相邻页框正在被使用，仅当</w:t>
      </w:r>
      <w:r>
        <w:rPr>
          <w:rFonts w:ascii="Times New Roman" w:hAnsi="Times New Roman"/>
          <w:spacing w:val="10"/>
          <w:sz w:val="21"/>
          <w:szCs w:val="21"/>
          <w:lang w:eastAsia="zh-CN"/>
        </w:rPr>
        <w:t>64</w:t>
      </w:r>
      <w:r>
        <w:rPr>
          <w:rFonts w:ascii="Times New Roman" w:hAnsi="Times New Roman"/>
          <w:spacing w:val="10"/>
          <w:sz w:val="21"/>
          <w:szCs w:val="21"/>
          <w:lang w:eastAsia="zh-CN"/>
        </w:rPr>
        <w:t>个页框全部回收后，此位才能清</w:t>
      </w:r>
      <w:r>
        <w:rPr>
          <w:rFonts w:ascii="Times New Roman" w:hAnsi="Times New Roman"/>
          <w:spacing w:val="10"/>
          <w:sz w:val="21"/>
          <w:szCs w:val="21"/>
          <w:lang w:eastAsia="zh-CN"/>
        </w:rPr>
        <w:t>0</w:t>
      </w:r>
      <w:r>
        <w:rPr>
          <w:rFonts w:ascii="Times New Roman" w:hAnsi="Times New Roman"/>
          <w:spacing w:val="10"/>
          <w:sz w:val="21"/>
          <w:szCs w:val="21"/>
          <w:lang w:eastAsia="zh-CN"/>
        </w:rPr>
        <w:t>。直接向伙伴系统申请空间和释放空间的函数是</w:t>
      </w:r>
      <w:r>
        <w:rPr>
          <w:rFonts w:ascii="Times New Roman" w:hAnsi="Times New Roman"/>
          <w:spacing w:val="10"/>
          <w:sz w:val="21"/>
          <w:szCs w:val="21"/>
          <w:lang w:eastAsia="zh-CN"/>
        </w:rPr>
        <w:t>alloc_pages()</w:t>
      </w:r>
      <w:r>
        <w:rPr>
          <w:rFonts w:ascii="Times New Roman" w:hAnsi="Times New Roman"/>
          <w:spacing w:val="10"/>
          <w:sz w:val="21"/>
          <w:szCs w:val="21"/>
          <w:lang w:eastAsia="zh-CN"/>
        </w:rPr>
        <w:t>和</w:t>
      </w:r>
      <w:r>
        <w:rPr>
          <w:rFonts w:ascii="Times New Roman" w:hAnsi="Times New Roman"/>
          <w:spacing w:val="10"/>
          <w:sz w:val="21"/>
          <w:szCs w:val="21"/>
          <w:lang w:eastAsia="zh-CN"/>
        </w:rPr>
        <w:t>free_pages()</w:t>
      </w:r>
      <w:r>
        <w:rPr>
          <w:rFonts w:ascii="Times New Roman" w:hAnsi="Times New Roman"/>
          <w:spacing w:val="10"/>
          <w:sz w:val="21"/>
          <w:szCs w:val="21"/>
          <w:lang w:eastAsia="zh-CN"/>
        </w:rPr>
        <w:t>。</w:t>
      </w:r>
    </w:p>
    <w:p w14:paraId="7A157892"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 xml:space="preserve">(4) </w:t>
      </w:r>
      <w:r>
        <w:rPr>
          <w:rFonts w:ascii="Times New Roman" w:hAnsi="Times New Roman"/>
          <w:spacing w:val="10"/>
          <w:sz w:val="21"/>
          <w:szCs w:val="21"/>
          <w:lang w:eastAsia="zh-CN"/>
        </w:rPr>
        <w:t>页框的分配和回收</w:t>
      </w:r>
    </w:p>
    <w:p w14:paraId="24BF77B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内存中满足以下条件的两组页框块称伙伴：两组页框块大小相同</w:t>
      </w:r>
      <w:r>
        <w:rPr>
          <w:rFonts w:ascii="Times New Roman" w:hAnsi="Times New Roman"/>
          <w:spacing w:val="10"/>
          <w:sz w:val="21"/>
          <w:szCs w:val="21"/>
          <w:lang w:eastAsia="zh-CN"/>
        </w:rPr>
        <w:t>(</w:t>
      </w:r>
      <w:r>
        <w:rPr>
          <w:rFonts w:ascii="Times New Roman" w:hAnsi="Times New Roman"/>
          <w:spacing w:val="10"/>
          <w:sz w:val="21"/>
          <w:szCs w:val="21"/>
          <w:lang w:eastAsia="zh-CN"/>
        </w:rPr>
        <w:t>设为</w:t>
      </w:r>
      <w:r>
        <w:rPr>
          <w:rFonts w:ascii="Times New Roman" w:hAnsi="Times New Roman"/>
          <w:spacing w:val="10"/>
          <w:sz w:val="21"/>
          <w:szCs w:val="21"/>
          <w:lang w:eastAsia="zh-CN"/>
        </w:rPr>
        <w:t>b)</w:t>
      </w:r>
      <w:r>
        <w:rPr>
          <w:rFonts w:ascii="Times New Roman" w:hAnsi="Times New Roman"/>
          <w:spacing w:val="10"/>
          <w:sz w:val="21"/>
          <w:szCs w:val="21"/>
          <w:lang w:eastAsia="zh-CN"/>
        </w:rPr>
        <w:t>，两组页框块地址连续，位置居前的一组页框块的首页框号必为</w:t>
      </w:r>
      <w:r>
        <w:rPr>
          <w:rFonts w:ascii="Times New Roman" w:hAnsi="Times New Roman"/>
          <w:spacing w:val="10"/>
          <w:sz w:val="21"/>
          <w:szCs w:val="21"/>
          <w:lang w:eastAsia="zh-CN"/>
        </w:rPr>
        <w:t>2b</w:t>
      </w:r>
      <w:r>
        <w:rPr>
          <w:rFonts w:ascii="Times New Roman" w:hAnsi="Times New Roman"/>
          <w:spacing w:val="10"/>
          <w:sz w:val="21"/>
          <w:szCs w:val="21"/>
          <w:lang w:eastAsia="zh-CN"/>
        </w:rPr>
        <w:t>的倍数。通过例子来说明伙伴算法的工作原理。假设要求分配的页框块其大小为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个页面。该算法先在页框块大小为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个页面的链表中查找。如果有空闲块就直接分配；如果没有则会查找下一个更大的页框块，就是在页框块大小为</w:t>
      </w:r>
      <w:r>
        <w:rPr>
          <w:rFonts w:ascii="Times New Roman" w:hAnsi="Times New Roman"/>
          <w:spacing w:val="10"/>
          <w:sz w:val="21"/>
          <w:szCs w:val="21"/>
          <w:lang w:eastAsia="zh-CN"/>
        </w:rPr>
        <w:t>128</w:t>
      </w:r>
      <w:r>
        <w:rPr>
          <w:rFonts w:ascii="Times New Roman" w:hAnsi="Times New Roman"/>
          <w:spacing w:val="10"/>
          <w:sz w:val="21"/>
          <w:szCs w:val="21"/>
          <w:lang w:eastAsia="zh-CN"/>
        </w:rPr>
        <w:t>个页框的链表中查找空闲块。如果存在这样的空闲块，就把这</w:t>
      </w:r>
      <w:r>
        <w:rPr>
          <w:rFonts w:ascii="Times New Roman" w:hAnsi="Times New Roman"/>
          <w:spacing w:val="10"/>
          <w:sz w:val="21"/>
          <w:szCs w:val="21"/>
          <w:lang w:eastAsia="zh-CN"/>
        </w:rPr>
        <w:t>128</w:t>
      </w:r>
      <w:r>
        <w:rPr>
          <w:rFonts w:ascii="Times New Roman" w:hAnsi="Times New Roman"/>
          <w:spacing w:val="10"/>
          <w:sz w:val="21"/>
          <w:szCs w:val="21"/>
          <w:lang w:eastAsia="zh-CN"/>
        </w:rPr>
        <w:t>个页框分为两半，一半分配出去，另一半插入到页框块大小为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个页框的链表中。如果在页框块大小为</w:t>
      </w:r>
      <w:r>
        <w:rPr>
          <w:rFonts w:ascii="Times New Roman" w:hAnsi="Times New Roman"/>
          <w:spacing w:val="10"/>
          <w:sz w:val="21"/>
          <w:szCs w:val="21"/>
          <w:lang w:eastAsia="zh-CN"/>
        </w:rPr>
        <w:t>128</w:t>
      </w:r>
      <w:r>
        <w:rPr>
          <w:rFonts w:ascii="Times New Roman" w:hAnsi="Times New Roman"/>
          <w:spacing w:val="10"/>
          <w:sz w:val="21"/>
          <w:szCs w:val="21"/>
          <w:lang w:eastAsia="zh-CN"/>
        </w:rPr>
        <w:t>个页框的链表中也没有找到空闲页框，继续找更大页框块。如果存在这样的块，内核就从</w:t>
      </w:r>
      <w:r>
        <w:rPr>
          <w:rFonts w:ascii="Times New Roman" w:hAnsi="Times New Roman"/>
          <w:spacing w:val="10"/>
          <w:sz w:val="21"/>
          <w:szCs w:val="21"/>
          <w:lang w:eastAsia="zh-CN"/>
        </w:rPr>
        <w:t>256</w:t>
      </w:r>
      <w:r>
        <w:rPr>
          <w:rFonts w:ascii="Times New Roman" w:hAnsi="Times New Roman"/>
          <w:spacing w:val="10"/>
          <w:sz w:val="21"/>
          <w:szCs w:val="21"/>
          <w:lang w:eastAsia="zh-CN"/>
        </w:rPr>
        <w:t>个页框的页框块中分出</w:t>
      </w:r>
      <w:r>
        <w:rPr>
          <w:rFonts w:ascii="Times New Roman" w:hAnsi="Times New Roman"/>
          <w:spacing w:val="10"/>
          <w:sz w:val="21"/>
          <w:szCs w:val="21"/>
          <w:lang w:eastAsia="zh-CN"/>
        </w:rPr>
        <w:t>64</w:t>
      </w:r>
      <w:r>
        <w:rPr>
          <w:rFonts w:ascii="Times New Roman" w:hAnsi="Times New Roman"/>
          <w:spacing w:val="10"/>
          <w:sz w:val="21"/>
          <w:szCs w:val="21"/>
          <w:lang w:eastAsia="zh-CN"/>
        </w:rPr>
        <w:t>个页框满足请求，然后，从</w:t>
      </w:r>
      <w:r>
        <w:rPr>
          <w:rFonts w:ascii="Times New Roman" w:hAnsi="Times New Roman"/>
          <w:spacing w:val="10"/>
          <w:sz w:val="21"/>
          <w:szCs w:val="21"/>
          <w:lang w:eastAsia="zh-CN"/>
        </w:rPr>
        <w:t>192</w:t>
      </w:r>
      <w:r>
        <w:rPr>
          <w:rFonts w:ascii="Times New Roman" w:hAnsi="Times New Roman"/>
          <w:spacing w:val="10"/>
          <w:sz w:val="21"/>
          <w:szCs w:val="21"/>
          <w:lang w:eastAsia="zh-CN"/>
        </w:rPr>
        <w:t>个页面中取出</w:t>
      </w:r>
      <w:r>
        <w:rPr>
          <w:rFonts w:ascii="Times New Roman" w:hAnsi="Times New Roman"/>
          <w:spacing w:val="10"/>
          <w:sz w:val="21"/>
          <w:szCs w:val="21"/>
          <w:lang w:eastAsia="zh-CN"/>
        </w:rPr>
        <w:t>128</w:t>
      </w:r>
      <w:r>
        <w:rPr>
          <w:rFonts w:ascii="Times New Roman" w:hAnsi="Times New Roman"/>
          <w:spacing w:val="10"/>
          <w:sz w:val="21"/>
          <w:szCs w:val="21"/>
          <w:lang w:eastAsia="zh-CN"/>
        </w:rPr>
        <w:t>个页框插入到页框块大小为</w:t>
      </w:r>
      <w:r>
        <w:rPr>
          <w:rFonts w:ascii="Times New Roman" w:hAnsi="Times New Roman"/>
          <w:spacing w:val="10"/>
          <w:sz w:val="21"/>
          <w:szCs w:val="21"/>
          <w:lang w:eastAsia="zh-CN"/>
        </w:rPr>
        <w:t>128</w:t>
      </w:r>
      <w:r>
        <w:rPr>
          <w:rFonts w:ascii="Times New Roman" w:hAnsi="Times New Roman"/>
          <w:spacing w:val="10"/>
          <w:sz w:val="21"/>
          <w:szCs w:val="21"/>
          <w:lang w:eastAsia="zh-CN"/>
        </w:rPr>
        <w:t>个页框的链表中，把剩余</w:t>
      </w:r>
      <w:r>
        <w:rPr>
          <w:rFonts w:ascii="Times New Roman" w:hAnsi="Times New Roman"/>
          <w:spacing w:val="10"/>
          <w:sz w:val="21"/>
          <w:szCs w:val="21"/>
          <w:lang w:eastAsia="zh-CN"/>
        </w:rPr>
        <w:t>64</w:t>
      </w:r>
      <w:r>
        <w:rPr>
          <w:rFonts w:ascii="Times New Roman" w:hAnsi="Times New Roman"/>
          <w:spacing w:val="10"/>
          <w:sz w:val="21"/>
          <w:szCs w:val="21"/>
          <w:lang w:eastAsia="zh-CN"/>
        </w:rPr>
        <w:t>个页框插入到页框块大小为</w:t>
      </w:r>
      <w:r>
        <w:rPr>
          <w:rFonts w:ascii="Times New Roman" w:hAnsi="Times New Roman"/>
          <w:spacing w:val="10"/>
          <w:sz w:val="21"/>
          <w:szCs w:val="21"/>
          <w:lang w:eastAsia="zh-CN"/>
        </w:rPr>
        <w:t>64</w:t>
      </w:r>
      <w:r>
        <w:rPr>
          <w:rFonts w:ascii="Times New Roman" w:hAnsi="Times New Roman"/>
          <w:spacing w:val="10"/>
          <w:sz w:val="21"/>
          <w:szCs w:val="21"/>
          <w:lang w:eastAsia="zh-CN"/>
        </w:rPr>
        <w:t>个页框的链表中。</w:t>
      </w:r>
    </w:p>
    <w:p w14:paraId="606193DB"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回收过程相反，伙伴算法把满足以上条件的两个页框块合并为一个更大的页框块，该算法是迭代算法，如果合并后的块还可以跟相邻的块进行合并，那么，该算法就继续合并。</w:t>
      </w:r>
    </w:p>
    <w:p w14:paraId="1A721E9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270D2FA6" w14:textId="4E65CCE6" w:rsidR="007752E6" w:rsidRPr="007A2E32" w:rsidRDefault="007752E6" w:rsidP="007752E6">
      <w:pPr>
        <w:spacing w:after="0" w:line="360" w:lineRule="auto"/>
        <w:ind w:right="88" w:firstLine="415"/>
        <w:jc w:val="both"/>
        <w:rPr>
          <w:rFonts w:ascii="Times New Roman" w:hAnsi="Times New Roman"/>
          <w:spacing w:val="10"/>
          <w:sz w:val="21"/>
          <w:szCs w:val="21"/>
          <w:lang w:eastAsia="zh-CN"/>
        </w:rPr>
      </w:pPr>
      <w:r w:rsidRPr="00DD622C">
        <w:rPr>
          <w:noProof/>
          <w:lang w:eastAsia="zh-CN"/>
        </w:rPr>
        <w:lastRenderedPageBreak/>
        <w:drawing>
          <wp:inline distT="0" distB="0" distL="0" distR="0" wp14:anchorId="43D34440" wp14:editId="169E350C">
            <wp:extent cx="5706745" cy="6186805"/>
            <wp:effectExtent l="0" t="0" r="8255" b="1079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6745" cy="6186805"/>
                    </a:xfrm>
                    <a:prstGeom prst="rect">
                      <a:avLst/>
                    </a:prstGeom>
                    <a:noFill/>
                    <a:ln>
                      <a:noFill/>
                    </a:ln>
                  </pic:spPr>
                </pic:pic>
              </a:graphicData>
            </a:graphic>
          </wp:inline>
        </w:drawing>
      </w:r>
    </w:p>
    <w:p w14:paraId="3FE9B923" w14:textId="38D00BD4" w:rsidR="007752E6" w:rsidRPr="007A2E32" w:rsidRDefault="007752E6" w:rsidP="007752E6">
      <w:pPr>
        <w:spacing w:after="0" w:line="360" w:lineRule="auto"/>
        <w:ind w:right="88" w:firstLine="415"/>
        <w:jc w:val="both"/>
        <w:rPr>
          <w:rFonts w:ascii="Times New Roman" w:hAnsi="Times New Roman"/>
          <w:spacing w:val="10"/>
          <w:sz w:val="21"/>
          <w:szCs w:val="21"/>
          <w:lang w:eastAsia="zh-CN"/>
        </w:rPr>
      </w:pPr>
      <w:r w:rsidRPr="00DD622C">
        <w:rPr>
          <w:noProof/>
          <w:lang w:eastAsia="zh-CN"/>
        </w:rPr>
        <w:lastRenderedPageBreak/>
        <w:drawing>
          <wp:inline distT="0" distB="0" distL="0" distR="0" wp14:anchorId="1AEE1369" wp14:editId="433DE6E7">
            <wp:extent cx="5097145" cy="3385185"/>
            <wp:effectExtent l="0" t="0" r="825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7145" cy="3385185"/>
                    </a:xfrm>
                    <a:prstGeom prst="rect">
                      <a:avLst/>
                    </a:prstGeom>
                    <a:noFill/>
                    <a:ln>
                      <a:noFill/>
                    </a:ln>
                  </pic:spPr>
                </pic:pic>
              </a:graphicData>
            </a:graphic>
          </wp:inline>
        </w:drawing>
      </w:r>
    </w:p>
    <w:p w14:paraId="047058A6" w14:textId="77777777" w:rsidR="007752E6" w:rsidRPr="007A2E32" w:rsidRDefault="007752E6" w:rsidP="007752E6">
      <w:pPr>
        <w:spacing w:before="15"/>
        <w:jc w:val="both"/>
        <w:rPr>
          <w:rFonts w:ascii="Times New Roman" w:hAnsi="Times New Roman"/>
          <w:b/>
          <w:color w:val="FF0000"/>
          <w:spacing w:val="10"/>
          <w:sz w:val="24"/>
          <w:szCs w:val="18"/>
          <w:lang w:eastAsia="zh-CN"/>
        </w:rPr>
      </w:pPr>
      <w:commentRangeStart w:id="38"/>
      <w:r w:rsidRPr="007A2E32">
        <w:rPr>
          <w:rFonts w:ascii="Times New Roman" w:hAnsi="Times New Roman"/>
          <w:b/>
          <w:color w:val="FF0000"/>
          <w:spacing w:val="10"/>
          <w:sz w:val="24"/>
          <w:szCs w:val="18"/>
          <w:lang w:eastAsia="zh-CN"/>
        </w:rPr>
        <w:t>//IOS</w:t>
      </w:r>
      <w:r w:rsidRPr="007A2E32">
        <w:rPr>
          <w:rFonts w:ascii="Times New Roman" w:hAnsi="Times New Roman"/>
          <w:b/>
          <w:color w:val="FF0000"/>
          <w:spacing w:val="10"/>
          <w:sz w:val="24"/>
          <w:szCs w:val="18"/>
          <w:lang w:eastAsia="zh-CN"/>
        </w:rPr>
        <w:t>与</w:t>
      </w:r>
      <w:r w:rsidRPr="007A2E32">
        <w:rPr>
          <w:rFonts w:ascii="Times New Roman" w:hAnsi="Times New Roman"/>
          <w:b/>
          <w:color w:val="FF0000"/>
          <w:spacing w:val="10"/>
          <w:sz w:val="24"/>
          <w:szCs w:val="18"/>
          <w:lang w:eastAsia="zh-CN"/>
        </w:rPr>
        <w:t>Android</w:t>
      </w:r>
      <w:r w:rsidRPr="007A2E32">
        <w:rPr>
          <w:rFonts w:ascii="Times New Roman" w:hAnsi="Times New Roman"/>
          <w:b/>
          <w:color w:val="FF0000"/>
          <w:spacing w:val="10"/>
          <w:sz w:val="24"/>
          <w:szCs w:val="18"/>
          <w:lang w:eastAsia="zh-CN"/>
        </w:rPr>
        <w:t>的内存管理</w:t>
      </w:r>
      <w:r w:rsidRPr="007A2E32">
        <w:rPr>
          <w:rFonts w:ascii="Times New Roman" w:hAnsi="Times New Roman" w:hint="eastAsia"/>
          <w:b/>
          <w:color w:val="FF0000"/>
          <w:spacing w:val="10"/>
          <w:sz w:val="24"/>
          <w:szCs w:val="18"/>
          <w:lang w:eastAsia="zh-CN"/>
        </w:rPr>
        <w:t>机制和普通平台不同</w:t>
      </w:r>
      <w:commentRangeEnd w:id="38"/>
      <w:r w:rsidRPr="008755B7">
        <w:rPr>
          <w:rFonts w:ascii="Times New Roman" w:hAnsi="Times New Roman"/>
          <w:b/>
          <w:color w:val="FF0000"/>
          <w:spacing w:val="10"/>
          <w:sz w:val="24"/>
          <w:szCs w:val="18"/>
          <w:lang w:eastAsia="zh-CN"/>
        </w:rPr>
        <w:commentReference w:id="38"/>
      </w:r>
    </w:p>
    <w:p w14:paraId="65057F1E" w14:textId="77777777" w:rsidR="007752E6" w:rsidRPr="007A2E32" w:rsidRDefault="00D35642" w:rsidP="007752E6">
      <w:pPr>
        <w:spacing w:before="15"/>
        <w:jc w:val="both"/>
        <w:rPr>
          <w:rFonts w:ascii="Times New Roman" w:hAnsi="Times New Roman"/>
          <w:b/>
          <w:color w:val="FF0000"/>
          <w:spacing w:val="10"/>
          <w:sz w:val="24"/>
          <w:szCs w:val="18"/>
          <w:lang w:eastAsia="zh-CN"/>
        </w:rPr>
      </w:pPr>
      <w:hyperlink r:id="rId89" w:history="1">
        <w:r w:rsidR="007752E6" w:rsidRPr="008755B7">
          <w:rPr>
            <w:rFonts w:ascii="Times New Roman" w:hAnsi="Times New Roman"/>
            <w:b/>
            <w:color w:val="FF0000"/>
            <w:spacing w:val="10"/>
            <w:sz w:val="24"/>
            <w:szCs w:val="18"/>
            <w:lang w:eastAsia="zh-CN"/>
          </w:rPr>
          <w:t>https://www.jianshu.com/p/66b5d43b6ac4</w:t>
        </w:r>
      </w:hyperlink>
    </w:p>
    <w:p w14:paraId="1EEA7F30" w14:textId="77777777" w:rsidR="007752E6" w:rsidRPr="007A2E32" w:rsidRDefault="007752E6" w:rsidP="007752E6">
      <w:pPr>
        <w:spacing w:before="15"/>
        <w:jc w:val="both"/>
        <w:rPr>
          <w:rFonts w:ascii="Times New Roman" w:hAnsi="Times New Roman"/>
          <w:b/>
          <w:color w:val="FF0000"/>
          <w:spacing w:val="10"/>
          <w:sz w:val="24"/>
          <w:szCs w:val="18"/>
          <w:lang w:eastAsia="zh-CN"/>
        </w:rPr>
      </w:pPr>
      <w:r w:rsidRPr="007A2E32">
        <w:rPr>
          <w:rFonts w:ascii="Times New Roman" w:hAnsi="Times New Roman"/>
          <w:b/>
          <w:color w:val="FF0000"/>
          <w:spacing w:val="10"/>
          <w:sz w:val="24"/>
          <w:szCs w:val="18"/>
          <w:lang w:eastAsia="zh-CN"/>
        </w:rPr>
        <w:t>https://www.jianshu.com/p/5bd50b15177f</w:t>
      </w:r>
    </w:p>
    <w:p w14:paraId="251E0D63" w14:textId="77777777" w:rsidR="007752E6" w:rsidRPr="007A2E32" w:rsidRDefault="007752E6" w:rsidP="007752E6">
      <w:pPr>
        <w:spacing w:after="0" w:line="360" w:lineRule="auto"/>
        <w:ind w:right="88" w:firstLine="415"/>
        <w:jc w:val="both"/>
        <w:rPr>
          <w:rFonts w:ascii="Times New Roman" w:hAnsi="Times New Roman"/>
          <w:spacing w:val="10"/>
          <w:sz w:val="21"/>
          <w:szCs w:val="21"/>
          <w:lang w:eastAsia="zh-CN"/>
        </w:rPr>
      </w:pPr>
    </w:p>
    <w:p w14:paraId="0CF4443E" w14:textId="77777777" w:rsidR="007752E6" w:rsidRDefault="007752E6" w:rsidP="007752E6">
      <w:pPr>
        <w:spacing w:after="0" w:line="360" w:lineRule="auto"/>
        <w:ind w:right="91" w:firstLine="414"/>
        <w:jc w:val="both"/>
        <w:outlineLvl w:val="3"/>
        <w:rPr>
          <w:rFonts w:ascii="Times New Roman" w:hAnsi="Times New Roman"/>
          <w:b/>
          <w:bCs/>
          <w:spacing w:val="10"/>
          <w:sz w:val="21"/>
          <w:szCs w:val="21"/>
          <w:lang w:eastAsia="zh-CN"/>
        </w:rPr>
      </w:pPr>
      <w:r>
        <w:rPr>
          <w:rFonts w:ascii="Times New Roman" w:hAnsi="Times New Roman"/>
          <w:b/>
          <w:bCs/>
          <w:spacing w:val="10"/>
          <w:sz w:val="21"/>
          <w:szCs w:val="21"/>
          <w:lang w:eastAsia="zh-CN"/>
        </w:rPr>
        <w:t>3. slab</w:t>
      </w:r>
      <w:r>
        <w:rPr>
          <w:rFonts w:ascii="Times New Roman" w:hAnsi="Times New Roman"/>
          <w:b/>
          <w:bCs/>
          <w:spacing w:val="10"/>
          <w:sz w:val="21"/>
          <w:szCs w:val="21"/>
          <w:lang w:eastAsia="zh-CN"/>
        </w:rPr>
        <w:t>分配机制</w:t>
      </w:r>
    </w:p>
    <w:p w14:paraId="11EAB79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伙伴系统以页框为基本分配单位，在很多情况下，内核所需要的内存量远远小于页框大小，如</w:t>
      </w:r>
      <w:r>
        <w:rPr>
          <w:rFonts w:ascii="Times New Roman" w:hAnsi="Times New Roman"/>
          <w:spacing w:val="10"/>
          <w:sz w:val="21"/>
          <w:szCs w:val="21"/>
          <w:lang w:eastAsia="zh-CN"/>
        </w:rPr>
        <w:t>inode</w:t>
      </w:r>
      <w:r>
        <w:rPr>
          <w:rFonts w:ascii="Times New Roman" w:hAnsi="Times New Roman"/>
          <w:spacing w:val="10"/>
          <w:sz w:val="21"/>
          <w:szCs w:val="21"/>
          <w:lang w:eastAsia="zh-CN"/>
        </w:rPr>
        <w:t>、</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w:t>
      </w:r>
      <w:r>
        <w:rPr>
          <w:rFonts w:ascii="Times New Roman" w:hAnsi="Times New Roman"/>
          <w:spacing w:val="10"/>
          <w:sz w:val="21"/>
          <w:szCs w:val="21"/>
          <w:lang w:eastAsia="zh-CN"/>
        </w:rPr>
        <w:t>mm_struct</w:t>
      </w:r>
      <w:r>
        <w:rPr>
          <w:rFonts w:ascii="Times New Roman" w:hAnsi="Times New Roman"/>
          <w:spacing w:val="10"/>
          <w:sz w:val="21"/>
          <w:szCs w:val="21"/>
          <w:lang w:eastAsia="zh-CN"/>
        </w:rPr>
        <w:t>、</w:t>
      </w:r>
      <w:r>
        <w:rPr>
          <w:rFonts w:ascii="Times New Roman" w:hAnsi="Times New Roman"/>
          <w:spacing w:val="10"/>
          <w:sz w:val="21"/>
          <w:szCs w:val="21"/>
          <w:lang w:eastAsia="zh-CN"/>
        </w:rPr>
        <w:t>task</w:t>
      </w:r>
      <w:r>
        <w:rPr>
          <w:rFonts w:ascii="Times New Roman" w:hAnsi="Times New Roman"/>
          <w:spacing w:val="10"/>
          <w:sz w:val="21"/>
          <w:szCs w:val="21"/>
          <w:lang w:eastAsia="zh-CN"/>
        </w:rPr>
        <w:softHyphen/>
        <w:t>_struct</w:t>
      </w:r>
      <w:r>
        <w:rPr>
          <w:rFonts w:ascii="Times New Roman" w:hAnsi="Times New Roman"/>
          <w:spacing w:val="10"/>
          <w:sz w:val="21"/>
          <w:szCs w:val="21"/>
          <w:lang w:eastAsia="zh-CN"/>
        </w:rPr>
        <w:t>等。为了更经济地使用内核内存资源，引入</w:t>
      </w:r>
      <w:r>
        <w:rPr>
          <w:rFonts w:ascii="Times New Roman" w:hAnsi="Times New Roman"/>
          <w:spacing w:val="10"/>
          <w:sz w:val="21"/>
          <w:szCs w:val="21"/>
          <w:lang w:eastAsia="zh-CN"/>
        </w:rPr>
        <w:t>solaris</w:t>
      </w:r>
      <w:r>
        <w:rPr>
          <w:rFonts w:ascii="Times New Roman" w:hAnsi="Times New Roman"/>
          <w:spacing w:val="10"/>
          <w:sz w:val="21"/>
          <w:szCs w:val="21"/>
          <w:lang w:eastAsia="zh-CN"/>
        </w:rPr>
        <w:t>操作系统中首创的基于伙伴系统的</w:t>
      </w:r>
      <w:r>
        <w:rPr>
          <w:rFonts w:ascii="Times New Roman" w:hAnsi="Times New Roman"/>
          <w:spacing w:val="10"/>
          <w:sz w:val="21"/>
          <w:szCs w:val="21"/>
          <w:lang w:eastAsia="zh-CN"/>
        </w:rPr>
        <w:t>slab</w:t>
      </w:r>
      <w:r>
        <w:rPr>
          <w:rFonts w:ascii="Times New Roman" w:hAnsi="Times New Roman"/>
          <w:spacing w:val="10"/>
          <w:sz w:val="21"/>
          <w:szCs w:val="21"/>
          <w:lang w:eastAsia="zh-CN"/>
        </w:rPr>
        <w:t>分配器，其基本思想是：为经常使用的小对象建立缓冲存储，小对象的申请和释放都通过</w:t>
      </w:r>
      <w:r>
        <w:rPr>
          <w:rFonts w:ascii="Times New Roman" w:hAnsi="Times New Roman"/>
          <w:spacing w:val="10"/>
          <w:sz w:val="21"/>
          <w:szCs w:val="21"/>
          <w:lang w:eastAsia="zh-CN"/>
        </w:rPr>
        <w:t xml:space="preserve">slab </w:t>
      </w:r>
      <w:r>
        <w:rPr>
          <w:rFonts w:ascii="Times New Roman" w:hAnsi="Times New Roman"/>
          <w:spacing w:val="10"/>
          <w:sz w:val="21"/>
          <w:szCs w:val="21"/>
          <w:lang w:eastAsia="zh-CN"/>
        </w:rPr>
        <w:t>分配器来管理，仅当缓冲存储不够用时才向伙伴系统申请更多空间。这样做的好处是：充分利用内存，减少内部碎片，对象管理局部化，尽可能少地与伙伴系统打交道，从而，提高系统效率</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749311F8"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slab</w:t>
      </w:r>
      <w:r>
        <w:rPr>
          <w:rFonts w:ascii="Times New Roman" w:hAnsi="Times New Roman"/>
          <w:spacing w:val="10"/>
          <w:sz w:val="18"/>
          <w:szCs w:val="18"/>
          <w:lang w:eastAsia="zh-CN"/>
        </w:rPr>
        <w:t>描述符</w:t>
      </w:r>
      <w:r>
        <w:rPr>
          <w:rFonts w:ascii="Times New Roman" w:hAnsi="Times New Roman"/>
          <w:spacing w:val="10"/>
          <w:sz w:val="18"/>
          <w:szCs w:val="18"/>
          <w:lang w:eastAsia="zh-CN"/>
        </w:rPr>
        <w:t>struct slab</w:t>
      </w:r>
      <w:r>
        <w:rPr>
          <w:rFonts w:ascii="Times New Roman" w:hAnsi="Times New Roman"/>
          <w:spacing w:val="10"/>
          <w:sz w:val="18"/>
          <w:szCs w:val="18"/>
          <w:lang w:eastAsia="zh-CN"/>
        </w:rPr>
        <w:t>用来描述每个</w:t>
      </w:r>
      <w:r>
        <w:rPr>
          <w:rFonts w:ascii="Times New Roman" w:hAnsi="Times New Roman"/>
          <w:spacing w:val="10"/>
          <w:sz w:val="18"/>
          <w:szCs w:val="18"/>
          <w:lang w:eastAsia="zh-CN"/>
        </w:rPr>
        <w:t>slab</w:t>
      </w:r>
      <w:r>
        <w:rPr>
          <w:rFonts w:ascii="Times New Roman" w:hAnsi="Times New Roman"/>
          <w:spacing w:val="10"/>
          <w:sz w:val="18"/>
          <w:szCs w:val="18"/>
          <w:lang w:eastAsia="zh-CN"/>
        </w:rPr>
        <w:t>：</w:t>
      </w:r>
    </w:p>
    <w:p w14:paraId="492554AC"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struct slab {</w:t>
      </w:r>
    </w:p>
    <w:p w14:paraId="382E34CF"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list_head;                 /*slab</w:t>
      </w:r>
      <w:r>
        <w:rPr>
          <w:rFonts w:ascii="Times New Roman" w:hAnsi="Times New Roman"/>
          <w:spacing w:val="10"/>
          <w:sz w:val="18"/>
          <w:szCs w:val="18"/>
          <w:lang w:eastAsia="zh-CN"/>
        </w:rPr>
        <w:t>满、半满或空闲链表</w:t>
      </w:r>
      <w:r>
        <w:rPr>
          <w:rFonts w:ascii="Times New Roman" w:hAnsi="Times New Roman"/>
          <w:spacing w:val="10"/>
          <w:sz w:val="18"/>
          <w:szCs w:val="18"/>
          <w:lang w:eastAsia="zh-CN"/>
        </w:rPr>
        <w:t>*/</w:t>
      </w:r>
    </w:p>
    <w:p w14:paraId="5FACB95F"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colouoff;      /*slab</w:t>
      </w:r>
      <w:r>
        <w:rPr>
          <w:rFonts w:ascii="Times New Roman" w:hAnsi="Times New Roman"/>
          <w:spacing w:val="10"/>
          <w:sz w:val="18"/>
          <w:szCs w:val="18"/>
          <w:lang w:eastAsia="zh-CN"/>
        </w:rPr>
        <w:t>着色偏移量</w:t>
      </w:r>
      <w:r>
        <w:rPr>
          <w:rFonts w:ascii="Times New Roman" w:hAnsi="Times New Roman"/>
          <w:spacing w:val="10"/>
          <w:sz w:val="18"/>
          <w:szCs w:val="18"/>
          <w:lang w:eastAsia="zh-CN"/>
        </w:rPr>
        <w:t>*/</w:t>
      </w:r>
    </w:p>
    <w:p w14:paraId="005058FE"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void *s_mem;                     /*slab</w:t>
      </w:r>
      <w:r>
        <w:rPr>
          <w:rFonts w:ascii="Times New Roman" w:hAnsi="Times New Roman"/>
          <w:spacing w:val="10"/>
          <w:sz w:val="18"/>
          <w:szCs w:val="18"/>
          <w:lang w:eastAsia="zh-CN"/>
        </w:rPr>
        <w:t>中的第一个对象</w:t>
      </w:r>
      <w:r>
        <w:rPr>
          <w:rFonts w:ascii="Times New Roman" w:hAnsi="Times New Roman"/>
          <w:spacing w:val="10"/>
          <w:sz w:val="18"/>
          <w:szCs w:val="18"/>
          <w:lang w:eastAsia="zh-CN"/>
        </w:rPr>
        <w:t>*/</w:t>
      </w:r>
    </w:p>
    <w:p w14:paraId="2572B5D5"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lastRenderedPageBreak/>
        <w:t xml:space="preserve">   unsigned int inuse;            /*</w:t>
      </w:r>
      <w:r>
        <w:rPr>
          <w:rFonts w:ascii="Times New Roman" w:hAnsi="Times New Roman"/>
          <w:spacing w:val="10"/>
          <w:sz w:val="18"/>
          <w:szCs w:val="18"/>
          <w:lang w:eastAsia="zh-CN"/>
        </w:rPr>
        <w:t>已分配的对象数</w:t>
      </w:r>
      <w:r>
        <w:rPr>
          <w:rFonts w:ascii="Times New Roman" w:hAnsi="Times New Roman"/>
          <w:spacing w:val="10"/>
          <w:sz w:val="18"/>
          <w:szCs w:val="18"/>
          <w:lang w:eastAsia="zh-CN"/>
        </w:rPr>
        <w:t>*/</w:t>
      </w:r>
    </w:p>
    <w:p w14:paraId="3CB670A4"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kmem_bufctl_t free            /*</w:t>
      </w:r>
      <w:r>
        <w:rPr>
          <w:rFonts w:ascii="Times New Roman" w:hAnsi="Times New Roman"/>
          <w:spacing w:val="10"/>
          <w:sz w:val="18"/>
          <w:szCs w:val="18"/>
          <w:lang w:eastAsia="zh-CN"/>
        </w:rPr>
        <w:t>第一个空闲对象</w:t>
      </w:r>
      <w:r>
        <w:rPr>
          <w:rFonts w:ascii="Times New Roman" w:hAnsi="Times New Roman"/>
          <w:spacing w:val="10"/>
          <w:sz w:val="18"/>
          <w:szCs w:val="18"/>
          <w:lang w:eastAsia="zh-CN"/>
        </w:rPr>
        <w:t>*/</w:t>
      </w:r>
    </w:p>
    <w:p w14:paraId="3E0C17A6"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p>
    <w:p w14:paraId="70F40D80"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w:t>
      </w:r>
      <w:r>
        <w:rPr>
          <w:rFonts w:ascii="Times New Roman" w:hAnsi="Times New Roman"/>
          <w:position w:val="-1"/>
          <w:sz w:val="18"/>
          <w:szCs w:val="18"/>
          <w:lang w:eastAsia="zh-CN"/>
        </w:rPr>
        <w:t>；</w:t>
      </w:r>
    </w:p>
    <w:p w14:paraId="5DB6CB4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slab</w:t>
      </w:r>
      <w:r>
        <w:rPr>
          <w:rFonts w:ascii="Times New Roman" w:hAnsi="Times New Roman"/>
          <w:spacing w:val="10"/>
          <w:sz w:val="21"/>
          <w:szCs w:val="21"/>
          <w:lang w:eastAsia="zh-CN"/>
        </w:rPr>
        <w:t>分配器的结构和对象空间分配过程如下：内核在内存中建立多个</w:t>
      </w:r>
      <w:r>
        <w:rPr>
          <w:rFonts w:ascii="Times New Roman" w:hAnsi="Times New Roman"/>
          <w:spacing w:val="10"/>
          <w:sz w:val="21"/>
          <w:szCs w:val="21"/>
          <w:lang w:eastAsia="zh-CN"/>
        </w:rPr>
        <w:t>cache</w:t>
      </w:r>
      <w:r>
        <w:rPr>
          <w:rFonts w:ascii="Times New Roman" w:hAnsi="Times New Roman"/>
          <w:spacing w:val="10"/>
          <w:sz w:val="21"/>
          <w:szCs w:val="21"/>
          <w:lang w:eastAsia="zh-CN"/>
        </w:rPr>
        <w:t>，每个</w:t>
      </w:r>
      <w:r>
        <w:rPr>
          <w:rFonts w:ascii="Times New Roman" w:hAnsi="Times New Roman"/>
          <w:spacing w:val="10"/>
          <w:sz w:val="21"/>
          <w:szCs w:val="21"/>
          <w:lang w:eastAsia="zh-CN"/>
        </w:rPr>
        <w:t>cache</w:t>
      </w:r>
      <w:r>
        <w:rPr>
          <w:rFonts w:ascii="Times New Roman" w:hAnsi="Times New Roman"/>
          <w:spacing w:val="10"/>
          <w:sz w:val="21"/>
          <w:szCs w:val="21"/>
          <w:lang w:eastAsia="zh-CN"/>
        </w:rPr>
        <w:t>可保存一种类型对象，每个</w:t>
      </w:r>
      <w:r>
        <w:rPr>
          <w:rFonts w:ascii="Times New Roman" w:hAnsi="Times New Roman"/>
          <w:spacing w:val="10"/>
          <w:sz w:val="21"/>
          <w:szCs w:val="21"/>
          <w:lang w:eastAsia="zh-CN"/>
        </w:rPr>
        <w:t>cache</w:t>
      </w:r>
      <w:r>
        <w:rPr>
          <w:rFonts w:ascii="Times New Roman" w:hAnsi="Times New Roman"/>
          <w:spacing w:val="10"/>
          <w:sz w:val="21"/>
          <w:szCs w:val="21"/>
          <w:lang w:eastAsia="zh-CN"/>
        </w:rPr>
        <w:t>有一个或多个</w:t>
      </w:r>
      <w:r>
        <w:rPr>
          <w:rFonts w:ascii="Times New Roman" w:hAnsi="Times New Roman"/>
          <w:spacing w:val="10"/>
          <w:sz w:val="21"/>
          <w:szCs w:val="21"/>
          <w:lang w:eastAsia="zh-CN"/>
        </w:rPr>
        <w:t>slab</w:t>
      </w:r>
      <w:r>
        <w:rPr>
          <w:rFonts w:ascii="Times New Roman" w:hAnsi="Times New Roman"/>
          <w:spacing w:val="10"/>
          <w:sz w:val="21"/>
          <w:szCs w:val="21"/>
          <w:lang w:eastAsia="zh-CN"/>
        </w:rPr>
        <w:t>组成并形成</w:t>
      </w:r>
      <w:r>
        <w:rPr>
          <w:rFonts w:ascii="Times New Roman" w:hAnsi="Times New Roman"/>
          <w:spacing w:val="10"/>
          <w:sz w:val="21"/>
          <w:szCs w:val="21"/>
          <w:lang w:eastAsia="zh-CN"/>
        </w:rPr>
        <w:t>slab</w:t>
      </w:r>
      <w:r>
        <w:rPr>
          <w:rFonts w:ascii="Times New Roman" w:hAnsi="Times New Roman"/>
          <w:spacing w:val="10"/>
          <w:sz w:val="21"/>
          <w:szCs w:val="21"/>
          <w:lang w:eastAsia="zh-CN"/>
        </w:rPr>
        <w:t>链，每个</w:t>
      </w:r>
      <w:r>
        <w:rPr>
          <w:rFonts w:ascii="Times New Roman" w:hAnsi="Times New Roman"/>
          <w:spacing w:val="10"/>
          <w:sz w:val="21"/>
          <w:szCs w:val="21"/>
          <w:lang w:eastAsia="zh-CN"/>
        </w:rPr>
        <w:t>slab</w:t>
      </w:r>
      <w:r>
        <w:rPr>
          <w:rFonts w:ascii="Times New Roman" w:hAnsi="Times New Roman"/>
          <w:spacing w:val="10"/>
          <w:sz w:val="21"/>
          <w:szCs w:val="21"/>
          <w:lang w:eastAsia="zh-CN"/>
        </w:rPr>
        <w:t>由一个或最多</w:t>
      </w:r>
      <w:r>
        <w:rPr>
          <w:rFonts w:ascii="Times New Roman" w:hAnsi="Times New Roman"/>
          <w:spacing w:val="10"/>
          <w:sz w:val="21"/>
          <w:szCs w:val="21"/>
          <w:lang w:eastAsia="zh-CN"/>
        </w:rPr>
        <w:t>32</w:t>
      </w:r>
      <w:r>
        <w:rPr>
          <w:rFonts w:ascii="Times New Roman" w:hAnsi="Times New Roman"/>
          <w:spacing w:val="10"/>
          <w:sz w:val="21"/>
          <w:szCs w:val="21"/>
          <w:lang w:eastAsia="zh-CN"/>
        </w:rPr>
        <w:t>个物理上连续的页框组成，用于存放对象。例如，一个</w:t>
      </w:r>
      <w:r>
        <w:rPr>
          <w:rFonts w:ascii="Times New Roman" w:hAnsi="Times New Roman"/>
          <w:spacing w:val="10"/>
          <w:sz w:val="21"/>
          <w:szCs w:val="21"/>
          <w:lang w:eastAsia="zh-CN"/>
        </w:rPr>
        <w:t xml:space="preserve">slab </w:t>
      </w:r>
      <w:r>
        <w:rPr>
          <w:rFonts w:ascii="Times New Roman" w:hAnsi="Times New Roman"/>
          <w:spacing w:val="10"/>
          <w:sz w:val="21"/>
          <w:szCs w:val="21"/>
          <w:lang w:eastAsia="zh-CN"/>
        </w:rPr>
        <w:t>中存放</w:t>
      </w:r>
      <w:r>
        <w:rPr>
          <w:rFonts w:ascii="Times New Roman" w:hAnsi="Times New Roman"/>
          <w:spacing w:val="10"/>
          <w:sz w:val="21"/>
          <w:szCs w:val="21"/>
          <w:lang w:eastAsia="zh-CN"/>
        </w:rPr>
        <w:t xml:space="preserve">task_struct </w:t>
      </w:r>
      <w:r>
        <w:rPr>
          <w:rFonts w:ascii="Times New Roman" w:hAnsi="Times New Roman"/>
          <w:spacing w:val="10"/>
          <w:sz w:val="21"/>
          <w:szCs w:val="21"/>
          <w:lang w:eastAsia="zh-CN"/>
        </w:rPr>
        <w:t>对象，另一个</w:t>
      </w:r>
      <w:r>
        <w:rPr>
          <w:rFonts w:ascii="Times New Roman" w:hAnsi="Times New Roman"/>
          <w:spacing w:val="10"/>
          <w:sz w:val="21"/>
          <w:szCs w:val="21"/>
          <w:lang w:eastAsia="zh-CN"/>
        </w:rPr>
        <w:t>slab</w:t>
      </w:r>
      <w:r>
        <w:rPr>
          <w:rFonts w:ascii="Times New Roman" w:hAnsi="Times New Roman"/>
          <w:spacing w:val="10"/>
          <w:sz w:val="21"/>
          <w:szCs w:val="21"/>
          <w:lang w:eastAsia="zh-CN"/>
        </w:rPr>
        <w:t>中存放</w:t>
      </w:r>
      <w:r>
        <w:rPr>
          <w:rFonts w:ascii="Times New Roman" w:hAnsi="Times New Roman"/>
          <w:spacing w:val="10"/>
          <w:sz w:val="21"/>
          <w:szCs w:val="21"/>
          <w:lang w:eastAsia="zh-CN"/>
        </w:rPr>
        <w:t>inode</w:t>
      </w:r>
      <w:r>
        <w:rPr>
          <w:rFonts w:ascii="Times New Roman" w:hAnsi="Times New Roman"/>
          <w:spacing w:val="10"/>
          <w:sz w:val="21"/>
          <w:szCs w:val="21"/>
          <w:lang w:eastAsia="zh-CN"/>
        </w:rPr>
        <w:t>对象。每个</w:t>
      </w:r>
      <w:r>
        <w:rPr>
          <w:rFonts w:ascii="Times New Roman" w:hAnsi="Times New Roman"/>
          <w:spacing w:val="10"/>
          <w:sz w:val="21"/>
          <w:szCs w:val="21"/>
          <w:lang w:eastAsia="zh-CN"/>
        </w:rPr>
        <w:t>slab</w:t>
      </w:r>
      <w:r>
        <w:rPr>
          <w:rFonts w:ascii="Times New Roman" w:hAnsi="Times New Roman"/>
          <w:spacing w:val="10"/>
          <w:sz w:val="21"/>
          <w:szCs w:val="21"/>
          <w:lang w:eastAsia="zh-CN"/>
        </w:rPr>
        <w:t>均处于三种状态之一：满（所有对象都已被分配）、半满（尚有空闲对象）和空闲（所有对象均空闲）。当内核分配一个对象时，先从半满的</w:t>
      </w:r>
      <w:r>
        <w:rPr>
          <w:rFonts w:ascii="Times New Roman" w:hAnsi="Times New Roman"/>
          <w:spacing w:val="10"/>
          <w:sz w:val="21"/>
          <w:szCs w:val="21"/>
          <w:lang w:eastAsia="zh-CN"/>
        </w:rPr>
        <w:t>slab</w:t>
      </w:r>
      <w:r>
        <w:rPr>
          <w:rFonts w:ascii="Times New Roman" w:hAnsi="Times New Roman"/>
          <w:spacing w:val="10"/>
          <w:sz w:val="21"/>
          <w:szCs w:val="21"/>
          <w:lang w:eastAsia="zh-CN"/>
        </w:rPr>
        <w:t>中查找，然后，从空闲</w:t>
      </w:r>
      <w:r>
        <w:rPr>
          <w:rFonts w:ascii="Times New Roman" w:hAnsi="Times New Roman"/>
          <w:spacing w:val="10"/>
          <w:sz w:val="21"/>
          <w:szCs w:val="21"/>
          <w:lang w:eastAsia="zh-CN"/>
        </w:rPr>
        <w:t>slab</w:t>
      </w:r>
      <w:r>
        <w:rPr>
          <w:rFonts w:ascii="Times New Roman" w:hAnsi="Times New Roman"/>
          <w:spacing w:val="10"/>
          <w:sz w:val="21"/>
          <w:szCs w:val="21"/>
          <w:lang w:eastAsia="zh-CN"/>
        </w:rPr>
        <w:t>中查找，如果没有空闲对象就应创建一个</w:t>
      </w:r>
      <w:r>
        <w:rPr>
          <w:rFonts w:ascii="Times New Roman" w:hAnsi="Times New Roman"/>
          <w:spacing w:val="10"/>
          <w:sz w:val="21"/>
          <w:szCs w:val="21"/>
          <w:lang w:eastAsia="zh-CN"/>
        </w:rPr>
        <w:t>slab</w:t>
      </w:r>
      <w:r>
        <w:rPr>
          <w:rFonts w:ascii="Times New Roman" w:hAnsi="Times New Roman"/>
          <w:spacing w:val="10"/>
          <w:sz w:val="21"/>
          <w:szCs w:val="21"/>
          <w:lang w:eastAsia="zh-CN"/>
        </w:rPr>
        <w:t>以供分配，这种策略能减少内存碎片。下面来看</w:t>
      </w:r>
      <w:r>
        <w:rPr>
          <w:rFonts w:ascii="Times New Roman" w:hAnsi="Times New Roman"/>
          <w:spacing w:val="10"/>
          <w:sz w:val="21"/>
          <w:szCs w:val="21"/>
          <w:lang w:eastAsia="zh-CN"/>
        </w:rPr>
        <w:t>task_struct</w:t>
      </w:r>
      <w:r>
        <w:rPr>
          <w:rFonts w:ascii="Times New Roman" w:hAnsi="Times New Roman"/>
          <w:spacing w:val="10"/>
          <w:sz w:val="21"/>
          <w:szCs w:val="21"/>
          <w:lang w:eastAsia="zh-CN"/>
        </w:rPr>
        <w:t>的例子，内核用一个全局变量存放指向</w:t>
      </w:r>
      <w:r>
        <w:rPr>
          <w:rFonts w:ascii="Times New Roman" w:hAnsi="Times New Roman"/>
          <w:spacing w:val="10"/>
          <w:sz w:val="21"/>
          <w:szCs w:val="21"/>
          <w:lang w:eastAsia="zh-CN"/>
        </w:rPr>
        <w:t>task_struct</w:t>
      </w:r>
      <w:r>
        <w:rPr>
          <w:rFonts w:ascii="Times New Roman" w:hAnsi="Times New Roman"/>
          <w:spacing w:val="10"/>
          <w:sz w:val="21"/>
          <w:szCs w:val="21"/>
          <w:lang w:eastAsia="zh-CN"/>
        </w:rPr>
        <w:t>的</w:t>
      </w:r>
      <w:r>
        <w:rPr>
          <w:rFonts w:ascii="Times New Roman" w:hAnsi="Times New Roman"/>
          <w:spacing w:val="10"/>
          <w:sz w:val="21"/>
          <w:szCs w:val="21"/>
          <w:lang w:eastAsia="zh-CN"/>
        </w:rPr>
        <w:t>slab</w:t>
      </w:r>
      <w:r>
        <w:rPr>
          <w:rFonts w:ascii="Times New Roman" w:hAnsi="Times New Roman"/>
          <w:spacing w:val="10"/>
          <w:sz w:val="21"/>
          <w:szCs w:val="21"/>
          <w:lang w:eastAsia="zh-CN"/>
        </w:rPr>
        <w:t>的指针：</w:t>
      </w:r>
      <w:r>
        <w:rPr>
          <w:rFonts w:ascii="Times New Roman" w:hAnsi="Times New Roman"/>
          <w:spacing w:val="10"/>
          <w:sz w:val="21"/>
          <w:szCs w:val="21"/>
          <w:lang w:eastAsia="zh-CN"/>
        </w:rPr>
        <w:t>kmem_struct_t*task_struct_cachep</w:t>
      </w:r>
      <w:r>
        <w:rPr>
          <w:rFonts w:ascii="Times New Roman" w:hAnsi="Times New Roman"/>
          <w:spacing w:val="10"/>
          <w:sz w:val="21"/>
          <w:szCs w:val="21"/>
          <w:lang w:eastAsia="zh-CN"/>
        </w:rPr>
        <w:t>；当内核初始化时，在</w:t>
      </w:r>
      <w:r>
        <w:rPr>
          <w:rFonts w:ascii="Times New Roman" w:hAnsi="Times New Roman"/>
          <w:spacing w:val="10"/>
          <w:sz w:val="21"/>
          <w:szCs w:val="21"/>
          <w:lang w:eastAsia="zh-CN"/>
        </w:rPr>
        <w:t xml:space="preserve"> fork_init()</w:t>
      </w:r>
      <w:r>
        <w:rPr>
          <w:rFonts w:ascii="Times New Roman" w:hAnsi="Times New Roman"/>
          <w:spacing w:val="10"/>
          <w:sz w:val="21"/>
          <w:szCs w:val="21"/>
          <w:lang w:eastAsia="zh-CN"/>
        </w:rPr>
        <w:t>中创建高速缓存</w:t>
      </w:r>
      <w:r>
        <w:rPr>
          <w:rFonts w:ascii="Times New Roman" w:hAnsi="Times New Roman"/>
          <w:spacing w:val="10"/>
          <w:sz w:val="21"/>
          <w:szCs w:val="21"/>
          <w:lang w:eastAsia="zh-CN"/>
        </w:rPr>
        <w:t>cache</w:t>
      </w:r>
      <w:r>
        <w:rPr>
          <w:rFonts w:ascii="Times New Roman" w:hAnsi="Times New Roman"/>
          <w:spacing w:val="10"/>
          <w:sz w:val="21"/>
          <w:szCs w:val="21"/>
          <w:lang w:eastAsia="zh-CN"/>
        </w:rPr>
        <w:t>，其中可以存放类型为</w:t>
      </w:r>
      <w:r>
        <w:rPr>
          <w:rFonts w:ascii="Times New Roman" w:hAnsi="Times New Roman"/>
          <w:spacing w:val="10"/>
          <w:sz w:val="21"/>
          <w:szCs w:val="21"/>
          <w:lang w:eastAsia="zh-CN"/>
        </w:rPr>
        <w:t>task_struct</w:t>
      </w:r>
      <w:r>
        <w:rPr>
          <w:rFonts w:ascii="Times New Roman" w:hAnsi="Times New Roman"/>
          <w:spacing w:val="10"/>
          <w:sz w:val="21"/>
          <w:szCs w:val="21"/>
          <w:lang w:eastAsia="zh-CN"/>
        </w:rPr>
        <w:t>的对象。每当进程调用</w:t>
      </w:r>
      <w:r>
        <w:rPr>
          <w:rFonts w:ascii="Times New Roman" w:hAnsi="Times New Roman"/>
          <w:spacing w:val="10"/>
          <w:sz w:val="21"/>
          <w:szCs w:val="21"/>
          <w:lang w:eastAsia="zh-CN"/>
        </w:rPr>
        <w:t>fork()</w:t>
      </w:r>
      <w:r>
        <w:rPr>
          <w:rFonts w:ascii="Times New Roman" w:hAnsi="Times New Roman"/>
          <w:spacing w:val="10"/>
          <w:sz w:val="21"/>
          <w:szCs w:val="21"/>
          <w:lang w:eastAsia="zh-CN"/>
        </w:rPr>
        <w:t>时，调用内核函数</w:t>
      </w:r>
      <w:r>
        <w:rPr>
          <w:rFonts w:ascii="Times New Roman" w:hAnsi="Times New Roman"/>
          <w:spacing w:val="10"/>
          <w:sz w:val="21"/>
          <w:szCs w:val="21"/>
          <w:lang w:eastAsia="zh-CN"/>
        </w:rPr>
        <w:t>do_fork()</w:t>
      </w:r>
      <w:r>
        <w:rPr>
          <w:rFonts w:ascii="Times New Roman" w:hAnsi="Times New Roman"/>
          <w:spacing w:val="10"/>
          <w:sz w:val="21"/>
          <w:szCs w:val="21"/>
          <w:lang w:eastAsia="zh-CN"/>
        </w:rPr>
        <w:t>，由它使用</w:t>
      </w:r>
      <w:r>
        <w:rPr>
          <w:rFonts w:ascii="Times New Roman" w:hAnsi="Times New Roman"/>
          <w:spacing w:val="10"/>
          <w:sz w:val="21"/>
          <w:szCs w:val="21"/>
          <w:lang w:eastAsia="zh-CN"/>
        </w:rPr>
        <w:t xml:space="preserve"> kmem_cache_alloc()</w:t>
      </w:r>
      <w:r>
        <w:rPr>
          <w:rFonts w:ascii="Times New Roman" w:hAnsi="Times New Roman"/>
          <w:spacing w:val="10"/>
          <w:sz w:val="21"/>
          <w:szCs w:val="21"/>
          <w:lang w:eastAsia="zh-CN"/>
        </w:rPr>
        <w:t>函数在对应的</w:t>
      </w:r>
      <w:r>
        <w:rPr>
          <w:rFonts w:ascii="Times New Roman" w:hAnsi="Times New Roman"/>
          <w:spacing w:val="10"/>
          <w:sz w:val="21"/>
          <w:szCs w:val="21"/>
          <w:lang w:eastAsia="zh-CN"/>
        </w:rPr>
        <w:t xml:space="preserve"> slab </w:t>
      </w:r>
      <w:r>
        <w:rPr>
          <w:rFonts w:ascii="Times New Roman" w:hAnsi="Times New Roman"/>
          <w:spacing w:val="10"/>
          <w:sz w:val="21"/>
          <w:szCs w:val="21"/>
          <w:lang w:eastAsia="zh-CN"/>
        </w:rPr>
        <w:t>中建立一个</w:t>
      </w:r>
      <w:r>
        <w:rPr>
          <w:rFonts w:ascii="Times New Roman" w:hAnsi="Times New Roman"/>
          <w:spacing w:val="10"/>
          <w:sz w:val="21"/>
          <w:szCs w:val="21"/>
          <w:lang w:eastAsia="zh-CN"/>
        </w:rPr>
        <w:t>task_struct</w:t>
      </w:r>
      <w:r>
        <w:rPr>
          <w:rFonts w:ascii="Times New Roman" w:hAnsi="Times New Roman"/>
          <w:spacing w:val="10"/>
          <w:sz w:val="21"/>
          <w:szCs w:val="21"/>
          <w:lang w:eastAsia="zh-CN"/>
        </w:rPr>
        <w:t>对象，进程运行结束后，</w:t>
      </w:r>
      <w:r>
        <w:rPr>
          <w:rFonts w:ascii="Times New Roman" w:hAnsi="Times New Roman"/>
          <w:spacing w:val="10"/>
          <w:sz w:val="21"/>
          <w:szCs w:val="21"/>
          <w:lang w:eastAsia="zh-CN"/>
        </w:rPr>
        <w:t>task_struct</w:t>
      </w:r>
      <w:r>
        <w:rPr>
          <w:rFonts w:ascii="Times New Roman" w:hAnsi="Times New Roman"/>
          <w:spacing w:val="10"/>
          <w:sz w:val="21"/>
          <w:szCs w:val="21"/>
          <w:lang w:eastAsia="zh-CN"/>
        </w:rPr>
        <w:t>对象被释放，返还给</w:t>
      </w:r>
      <w:r>
        <w:rPr>
          <w:rFonts w:ascii="Times New Roman" w:hAnsi="Times New Roman"/>
          <w:spacing w:val="10"/>
          <w:sz w:val="21"/>
          <w:szCs w:val="21"/>
          <w:lang w:eastAsia="zh-CN"/>
        </w:rPr>
        <w:t>task_struct_cachep slab</w:t>
      </w:r>
      <w:r>
        <w:rPr>
          <w:rFonts w:ascii="Times New Roman" w:hAnsi="Times New Roman"/>
          <w:spacing w:val="10"/>
          <w:sz w:val="21"/>
          <w:szCs w:val="21"/>
          <w:lang w:eastAsia="zh-CN"/>
        </w:rPr>
        <w:t>。</w:t>
      </w:r>
    </w:p>
    <w:p w14:paraId="48A2471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除了这些特定对象的缓冲存储外，</w:t>
      </w:r>
      <w:r>
        <w:rPr>
          <w:rFonts w:ascii="Times New Roman" w:hAnsi="Times New Roman"/>
          <w:spacing w:val="10"/>
          <w:sz w:val="21"/>
          <w:szCs w:val="21"/>
          <w:lang w:eastAsia="zh-CN"/>
        </w:rPr>
        <w:t>Linux</w:t>
      </w:r>
      <w:r>
        <w:rPr>
          <w:rFonts w:ascii="Times New Roman" w:hAnsi="Times New Roman"/>
          <w:spacing w:val="10"/>
          <w:sz w:val="21"/>
          <w:szCs w:val="21"/>
          <w:lang w:eastAsia="zh-CN"/>
        </w:rPr>
        <w:t>系统还提供多种通用缓冲存储，用来满足特定对象之外的普通内存空间需求，单位大小呈级数增长，保证内部碎片率不超过</w:t>
      </w:r>
      <w:r>
        <w:rPr>
          <w:rFonts w:ascii="Times New Roman" w:hAnsi="Times New Roman"/>
          <w:spacing w:val="10"/>
          <w:sz w:val="21"/>
          <w:szCs w:val="21"/>
          <w:lang w:eastAsia="zh-CN"/>
        </w:rPr>
        <w:t>50%</w:t>
      </w:r>
      <w:r>
        <w:rPr>
          <w:rFonts w:ascii="Times New Roman" w:hAnsi="Times New Roman"/>
          <w:spacing w:val="10"/>
          <w:sz w:val="21"/>
          <w:szCs w:val="21"/>
          <w:lang w:eastAsia="zh-CN"/>
        </w:rPr>
        <w:t>。</w:t>
      </w:r>
    </w:p>
    <w:p w14:paraId="148D98A5"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slab</w:t>
      </w:r>
      <w:r>
        <w:rPr>
          <w:rFonts w:ascii="Times New Roman" w:hAnsi="Times New Roman"/>
          <w:spacing w:val="10"/>
          <w:sz w:val="21"/>
          <w:szCs w:val="21"/>
          <w:lang w:eastAsia="zh-CN"/>
        </w:rPr>
        <w:t>分配器主要操作如下。（</w:t>
      </w:r>
      <w:r>
        <w:rPr>
          <w:rFonts w:ascii="Times New Roman" w:hAnsi="Times New Roman"/>
          <w:spacing w:val="10"/>
          <w:sz w:val="21"/>
          <w:szCs w:val="21"/>
          <w:lang w:eastAsia="zh-CN"/>
        </w:rPr>
        <w:t>1</w:t>
      </w:r>
      <w:r>
        <w:rPr>
          <w:rFonts w:ascii="Times New Roman" w:hAnsi="Times New Roman"/>
          <w:spacing w:val="10"/>
          <w:sz w:val="21"/>
          <w:szCs w:val="21"/>
          <w:lang w:eastAsia="zh-CN"/>
        </w:rPr>
        <w:t>）</w:t>
      </w:r>
      <w:r>
        <w:rPr>
          <w:rFonts w:ascii="Times New Roman" w:hAnsi="Times New Roman"/>
          <w:spacing w:val="10"/>
          <w:sz w:val="21"/>
          <w:szCs w:val="21"/>
          <w:lang w:eastAsia="zh-CN"/>
        </w:rPr>
        <w:t>kmem_cache_create()</w:t>
      </w:r>
      <w:r>
        <w:rPr>
          <w:rFonts w:ascii="Times New Roman" w:hAnsi="Times New Roman"/>
          <w:spacing w:val="10"/>
          <w:sz w:val="21"/>
          <w:szCs w:val="21"/>
          <w:lang w:eastAsia="zh-CN"/>
        </w:rPr>
        <w:t>函数：创建特定对象的</w:t>
      </w:r>
      <w:r>
        <w:rPr>
          <w:rFonts w:ascii="Times New Roman" w:hAnsi="Times New Roman"/>
          <w:spacing w:val="10"/>
          <w:sz w:val="21"/>
          <w:szCs w:val="21"/>
          <w:lang w:eastAsia="zh-CN"/>
        </w:rPr>
        <w:t>slab</w:t>
      </w:r>
      <w:r>
        <w:rPr>
          <w:rFonts w:ascii="Times New Roman" w:hAnsi="Times New Roman"/>
          <w:spacing w:val="10"/>
          <w:sz w:val="21"/>
          <w:szCs w:val="21"/>
          <w:lang w:eastAsia="zh-CN"/>
        </w:rPr>
        <w:t>结构，并加入</w:t>
      </w:r>
      <w:r>
        <w:rPr>
          <w:rFonts w:ascii="Times New Roman" w:hAnsi="Times New Roman"/>
          <w:spacing w:val="10"/>
          <w:sz w:val="21"/>
          <w:szCs w:val="21"/>
          <w:lang w:eastAsia="zh-CN"/>
        </w:rPr>
        <w:t>cache</w:t>
      </w:r>
      <w:r>
        <w:rPr>
          <w:rFonts w:ascii="Times New Roman" w:hAnsi="Times New Roman"/>
          <w:spacing w:val="10"/>
          <w:sz w:val="21"/>
          <w:szCs w:val="21"/>
          <w:lang w:eastAsia="zh-CN"/>
        </w:rPr>
        <w:t>所管理的队列。（</w:t>
      </w:r>
      <w:r>
        <w:rPr>
          <w:rFonts w:ascii="Times New Roman" w:hAnsi="Times New Roman"/>
          <w:spacing w:val="10"/>
          <w:sz w:val="21"/>
          <w:szCs w:val="21"/>
          <w:lang w:eastAsia="zh-CN"/>
        </w:rPr>
        <w:t>2</w:t>
      </w:r>
      <w:r>
        <w:rPr>
          <w:rFonts w:ascii="Times New Roman" w:hAnsi="Times New Roman"/>
          <w:spacing w:val="10"/>
          <w:sz w:val="21"/>
          <w:szCs w:val="21"/>
          <w:lang w:eastAsia="zh-CN"/>
        </w:rPr>
        <w:t>）</w:t>
      </w:r>
      <w:r>
        <w:rPr>
          <w:rFonts w:ascii="Times New Roman" w:hAnsi="Times New Roman"/>
          <w:spacing w:val="10"/>
          <w:sz w:val="21"/>
          <w:szCs w:val="21"/>
          <w:lang w:eastAsia="zh-CN"/>
        </w:rPr>
        <w:t>kmem_cache_alloc()</w:t>
      </w:r>
      <w:r>
        <w:rPr>
          <w:rFonts w:ascii="Times New Roman" w:hAnsi="Times New Roman"/>
          <w:spacing w:val="10"/>
          <w:sz w:val="21"/>
          <w:szCs w:val="21"/>
          <w:lang w:eastAsia="zh-CN"/>
        </w:rPr>
        <w:t>与</w:t>
      </w:r>
      <w:r>
        <w:rPr>
          <w:rFonts w:ascii="Times New Roman" w:hAnsi="Times New Roman"/>
          <w:spacing w:val="10"/>
          <w:sz w:val="21"/>
          <w:szCs w:val="21"/>
          <w:lang w:eastAsia="zh-CN"/>
        </w:rPr>
        <w:t>kmem_cache_free()</w:t>
      </w:r>
      <w:r>
        <w:rPr>
          <w:rFonts w:ascii="Times New Roman" w:hAnsi="Times New Roman"/>
          <w:spacing w:val="10"/>
          <w:sz w:val="21"/>
          <w:szCs w:val="21"/>
          <w:lang w:eastAsia="zh-CN"/>
        </w:rPr>
        <w:t>函数：分别用于分配和取消一个拥有专用</w:t>
      </w:r>
      <w:r>
        <w:rPr>
          <w:rFonts w:ascii="Times New Roman" w:hAnsi="Times New Roman"/>
          <w:spacing w:val="10"/>
          <w:sz w:val="21"/>
          <w:szCs w:val="21"/>
          <w:lang w:eastAsia="zh-CN"/>
        </w:rPr>
        <w:t xml:space="preserve"> slab</w:t>
      </w:r>
      <w:r>
        <w:rPr>
          <w:rFonts w:ascii="Times New Roman" w:hAnsi="Times New Roman"/>
          <w:spacing w:val="10"/>
          <w:sz w:val="21"/>
          <w:szCs w:val="21"/>
          <w:lang w:eastAsia="zh-CN"/>
        </w:rPr>
        <w:t>队列的对象。（</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kmalloc()</w:t>
      </w:r>
      <w:r>
        <w:rPr>
          <w:rFonts w:ascii="Times New Roman" w:hAnsi="Times New Roman"/>
          <w:spacing w:val="10"/>
          <w:sz w:val="21"/>
          <w:szCs w:val="21"/>
          <w:lang w:eastAsia="zh-CN"/>
        </w:rPr>
        <w:t>与</w:t>
      </w:r>
      <w:r>
        <w:rPr>
          <w:rFonts w:ascii="Times New Roman" w:hAnsi="Times New Roman"/>
          <w:spacing w:val="10"/>
          <w:sz w:val="21"/>
          <w:szCs w:val="21"/>
          <w:lang w:eastAsia="zh-CN"/>
        </w:rPr>
        <w:t>kfree()</w:t>
      </w:r>
      <w:r>
        <w:rPr>
          <w:rFonts w:ascii="Times New Roman" w:hAnsi="Times New Roman"/>
          <w:spacing w:val="10"/>
          <w:sz w:val="21"/>
          <w:szCs w:val="21"/>
          <w:lang w:eastAsia="zh-CN"/>
        </w:rPr>
        <w:t>函数：分别用来从通用缓冲区队列中申请和释放空间。（</w:t>
      </w:r>
      <w:r>
        <w:rPr>
          <w:rFonts w:ascii="Times New Roman" w:hAnsi="Times New Roman"/>
          <w:spacing w:val="10"/>
          <w:sz w:val="21"/>
          <w:szCs w:val="21"/>
          <w:lang w:eastAsia="zh-CN"/>
        </w:rPr>
        <w:t>4</w:t>
      </w:r>
      <w:r>
        <w:rPr>
          <w:rFonts w:ascii="Times New Roman" w:hAnsi="Times New Roman"/>
          <w:spacing w:val="10"/>
          <w:sz w:val="21"/>
          <w:szCs w:val="21"/>
          <w:lang w:eastAsia="zh-CN"/>
        </w:rPr>
        <w:t>）</w:t>
      </w:r>
      <w:r>
        <w:rPr>
          <w:rFonts w:ascii="Times New Roman" w:hAnsi="Times New Roman"/>
          <w:spacing w:val="10"/>
          <w:sz w:val="21"/>
          <w:szCs w:val="21"/>
          <w:lang w:eastAsia="zh-CN"/>
        </w:rPr>
        <w:t>kmem_getpages()</w:t>
      </w:r>
      <w:r>
        <w:rPr>
          <w:rFonts w:ascii="Times New Roman" w:hAnsi="Times New Roman"/>
          <w:spacing w:val="10"/>
          <w:sz w:val="21"/>
          <w:szCs w:val="21"/>
          <w:lang w:eastAsia="zh-CN"/>
        </w:rPr>
        <w:t>与</w:t>
      </w:r>
      <w:r>
        <w:rPr>
          <w:rFonts w:ascii="Times New Roman" w:hAnsi="Times New Roman"/>
          <w:spacing w:val="10"/>
          <w:sz w:val="21"/>
          <w:szCs w:val="21"/>
          <w:lang w:eastAsia="zh-CN"/>
        </w:rPr>
        <w:t>kmem_freepages()</w:t>
      </w:r>
      <w:r>
        <w:rPr>
          <w:rFonts w:ascii="Times New Roman" w:hAnsi="Times New Roman"/>
          <w:spacing w:val="10"/>
          <w:sz w:val="21"/>
          <w:szCs w:val="21"/>
          <w:lang w:eastAsia="zh-CN"/>
        </w:rPr>
        <w:t>函数：</w:t>
      </w:r>
      <w:r>
        <w:rPr>
          <w:rFonts w:ascii="Times New Roman" w:hAnsi="Times New Roman"/>
          <w:spacing w:val="10"/>
          <w:sz w:val="21"/>
          <w:szCs w:val="21"/>
          <w:lang w:eastAsia="zh-CN"/>
        </w:rPr>
        <w:t>slab</w:t>
      </w:r>
      <w:r>
        <w:rPr>
          <w:rFonts w:ascii="Times New Roman" w:hAnsi="Times New Roman"/>
          <w:spacing w:val="10"/>
          <w:sz w:val="21"/>
          <w:szCs w:val="21"/>
          <w:lang w:eastAsia="zh-CN"/>
        </w:rPr>
        <w:t>与页框分配器的接口。</w:t>
      </w:r>
    </w:p>
    <w:p w14:paraId="1725A545"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4.7.2  </w:t>
      </w:r>
      <w:r>
        <w:rPr>
          <w:rFonts w:ascii="Times New Roman" w:hAnsi="Times New Roman"/>
          <w:b/>
          <w:spacing w:val="-1"/>
          <w:sz w:val="24"/>
          <w:szCs w:val="24"/>
          <w:lang w:eastAsia="zh-CN"/>
        </w:rPr>
        <w:t>进程虚拟地址空间管理</w:t>
      </w:r>
    </w:p>
    <w:p w14:paraId="1A420BCE" w14:textId="52014F22"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6A6A6A5E" wp14:editId="2D773A38">
            <wp:extent cx="4636770" cy="5551170"/>
            <wp:effectExtent l="0" t="0" r="11430" b="1143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6770" cy="5551170"/>
                    </a:xfrm>
                    <a:prstGeom prst="rect">
                      <a:avLst/>
                    </a:prstGeom>
                    <a:noFill/>
                    <a:ln>
                      <a:noFill/>
                    </a:ln>
                  </pic:spPr>
                </pic:pic>
              </a:graphicData>
            </a:graphic>
          </wp:inline>
        </w:drawing>
      </w:r>
    </w:p>
    <w:p w14:paraId="72CB991A" w14:textId="3936379D"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0F7F86DC" wp14:editId="176FDB21">
            <wp:extent cx="4617085" cy="927100"/>
            <wp:effectExtent l="0" t="0" r="5715" b="1270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7085" cy="927100"/>
                    </a:xfrm>
                    <a:prstGeom prst="rect">
                      <a:avLst/>
                    </a:prstGeom>
                    <a:noFill/>
                    <a:ln>
                      <a:noFill/>
                    </a:ln>
                  </pic:spPr>
                </pic:pic>
              </a:graphicData>
            </a:graphic>
          </wp:inline>
        </w:drawing>
      </w:r>
    </w:p>
    <w:p w14:paraId="07BD6E4A" w14:textId="4BEE565C"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2A655487" wp14:editId="4C0737A3">
            <wp:extent cx="4610735" cy="3722370"/>
            <wp:effectExtent l="0" t="0" r="12065" b="1143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10735" cy="3722370"/>
                    </a:xfrm>
                    <a:prstGeom prst="rect">
                      <a:avLst/>
                    </a:prstGeom>
                    <a:noFill/>
                    <a:ln>
                      <a:noFill/>
                    </a:ln>
                  </pic:spPr>
                </pic:pic>
              </a:graphicData>
            </a:graphic>
          </wp:inline>
        </w:drawing>
      </w:r>
    </w:p>
    <w:p w14:paraId="093CB978"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 xml:space="preserve">//Linux Device Drivers 3rd Edition, page371 </w:t>
      </w:r>
    </w:p>
    <w:p w14:paraId="79A3E6FD"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8755B7">
        <w:rPr>
          <w:rFonts w:ascii="Times New Roman" w:hAnsi="Times New Roman" w:hint="eastAsia"/>
          <w:b/>
          <w:color w:val="FF0000"/>
          <w:spacing w:val="10"/>
          <w:sz w:val="24"/>
          <w:szCs w:val="18"/>
          <w:lang w:eastAsia="zh-CN"/>
        </w:rPr>
        <w:t>修改理由：</w:t>
      </w:r>
      <w:r w:rsidRPr="008755B7">
        <w:rPr>
          <w:rFonts w:ascii="Times New Roman" w:hAnsi="Times New Roman" w:hint="eastAsia"/>
          <w:b/>
          <w:color w:val="FF0000"/>
          <w:spacing w:val="10"/>
          <w:sz w:val="24"/>
          <w:szCs w:val="18"/>
          <w:lang w:eastAsia="zh-CN"/>
        </w:rPr>
        <w:t>Linux</w:t>
      </w:r>
      <w:r w:rsidRPr="008755B7">
        <w:rPr>
          <w:rFonts w:ascii="Times New Roman" w:hAnsi="Times New Roman" w:hint="eastAsia"/>
          <w:b/>
          <w:color w:val="FF0000"/>
          <w:spacing w:val="10"/>
          <w:sz w:val="24"/>
          <w:szCs w:val="18"/>
          <w:lang w:eastAsia="zh-CN"/>
        </w:rPr>
        <w:t>系统的虚拟内存的页映射</w:t>
      </w:r>
    </w:p>
    <w:p w14:paraId="1FE1732B" w14:textId="77777777" w:rsidR="007752E6" w:rsidRDefault="007752E6" w:rsidP="007752E6">
      <w:pPr>
        <w:spacing w:after="0" w:line="360" w:lineRule="auto"/>
        <w:ind w:leftChars="82" w:left="180" w:rightChars="40" w:right="88" w:firstLine="415"/>
        <w:jc w:val="both"/>
        <w:rPr>
          <w:rFonts w:ascii="Times New Roman" w:hAnsi="Times New Roman"/>
          <w:spacing w:val="10"/>
          <w:sz w:val="21"/>
          <w:szCs w:val="21"/>
          <w:lang w:eastAsia="zh-CN"/>
        </w:rPr>
      </w:pPr>
    </w:p>
    <w:p w14:paraId="270C0AD2"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虚存空间管理以进程为基础，每个进程最大可拥有</w:t>
      </w:r>
      <w:r>
        <w:rPr>
          <w:rFonts w:ascii="Times New Roman" w:hAnsi="Times New Roman"/>
          <w:spacing w:val="10"/>
          <w:sz w:val="21"/>
          <w:szCs w:val="21"/>
          <w:lang w:eastAsia="zh-CN"/>
        </w:rPr>
        <w:t>3 GB</w:t>
      </w:r>
      <w:r>
        <w:rPr>
          <w:rFonts w:ascii="Times New Roman" w:hAnsi="Times New Roman"/>
          <w:spacing w:val="10"/>
          <w:sz w:val="21"/>
          <w:szCs w:val="21"/>
          <w:lang w:eastAsia="zh-CN"/>
        </w:rPr>
        <w:t>私有虚存空间，进程的内核空间被所有进程共享，进程虚存空间由</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结构和</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结构描述。</w:t>
      </w:r>
    </w:p>
    <w:p w14:paraId="1407D7BC"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）虚存区描述符</w:t>
      </w:r>
      <w:r>
        <w:rPr>
          <w:rFonts w:ascii="Times New Roman" w:hAnsi="Times New Roman"/>
          <w:spacing w:val="10"/>
          <w:sz w:val="21"/>
          <w:szCs w:val="21"/>
          <w:lang w:eastAsia="zh-CN"/>
        </w:rPr>
        <w:t>vm_area_struct</w:t>
      </w:r>
    </w:p>
    <w:p w14:paraId="0BEBF8A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用户进程地址空间很大，有必要显式地表示真正被进程用到的那部分虚存区，进程所用虚存中的各区域未必连续但绝不重叠，由于采用面向对象方法管理，使得虚存区结构体可以代表多种类型的内存区，如代码段、数据段、堆栈段、共享段和内存映射文件等，形成若干离散的虚存区，因此，对虚存区的抽象是一个重要问题。内核将进程的每个虚存区作为一个单独的对象管理，每个虚存区都拥有相同属性，比如访问权限等。</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结构用来描述进程用户空间的一个虚存区</w:t>
      </w:r>
      <w:r>
        <w:rPr>
          <w:rFonts w:ascii="Times New Roman" w:hAnsi="Times New Roman"/>
          <w:spacing w:val="10"/>
          <w:sz w:val="21"/>
          <w:szCs w:val="21"/>
          <w:lang w:eastAsia="zh-CN"/>
        </w:rPr>
        <w:t xml:space="preserve"> vma</w:t>
      </w:r>
      <w:r>
        <w:rPr>
          <w:rFonts w:ascii="Times New Roman" w:hAnsi="Times New Roman"/>
          <w:spacing w:val="10"/>
          <w:sz w:val="21"/>
          <w:szCs w:val="21"/>
          <w:lang w:eastAsia="zh-CN"/>
        </w:rPr>
        <w:t>（</w:t>
      </w:r>
      <w:r>
        <w:rPr>
          <w:rFonts w:ascii="Times New Roman" w:hAnsi="Times New Roman"/>
          <w:spacing w:val="10"/>
          <w:sz w:val="21"/>
          <w:szCs w:val="21"/>
          <w:lang w:eastAsia="zh-CN"/>
        </w:rPr>
        <w:t>virtual memory area</w:t>
      </w:r>
      <w:r>
        <w:rPr>
          <w:rFonts w:ascii="Times New Roman" w:hAnsi="Times New Roman"/>
          <w:spacing w:val="10"/>
          <w:sz w:val="21"/>
          <w:szCs w:val="21"/>
          <w:lang w:eastAsia="zh-CN"/>
        </w:rPr>
        <w:t>），而所有</w:t>
      </w:r>
      <w:r>
        <w:rPr>
          <w:rFonts w:ascii="Times New Roman" w:hAnsi="Times New Roman"/>
          <w:spacing w:val="10"/>
          <w:sz w:val="21"/>
          <w:szCs w:val="21"/>
          <w:lang w:eastAsia="zh-CN"/>
        </w:rPr>
        <w:t>vma</w:t>
      </w:r>
      <w:r>
        <w:rPr>
          <w:rFonts w:ascii="Times New Roman" w:hAnsi="Times New Roman"/>
          <w:spacing w:val="10"/>
          <w:sz w:val="21"/>
          <w:szCs w:val="21"/>
          <w:lang w:eastAsia="zh-CN"/>
        </w:rPr>
        <w:t>用来表示此进程实际用到的虚地址空间。</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结构如下：</w:t>
      </w:r>
    </w:p>
    <w:p w14:paraId="76AFD338" w14:textId="77777777" w:rsidR="007752E6" w:rsidRDefault="007752E6" w:rsidP="007752E6">
      <w:pPr>
        <w:spacing w:after="0" w:line="360" w:lineRule="auto"/>
        <w:ind w:right="48" w:firstLineChars="200" w:firstLine="400"/>
        <w:jc w:val="both"/>
        <w:rPr>
          <w:rFonts w:ascii="Times New Roman" w:hAnsi="Times New Roman"/>
          <w:spacing w:val="10"/>
          <w:sz w:val="18"/>
          <w:szCs w:val="18"/>
          <w:lang w:eastAsia="zh-CN"/>
        </w:rPr>
      </w:pPr>
      <w:r>
        <w:rPr>
          <w:rFonts w:ascii="Times New Roman" w:hAnsi="Times New Roman"/>
          <w:spacing w:val="10"/>
          <w:sz w:val="18"/>
          <w:szCs w:val="18"/>
          <w:lang w:eastAsia="zh-CN"/>
        </w:rPr>
        <w:t>struct  vm_area_struct {                             /*</w:t>
      </w:r>
      <w:r>
        <w:rPr>
          <w:rFonts w:ascii="Times New Roman" w:hAnsi="Times New Roman"/>
          <w:spacing w:val="10"/>
          <w:sz w:val="18"/>
          <w:szCs w:val="18"/>
          <w:lang w:eastAsia="zh-CN"/>
        </w:rPr>
        <w:t>虚存区结构</w:t>
      </w:r>
      <w:r>
        <w:rPr>
          <w:rFonts w:ascii="Times New Roman" w:hAnsi="Times New Roman"/>
          <w:spacing w:val="10"/>
          <w:sz w:val="18"/>
          <w:szCs w:val="18"/>
          <w:lang w:eastAsia="zh-CN"/>
        </w:rPr>
        <w:t>*/</w:t>
      </w:r>
    </w:p>
    <w:p w14:paraId="52470B65" w14:textId="77777777" w:rsidR="007752E6" w:rsidRDefault="007752E6" w:rsidP="007752E6">
      <w:pPr>
        <w:spacing w:after="0" w:line="360" w:lineRule="auto"/>
        <w:ind w:right="48" w:firstLine="270"/>
        <w:jc w:val="both"/>
        <w:rPr>
          <w:rFonts w:ascii="Times New Roman" w:hAnsi="Times New Roman"/>
          <w:spacing w:val="10"/>
          <w:sz w:val="18"/>
          <w:szCs w:val="18"/>
          <w:lang w:eastAsia="zh-CN"/>
        </w:rPr>
      </w:pPr>
      <w:r>
        <w:rPr>
          <w:rFonts w:ascii="Times New Roman" w:hAnsi="Times New Roman"/>
          <w:spacing w:val="10"/>
          <w:sz w:val="18"/>
          <w:szCs w:val="18"/>
          <w:lang w:eastAsia="zh-CN"/>
        </w:rPr>
        <w:lastRenderedPageBreak/>
        <w:t xml:space="preserve">     struct  mm_struct  *vm_mm;                   /*</w:t>
      </w:r>
      <w:r>
        <w:rPr>
          <w:rFonts w:ascii="Times New Roman" w:hAnsi="Times New Roman"/>
          <w:spacing w:val="10"/>
          <w:sz w:val="18"/>
          <w:szCs w:val="18"/>
          <w:lang w:eastAsia="zh-CN"/>
        </w:rPr>
        <w:t>虚存区所在</w:t>
      </w:r>
      <w:r>
        <w:rPr>
          <w:rFonts w:ascii="Times New Roman" w:hAnsi="Times New Roman"/>
          <w:spacing w:val="10"/>
          <w:sz w:val="18"/>
          <w:szCs w:val="18"/>
          <w:lang w:eastAsia="zh-CN"/>
        </w:rPr>
        <w:t>mm_struct</w:t>
      </w:r>
      <w:r>
        <w:rPr>
          <w:rFonts w:ascii="Times New Roman" w:hAnsi="Times New Roman"/>
          <w:spacing w:val="10"/>
          <w:sz w:val="18"/>
          <w:szCs w:val="18"/>
          <w:lang w:eastAsia="zh-CN"/>
        </w:rPr>
        <w:t>指针</w:t>
      </w:r>
      <w:r>
        <w:rPr>
          <w:rFonts w:ascii="Times New Roman" w:hAnsi="Times New Roman"/>
          <w:spacing w:val="10"/>
          <w:sz w:val="18"/>
          <w:szCs w:val="18"/>
          <w:lang w:eastAsia="zh-CN"/>
        </w:rPr>
        <w:t>*/</w:t>
      </w:r>
    </w:p>
    <w:p w14:paraId="0A8D0BDE"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vm_start;                        /*</w:t>
      </w:r>
      <w:r>
        <w:rPr>
          <w:rFonts w:ascii="Times New Roman" w:hAnsi="Times New Roman"/>
          <w:spacing w:val="10"/>
          <w:sz w:val="18"/>
          <w:szCs w:val="18"/>
          <w:lang w:eastAsia="zh-CN"/>
        </w:rPr>
        <w:t>虚存区起址</w:t>
      </w:r>
      <w:r>
        <w:rPr>
          <w:rFonts w:ascii="Times New Roman" w:hAnsi="Times New Roman"/>
          <w:spacing w:val="10"/>
          <w:sz w:val="18"/>
          <w:szCs w:val="18"/>
          <w:lang w:eastAsia="zh-CN"/>
        </w:rPr>
        <w:t>*/</w:t>
      </w:r>
    </w:p>
    <w:p w14:paraId="600D05E2" w14:textId="77777777" w:rsidR="007752E6" w:rsidRDefault="007752E6" w:rsidP="007752E6">
      <w:pPr>
        <w:spacing w:after="0" w:line="360" w:lineRule="auto"/>
        <w:ind w:right="48" w:firstLineChars="250" w:firstLine="500"/>
        <w:jc w:val="both"/>
        <w:rPr>
          <w:rFonts w:ascii="Times New Roman" w:hAnsi="Times New Roman"/>
          <w:spacing w:val="10"/>
          <w:sz w:val="18"/>
          <w:szCs w:val="18"/>
          <w:lang w:eastAsia="zh-CN"/>
        </w:rPr>
      </w:pPr>
      <w:r>
        <w:rPr>
          <w:rFonts w:ascii="Times New Roman" w:hAnsi="Times New Roman"/>
          <w:spacing w:val="10"/>
          <w:sz w:val="18"/>
          <w:szCs w:val="18"/>
          <w:lang w:eastAsia="zh-CN"/>
        </w:rPr>
        <w:t>unsigned long  vm_end;                          /*</w:t>
      </w:r>
      <w:r>
        <w:rPr>
          <w:rFonts w:ascii="Times New Roman" w:hAnsi="Times New Roman"/>
          <w:spacing w:val="10"/>
          <w:sz w:val="18"/>
          <w:szCs w:val="18"/>
          <w:lang w:eastAsia="zh-CN"/>
        </w:rPr>
        <w:t>虚存区末址</w:t>
      </w:r>
      <w:r>
        <w:rPr>
          <w:rFonts w:ascii="Times New Roman" w:hAnsi="Times New Roman"/>
          <w:spacing w:val="10"/>
          <w:sz w:val="18"/>
          <w:szCs w:val="18"/>
          <w:lang w:eastAsia="zh-CN"/>
        </w:rPr>
        <w:t>*/</w:t>
      </w:r>
    </w:p>
    <w:p w14:paraId="6EA79ED1" w14:textId="77777777" w:rsidR="007752E6" w:rsidRDefault="007752E6" w:rsidP="007752E6">
      <w:pPr>
        <w:spacing w:after="0" w:line="360" w:lineRule="auto"/>
        <w:ind w:right="48" w:firstLineChars="250" w:firstLine="500"/>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unsigned long  vm_flags;                        /* </w:t>
      </w:r>
      <w:r>
        <w:rPr>
          <w:rFonts w:ascii="Times New Roman" w:hAnsi="Times New Roman"/>
          <w:spacing w:val="10"/>
          <w:sz w:val="18"/>
          <w:szCs w:val="18"/>
          <w:lang w:eastAsia="zh-CN"/>
        </w:rPr>
        <w:t>虚存区标志</w:t>
      </w:r>
      <w:r>
        <w:rPr>
          <w:rFonts w:ascii="Times New Roman" w:hAnsi="Times New Roman"/>
          <w:spacing w:val="10"/>
          <w:sz w:val="18"/>
          <w:szCs w:val="18"/>
          <w:lang w:eastAsia="zh-CN"/>
        </w:rPr>
        <w:t>*/</w:t>
      </w:r>
    </w:p>
    <w:p w14:paraId="2F84B176" w14:textId="77777777" w:rsidR="007752E6" w:rsidRDefault="007752E6" w:rsidP="007752E6">
      <w:pPr>
        <w:spacing w:after="0" w:line="360" w:lineRule="auto"/>
        <w:ind w:right="48" w:firstLineChars="250" w:firstLine="500"/>
        <w:jc w:val="both"/>
        <w:rPr>
          <w:rFonts w:ascii="Times New Roman" w:hAnsi="Times New Roman"/>
          <w:spacing w:val="10"/>
          <w:sz w:val="18"/>
          <w:szCs w:val="18"/>
          <w:lang w:eastAsia="zh-CN"/>
        </w:rPr>
      </w:pPr>
      <w:r>
        <w:rPr>
          <w:rFonts w:ascii="Times New Roman" w:hAnsi="Times New Roman"/>
          <w:spacing w:val="10"/>
          <w:sz w:val="18"/>
          <w:szCs w:val="18"/>
          <w:lang w:eastAsia="zh-CN"/>
        </w:rPr>
        <w:t>struct vm_area_struct  *vm_next;            /*</w:t>
      </w:r>
      <w:r>
        <w:rPr>
          <w:rFonts w:ascii="Times New Roman" w:hAnsi="Times New Roman"/>
          <w:spacing w:val="10"/>
          <w:sz w:val="18"/>
          <w:szCs w:val="18"/>
          <w:lang w:eastAsia="zh-CN"/>
        </w:rPr>
        <w:t>下一个虚存区链接指针</w:t>
      </w:r>
      <w:r>
        <w:rPr>
          <w:rFonts w:ascii="Times New Roman" w:hAnsi="Times New Roman"/>
          <w:spacing w:val="10"/>
          <w:sz w:val="18"/>
          <w:szCs w:val="18"/>
          <w:lang w:eastAsia="zh-CN"/>
        </w:rPr>
        <w:t>*/</w:t>
      </w:r>
    </w:p>
    <w:p w14:paraId="1098C753"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p>
    <w:p w14:paraId="50236B41"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vm_operations_struct *vm_ops;    /* </w:t>
      </w:r>
      <w:r>
        <w:rPr>
          <w:rFonts w:ascii="Times New Roman" w:hAnsi="Times New Roman"/>
          <w:spacing w:val="10"/>
          <w:sz w:val="18"/>
          <w:szCs w:val="18"/>
          <w:lang w:eastAsia="zh-CN"/>
        </w:rPr>
        <w:t>虚存区操作函数</w:t>
      </w:r>
      <w:r>
        <w:rPr>
          <w:rFonts w:ascii="Times New Roman" w:hAnsi="Times New Roman"/>
          <w:spacing w:val="10"/>
          <w:sz w:val="18"/>
          <w:szCs w:val="18"/>
          <w:lang w:eastAsia="zh-CN"/>
        </w:rPr>
        <w:t>*/</w:t>
      </w:r>
    </w:p>
    <w:p w14:paraId="79D68DFA"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file *vm_file;                                 /*</w:t>
      </w:r>
      <w:r>
        <w:rPr>
          <w:rFonts w:ascii="Times New Roman" w:hAnsi="Times New Roman"/>
          <w:spacing w:val="10"/>
          <w:sz w:val="18"/>
          <w:szCs w:val="18"/>
          <w:lang w:eastAsia="zh-CN"/>
        </w:rPr>
        <w:t>虚存区映射的文件</w:t>
      </w:r>
      <w:r>
        <w:rPr>
          <w:rFonts w:ascii="Times New Roman" w:hAnsi="Times New Roman"/>
          <w:spacing w:val="10"/>
          <w:sz w:val="18"/>
          <w:szCs w:val="18"/>
          <w:lang w:eastAsia="zh-CN"/>
        </w:rPr>
        <w:t>*/</w:t>
      </w:r>
    </w:p>
    <w:p w14:paraId="3711A934"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vm_pgoff;                        /*</w:t>
      </w:r>
      <w:r>
        <w:rPr>
          <w:rFonts w:ascii="Times New Roman" w:hAnsi="Times New Roman"/>
          <w:spacing w:val="10"/>
          <w:sz w:val="18"/>
          <w:szCs w:val="18"/>
          <w:lang w:eastAsia="zh-CN"/>
        </w:rPr>
        <w:t>虚存区中文件的偏移量</w:t>
      </w:r>
      <w:r>
        <w:rPr>
          <w:rFonts w:ascii="Times New Roman" w:hAnsi="Times New Roman"/>
          <w:spacing w:val="10"/>
          <w:sz w:val="18"/>
          <w:szCs w:val="18"/>
          <w:lang w:eastAsia="zh-CN"/>
        </w:rPr>
        <w:t>*/</w:t>
      </w:r>
    </w:p>
    <w:p w14:paraId="3B95139F" w14:textId="77777777" w:rsidR="007752E6" w:rsidRDefault="007752E6" w:rsidP="007752E6">
      <w:pPr>
        <w:spacing w:after="0" w:line="360" w:lineRule="auto"/>
        <w:ind w:right="48"/>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p>
    <w:p w14:paraId="611E8B88" w14:textId="77777777" w:rsidR="007752E6" w:rsidRDefault="007752E6" w:rsidP="007752E6">
      <w:pPr>
        <w:spacing w:after="0" w:line="360" w:lineRule="auto"/>
        <w:ind w:right="48" w:firstLine="210"/>
        <w:jc w:val="both"/>
        <w:rPr>
          <w:rFonts w:ascii="Times New Roman" w:hAnsi="Times New Roman"/>
          <w:spacing w:val="10"/>
          <w:sz w:val="18"/>
          <w:szCs w:val="18"/>
          <w:lang w:eastAsia="zh-CN"/>
        </w:rPr>
      </w:pPr>
      <w:r>
        <w:rPr>
          <w:rFonts w:ascii="Times New Roman" w:hAnsi="Times New Roman"/>
          <w:spacing w:val="10"/>
          <w:sz w:val="18"/>
          <w:szCs w:val="18"/>
          <w:lang w:eastAsia="zh-CN"/>
        </w:rPr>
        <w:t>}vma;</w:t>
      </w:r>
    </w:p>
    <w:p w14:paraId="6BDBD943" w14:textId="77777777" w:rsidR="007752E6" w:rsidRDefault="007752E6" w:rsidP="007752E6">
      <w:pPr>
        <w:spacing w:after="0" w:line="360" w:lineRule="auto"/>
        <w:ind w:right="48" w:firstLine="210"/>
        <w:jc w:val="both"/>
        <w:rPr>
          <w:rFonts w:ascii="Times New Roman" w:hAnsi="Times New Roman"/>
          <w:spacing w:val="10"/>
          <w:sz w:val="18"/>
          <w:szCs w:val="18"/>
          <w:lang w:eastAsia="zh-CN"/>
        </w:rPr>
      </w:pPr>
    </w:p>
    <w:p w14:paraId="6C2ADF0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除上面说明的成员外，还有以下内容：</w:t>
      </w:r>
      <w:r>
        <w:rPr>
          <w:rFonts w:ascii="Times New Roman" w:hAnsi="Times New Roman"/>
          <w:spacing w:val="10"/>
          <w:sz w:val="21"/>
          <w:szCs w:val="21"/>
          <w:lang w:eastAsia="zh-CN"/>
        </w:rPr>
        <w:t xml:space="preserve"> vma </w:t>
      </w:r>
      <w:r>
        <w:rPr>
          <w:rFonts w:ascii="Times New Roman" w:hAnsi="Times New Roman"/>
          <w:spacing w:val="10"/>
          <w:sz w:val="21"/>
          <w:szCs w:val="21"/>
          <w:lang w:eastAsia="zh-CN"/>
        </w:rPr>
        <w:t>存取权限、按地址降序排列链接下一个</w:t>
      </w:r>
      <w:r>
        <w:rPr>
          <w:rFonts w:ascii="Times New Roman" w:hAnsi="Times New Roman"/>
          <w:spacing w:val="10"/>
          <w:sz w:val="21"/>
          <w:szCs w:val="21"/>
          <w:lang w:eastAsia="zh-CN"/>
        </w:rPr>
        <w:t>vma</w:t>
      </w:r>
      <w:r>
        <w:rPr>
          <w:rFonts w:ascii="Times New Roman" w:hAnsi="Times New Roman"/>
          <w:spacing w:val="10"/>
          <w:sz w:val="21"/>
          <w:szCs w:val="21"/>
          <w:lang w:eastAsia="zh-CN"/>
        </w:rPr>
        <w:t>的指针、</w:t>
      </w:r>
      <w:r>
        <w:rPr>
          <w:rFonts w:ascii="Times New Roman" w:hAnsi="Times New Roman"/>
          <w:spacing w:val="10"/>
          <w:sz w:val="21"/>
          <w:szCs w:val="21"/>
          <w:lang w:eastAsia="zh-CN"/>
        </w:rPr>
        <w:t>vma</w:t>
      </w:r>
      <w:r>
        <w:rPr>
          <w:rFonts w:ascii="Times New Roman" w:hAnsi="Times New Roman"/>
          <w:spacing w:val="10"/>
          <w:sz w:val="21"/>
          <w:szCs w:val="21"/>
          <w:lang w:eastAsia="zh-CN"/>
        </w:rPr>
        <w:t>红黑树结构、存放预读信息区等。</w:t>
      </w:r>
      <w:r>
        <w:rPr>
          <w:rFonts w:ascii="Times New Roman" w:hAnsi="Times New Roman"/>
          <w:spacing w:val="10"/>
          <w:sz w:val="21"/>
          <w:szCs w:val="21"/>
          <w:lang w:eastAsia="zh-CN"/>
        </w:rPr>
        <w:t>vm_flags</w:t>
      </w:r>
      <w:r>
        <w:rPr>
          <w:rFonts w:ascii="Times New Roman" w:hAnsi="Times New Roman"/>
          <w:spacing w:val="10"/>
          <w:sz w:val="21"/>
          <w:szCs w:val="21"/>
          <w:lang w:eastAsia="zh-CN"/>
        </w:rPr>
        <w:t>给出此</w:t>
      </w:r>
      <w:r>
        <w:rPr>
          <w:rFonts w:ascii="Times New Roman" w:hAnsi="Times New Roman"/>
          <w:spacing w:val="10"/>
          <w:sz w:val="21"/>
          <w:szCs w:val="21"/>
          <w:lang w:eastAsia="zh-CN"/>
        </w:rPr>
        <w:t>vma</w:t>
      </w:r>
      <w:r>
        <w:rPr>
          <w:rFonts w:ascii="Times New Roman" w:hAnsi="Times New Roman"/>
          <w:spacing w:val="10"/>
          <w:sz w:val="21"/>
          <w:szCs w:val="21"/>
          <w:lang w:eastAsia="zh-CN"/>
        </w:rPr>
        <w:t>页面的访问权限和相关信息：如</w:t>
      </w:r>
      <w:r>
        <w:rPr>
          <w:rFonts w:ascii="Times New Roman" w:hAnsi="Times New Roman"/>
          <w:spacing w:val="10"/>
          <w:sz w:val="21"/>
          <w:szCs w:val="21"/>
          <w:lang w:eastAsia="zh-CN"/>
        </w:rPr>
        <w:t>“</w:t>
      </w:r>
      <w:r>
        <w:rPr>
          <w:rFonts w:ascii="Times New Roman" w:hAnsi="Times New Roman"/>
          <w:spacing w:val="10"/>
          <w:sz w:val="21"/>
          <w:szCs w:val="21"/>
          <w:lang w:eastAsia="zh-CN"/>
        </w:rPr>
        <w:t>只读</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w:t>
      </w:r>
      <w:r>
        <w:rPr>
          <w:rFonts w:ascii="Times New Roman" w:hAnsi="Times New Roman"/>
          <w:spacing w:val="10"/>
          <w:sz w:val="21"/>
          <w:szCs w:val="21"/>
          <w:lang w:eastAsia="zh-CN"/>
        </w:rPr>
        <w:t>可写</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可执行</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w:t>
      </w:r>
      <w:r>
        <w:rPr>
          <w:rFonts w:ascii="Times New Roman" w:hAnsi="Times New Roman"/>
          <w:spacing w:val="10"/>
          <w:sz w:val="21"/>
          <w:szCs w:val="21"/>
          <w:lang w:eastAsia="zh-CN"/>
        </w:rPr>
        <w:t>可共享</w:t>
      </w:r>
      <w:r>
        <w:rPr>
          <w:rFonts w:ascii="Times New Roman" w:hAnsi="Times New Roman"/>
          <w:spacing w:val="10"/>
          <w:sz w:val="21"/>
          <w:szCs w:val="21"/>
          <w:lang w:eastAsia="zh-CN"/>
        </w:rPr>
        <w:t>”</w:t>
      </w:r>
      <w:r>
        <w:rPr>
          <w:rFonts w:ascii="Times New Roman" w:hAnsi="Times New Roman"/>
          <w:spacing w:val="10"/>
          <w:sz w:val="21"/>
          <w:szCs w:val="21"/>
          <w:lang w:eastAsia="zh-CN"/>
        </w:rPr>
        <w:t>页、</w:t>
      </w:r>
      <w:r>
        <w:rPr>
          <w:rFonts w:ascii="Times New Roman" w:hAnsi="Times New Roman"/>
          <w:spacing w:val="10"/>
          <w:sz w:val="21"/>
          <w:szCs w:val="21"/>
          <w:lang w:eastAsia="zh-CN"/>
        </w:rPr>
        <w:t>vma</w:t>
      </w:r>
      <w:r>
        <w:rPr>
          <w:rFonts w:ascii="Times New Roman" w:hAnsi="Times New Roman"/>
          <w:spacing w:val="10"/>
          <w:sz w:val="21"/>
          <w:szCs w:val="21"/>
          <w:lang w:eastAsia="zh-CN"/>
        </w:rPr>
        <w:t>页面被锁住、</w:t>
      </w:r>
      <w:r>
        <w:rPr>
          <w:rFonts w:ascii="Times New Roman" w:hAnsi="Times New Roman"/>
          <w:spacing w:val="10"/>
          <w:sz w:val="21"/>
          <w:szCs w:val="21"/>
          <w:lang w:eastAsia="zh-CN"/>
        </w:rPr>
        <w:t>vma</w:t>
      </w:r>
      <w:r>
        <w:rPr>
          <w:rFonts w:ascii="Times New Roman" w:hAnsi="Times New Roman"/>
          <w:spacing w:val="10"/>
          <w:sz w:val="21"/>
          <w:szCs w:val="21"/>
          <w:lang w:eastAsia="zh-CN"/>
        </w:rPr>
        <w:t>可作为共享内存、</w:t>
      </w:r>
      <w:r>
        <w:rPr>
          <w:rFonts w:ascii="Times New Roman" w:hAnsi="Times New Roman"/>
          <w:spacing w:val="10"/>
          <w:sz w:val="21"/>
          <w:szCs w:val="21"/>
          <w:lang w:eastAsia="zh-CN"/>
        </w:rPr>
        <w:t>vma</w:t>
      </w:r>
      <w:r>
        <w:rPr>
          <w:rFonts w:ascii="Times New Roman" w:hAnsi="Times New Roman"/>
          <w:spacing w:val="10"/>
          <w:sz w:val="21"/>
          <w:szCs w:val="21"/>
          <w:lang w:eastAsia="zh-CN"/>
        </w:rPr>
        <w:t>可向下增长、</w:t>
      </w:r>
      <w:r>
        <w:rPr>
          <w:rFonts w:ascii="Times New Roman" w:hAnsi="Times New Roman"/>
          <w:spacing w:val="10"/>
          <w:sz w:val="21"/>
          <w:szCs w:val="21"/>
          <w:lang w:eastAsia="zh-CN"/>
        </w:rPr>
        <w:t>vma</w:t>
      </w:r>
      <w:r>
        <w:rPr>
          <w:rFonts w:ascii="Times New Roman" w:hAnsi="Times New Roman"/>
          <w:spacing w:val="10"/>
          <w:sz w:val="21"/>
          <w:szCs w:val="21"/>
          <w:lang w:eastAsia="zh-CN"/>
        </w:rPr>
        <w:t>可向上增长、</w:t>
      </w:r>
      <w:r>
        <w:rPr>
          <w:rFonts w:ascii="Times New Roman" w:hAnsi="Times New Roman"/>
          <w:spacing w:val="10"/>
          <w:sz w:val="21"/>
          <w:szCs w:val="21"/>
          <w:lang w:eastAsia="zh-CN"/>
        </w:rPr>
        <w:t>vma</w:t>
      </w:r>
      <w:r>
        <w:rPr>
          <w:rFonts w:ascii="Times New Roman" w:hAnsi="Times New Roman"/>
          <w:spacing w:val="10"/>
          <w:sz w:val="21"/>
          <w:szCs w:val="21"/>
          <w:lang w:eastAsia="zh-CN"/>
        </w:rPr>
        <w:t>映射不可写文件、</w:t>
      </w:r>
      <w:r>
        <w:rPr>
          <w:rFonts w:ascii="Times New Roman" w:hAnsi="Times New Roman"/>
          <w:spacing w:val="10"/>
          <w:sz w:val="21"/>
          <w:szCs w:val="21"/>
          <w:lang w:eastAsia="zh-CN"/>
        </w:rPr>
        <w:t>vma</w:t>
      </w:r>
      <w:r>
        <w:rPr>
          <w:rFonts w:ascii="Times New Roman" w:hAnsi="Times New Roman"/>
          <w:spacing w:val="10"/>
          <w:sz w:val="21"/>
          <w:szCs w:val="21"/>
          <w:lang w:eastAsia="zh-CN"/>
        </w:rPr>
        <w:t>映射可执行文件、</w:t>
      </w:r>
      <w:r>
        <w:rPr>
          <w:rFonts w:ascii="Times New Roman" w:hAnsi="Times New Roman"/>
          <w:spacing w:val="10"/>
          <w:sz w:val="21"/>
          <w:szCs w:val="21"/>
          <w:lang w:eastAsia="zh-CN"/>
        </w:rPr>
        <w:t>vma</w:t>
      </w:r>
      <w:r>
        <w:rPr>
          <w:rFonts w:ascii="Times New Roman" w:hAnsi="Times New Roman"/>
          <w:spacing w:val="10"/>
          <w:sz w:val="21"/>
          <w:szCs w:val="21"/>
          <w:lang w:eastAsia="zh-CN"/>
        </w:rPr>
        <w:t>不能换出、</w:t>
      </w:r>
      <w:r>
        <w:rPr>
          <w:rFonts w:ascii="Times New Roman" w:hAnsi="Times New Roman"/>
          <w:spacing w:val="10"/>
          <w:sz w:val="21"/>
          <w:szCs w:val="21"/>
          <w:lang w:eastAsia="zh-CN"/>
        </w:rPr>
        <w:t>vma</w:t>
      </w:r>
      <w:r>
        <w:rPr>
          <w:rFonts w:ascii="Times New Roman" w:hAnsi="Times New Roman"/>
          <w:spacing w:val="10"/>
          <w:sz w:val="21"/>
          <w:szCs w:val="21"/>
          <w:lang w:eastAsia="zh-CN"/>
        </w:rPr>
        <w:t>是</w:t>
      </w:r>
      <w:r>
        <w:rPr>
          <w:rFonts w:ascii="Times New Roman" w:hAnsi="Times New Roman"/>
          <w:spacing w:val="10"/>
          <w:sz w:val="21"/>
          <w:szCs w:val="21"/>
          <w:lang w:eastAsia="zh-CN"/>
        </w:rPr>
        <w:t>I/O</w:t>
      </w:r>
      <w:r>
        <w:rPr>
          <w:rFonts w:ascii="Times New Roman" w:hAnsi="Times New Roman"/>
          <w:spacing w:val="10"/>
          <w:sz w:val="21"/>
          <w:szCs w:val="21"/>
          <w:lang w:eastAsia="zh-CN"/>
        </w:rPr>
        <w:t>设备的地址空间、页被连续访问、页被随机访问等。</w:t>
      </w:r>
      <w:r>
        <w:rPr>
          <w:rFonts w:ascii="Times New Roman" w:hAnsi="Times New Roman"/>
          <w:spacing w:val="10"/>
          <w:sz w:val="21"/>
          <w:szCs w:val="21"/>
          <w:lang w:eastAsia="zh-CN"/>
        </w:rPr>
        <w:t xml:space="preserve"> </w:t>
      </w:r>
    </w:p>
    <w:p w14:paraId="43BA8A1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vma</w:t>
      </w:r>
      <w:r>
        <w:rPr>
          <w:rFonts w:ascii="Times New Roman" w:hAnsi="Times New Roman"/>
          <w:spacing w:val="10"/>
          <w:sz w:val="21"/>
          <w:szCs w:val="21"/>
          <w:lang w:eastAsia="zh-CN"/>
        </w:rPr>
        <w:t>中设置了与磁盘文件相关的域，这是因为在虚存区中的页会与磁盘发生关系。一种是磁盘交换区，当内存不够分配时，一些久未使用的页面可以被交换到磁盘交换区，腾出物理页框供进程使用。另一种是提供系统调用可以将一个打开的文件映射到进程的虚存空间，此后就可以像访问内存中的字符数组那样来访问文件。</w:t>
      </w:r>
    </w:p>
    <w:p w14:paraId="664FCAD9"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为什么要把进程的用户空间要划分为许多</w:t>
      </w:r>
      <w:r>
        <w:rPr>
          <w:rFonts w:ascii="Times New Roman" w:hAnsi="Times New Roman"/>
          <w:spacing w:val="10"/>
          <w:sz w:val="21"/>
          <w:szCs w:val="21"/>
          <w:lang w:eastAsia="zh-CN"/>
        </w:rPr>
        <w:t>vma</w:t>
      </w:r>
      <w:r>
        <w:rPr>
          <w:rFonts w:ascii="Times New Roman" w:hAnsi="Times New Roman"/>
          <w:spacing w:val="10"/>
          <w:sz w:val="21"/>
          <w:szCs w:val="21"/>
          <w:lang w:eastAsia="zh-CN"/>
        </w:rPr>
        <w:t>？这是因为每个虚存区可能来源不同，有可能来自可执行映像，有可能来自共享库，而有的则可能是动态分配的内存区，对不同的</w:t>
      </w:r>
      <w:r>
        <w:rPr>
          <w:rFonts w:ascii="Times New Roman" w:hAnsi="Times New Roman"/>
          <w:spacing w:val="10"/>
          <w:sz w:val="21"/>
          <w:szCs w:val="21"/>
          <w:lang w:eastAsia="zh-CN"/>
        </w:rPr>
        <w:t>vma</w:t>
      </w:r>
      <w:r>
        <w:rPr>
          <w:rFonts w:ascii="Times New Roman" w:hAnsi="Times New Roman"/>
          <w:spacing w:val="10"/>
          <w:sz w:val="21"/>
          <w:szCs w:val="21"/>
          <w:lang w:eastAsia="zh-CN"/>
        </w:rPr>
        <w:t>区具有不同访问权限和不同操作。因此，把进程的用户空间分割管理，把一个</w:t>
      </w:r>
      <w:r>
        <w:rPr>
          <w:rFonts w:ascii="Times New Roman" w:hAnsi="Times New Roman"/>
          <w:spacing w:val="10"/>
          <w:sz w:val="21"/>
          <w:szCs w:val="21"/>
          <w:lang w:eastAsia="zh-CN"/>
        </w:rPr>
        <w:t>vma</w:t>
      </w:r>
      <w:r>
        <w:rPr>
          <w:rFonts w:ascii="Times New Roman" w:hAnsi="Times New Roman"/>
          <w:spacing w:val="10"/>
          <w:sz w:val="21"/>
          <w:szCs w:val="21"/>
          <w:lang w:eastAsia="zh-CN"/>
        </w:rPr>
        <w:t>看成一个对象，用</w:t>
      </w:r>
      <w:r>
        <w:rPr>
          <w:rFonts w:ascii="Times New Roman" w:hAnsi="Times New Roman"/>
          <w:spacing w:val="10"/>
          <w:sz w:val="21"/>
          <w:szCs w:val="21"/>
          <w:lang w:eastAsia="zh-CN"/>
        </w:rPr>
        <w:t>vma_area_struct</w:t>
      </w:r>
      <w:r>
        <w:rPr>
          <w:rFonts w:ascii="Times New Roman" w:hAnsi="Times New Roman"/>
          <w:spacing w:val="10"/>
          <w:sz w:val="21"/>
          <w:szCs w:val="21"/>
          <w:lang w:eastAsia="zh-CN"/>
        </w:rPr>
        <w:t>描述这个对象的属性，其中的</w:t>
      </w:r>
      <w:r>
        <w:rPr>
          <w:rFonts w:ascii="Times New Roman" w:hAnsi="Times New Roman"/>
          <w:spacing w:val="10"/>
          <w:sz w:val="21"/>
          <w:szCs w:val="21"/>
          <w:lang w:eastAsia="zh-CN"/>
        </w:rPr>
        <w:t>vm_operation</w:t>
      </w:r>
      <w:r>
        <w:rPr>
          <w:rFonts w:ascii="Times New Roman" w:hAnsi="Times New Roman"/>
          <w:spacing w:val="10"/>
          <w:sz w:val="21"/>
          <w:szCs w:val="21"/>
          <w:lang w:eastAsia="zh-CN"/>
        </w:rPr>
        <w:t>结构描述在这个对象上的操作，</w:t>
      </w:r>
      <w:r>
        <w:rPr>
          <w:rFonts w:ascii="Times New Roman" w:hAnsi="Times New Roman"/>
          <w:spacing w:val="10"/>
          <w:sz w:val="21"/>
          <w:szCs w:val="21"/>
          <w:lang w:eastAsia="zh-CN"/>
        </w:rPr>
        <w:t>open()</w:t>
      </w:r>
      <w:r>
        <w:rPr>
          <w:rFonts w:ascii="Times New Roman" w:hAnsi="Times New Roman"/>
          <w:spacing w:val="10"/>
          <w:sz w:val="21"/>
          <w:szCs w:val="21"/>
          <w:lang w:eastAsia="zh-CN"/>
        </w:rPr>
        <w:t>、</w:t>
      </w:r>
      <w:r>
        <w:rPr>
          <w:rFonts w:ascii="Times New Roman" w:hAnsi="Times New Roman"/>
          <w:spacing w:val="10"/>
          <w:sz w:val="21"/>
          <w:szCs w:val="21"/>
          <w:lang w:eastAsia="zh-CN"/>
        </w:rPr>
        <w:t>close()</w:t>
      </w:r>
      <w:r>
        <w:rPr>
          <w:rFonts w:ascii="Times New Roman" w:hAnsi="Times New Roman"/>
          <w:spacing w:val="10"/>
          <w:sz w:val="21"/>
          <w:szCs w:val="21"/>
          <w:lang w:eastAsia="zh-CN"/>
        </w:rPr>
        <w:t>分别用于虚存区的打开、关闭，而</w:t>
      </w:r>
      <w:r>
        <w:rPr>
          <w:rFonts w:ascii="Times New Roman" w:hAnsi="Times New Roman"/>
          <w:spacing w:val="10"/>
          <w:sz w:val="21"/>
          <w:szCs w:val="21"/>
          <w:lang w:eastAsia="zh-CN"/>
        </w:rPr>
        <w:t>nopage()</w:t>
      </w:r>
      <w:r>
        <w:rPr>
          <w:rFonts w:ascii="Times New Roman" w:hAnsi="Times New Roman"/>
          <w:spacing w:val="10"/>
          <w:sz w:val="21"/>
          <w:szCs w:val="21"/>
          <w:lang w:eastAsia="zh-CN"/>
        </w:rPr>
        <w:t>是当虚存页面不在物理内存而引起的</w:t>
      </w:r>
      <w:r>
        <w:rPr>
          <w:rFonts w:ascii="Times New Roman" w:hAnsi="Times New Roman"/>
          <w:spacing w:val="10"/>
          <w:sz w:val="21"/>
          <w:szCs w:val="21"/>
          <w:lang w:eastAsia="zh-CN"/>
        </w:rPr>
        <w:t>“</w:t>
      </w:r>
      <w:r>
        <w:rPr>
          <w:rFonts w:ascii="Times New Roman" w:hAnsi="Times New Roman"/>
          <w:spacing w:val="10"/>
          <w:sz w:val="21"/>
          <w:szCs w:val="21"/>
          <w:lang w:eastAsia="zh-CN"/>
        </w:rPr>
        <w:t>缺页异常</w:t>
      </w:r>
      <w:r>
        <w:rPr>
          <w:rFonts w:ascii="Times New Roman" w:hAnsi="Times New Roman"/>
          <w:spacing w:val="10"/>
          <w:sz w:val="21"/>
          <w:szCs w:val="21"/>
          <w:lang w:eastAsia="zh-CN"/>
        </w:rPr>
        <w:t>”</w:t>
      </w:r>
      <w:r>
        <w:rPr>
          <w:rFonts w:ascii="Times New Roman" w:hAnsi="Times New Roman"/>
          <w:spacing w:val="10"/>
          <w:sz w:val="21"/>
          <w:szCs w:val="21"/>
          <w:lang w:eastAsia="zh-CN"/>
        </w:rPr>
        <w:t>时调用的函数。</w:t>
      </w:r>
    </w:p>
    <w:p w14:paraId="1E25DFC5"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）内存描述符</w:t>
      </w:r>
      <w:r>
        <w:rPr>
          <w:rFonts w:ascii="Times New Roman" w:hAnsi="Times New Roman"/>
          <w:spacing w:val="10"/>
          <w:sz w:val="21"/>
          <w:szCs w:val="21"/>
          <w:lang w:eastAsia="zh-CN"/>
        </w:rPr>
        <w:t>mm_struct</w:t>
      </w:r>
    </w:p>
    <w:p w14:paraId="2E06427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lastRenderedPageBreak/>
        <w:t>每个进程有一个内存描述符</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结构，在进程的</w:t>
      </w:r>
      <w:r>
        <w:rPr>
          <w:rFonts w:ascii="Times New Roman" w:hAnsi="Times New Roman"/>
          <w:spacing w:val="10"/>
          <w:sz w:val="21"/>
          <w:szCs w:val="21"/>
          <w:lang w:eastAsia="zh-CN"/>
        </w:rPr>
        <w:t>task_struct</w:t>
      </w:r>
      <w:r>
        <w:rPr>
          <w:rFonts w:ascii="Times New Roman" w:hAnsi="Times New Roman"/>
          <w:spacing w:val="10"/>
          <w:sz w:val="21"/>
          <w:szCs w:val="21"/>
          <w:lang w:eastAsia="zh-CN"/>
        </w:rPr>
        <w:t>结构中，有一个指向该结构的指针，</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结构是对整个用户虚存空间的描述，其定义如下。</w:t>
      </w:r>
    </w:p>
    <w:p w14:paraId="4131788C"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struct mm_struct {</w:t>
      </w:r>
    </w:p>
    <w:p w14:paraId="21EA631C"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vm_area_struct *mmap;            /*</w:t>
      </w:r>
      <w:r>
        <w:rPr>
          <w:rFonts w:ascii="Times New Roman" w:hAnsi="Times New Roman"/>
          <w:spacing w:val="10"/>
          <w:sz w:val="18"/>
          <w:szCs w:val="18"/>
          <w:lang w:eastAsia="zh-CN"/>
        </w:rPr>
        <w:t>指向</w:t>
      </w:r>
      <w:r>
        <w:rPr>
          <w:rFonts w:ascii="Times New Roman" w:hAnsi="Times New Roman"/>
          <w:spacing w:val="10"/>
          <w:sz w:val="18"/>
          <w:szCs w:val="18"/>
          <w:lang w:eastAsia="zh-CN"/>
        </w:rPr>
        <w:t>vma</w:t>
      </w:r>
      <w:r>
        <w:rPr>
          <w:rFonts w:ascii="Times New Roman" w:hAnsi="Times New Roman"/>
          <w:spacing w:val="10"/>
          <w:sz w:val="18"/>
          <w:szCs w:val="18"/>
          <w:lang w:eastAsia="zh-CN"/>
        </w:rPr>
        <w:t>的链表头</w:t>
      </w:r>
      <w:r>
        <w:rPr>
          <w:rFonts w:ascii="Times New Roman" w:hAnsi="Times New Roman"/>
          <w:spacing w:val="10"/>
          <w:sz w:val="18"/>
          <w:szCs w:val="18"/>
          <w:lang w:eastAsia="zh-CN"/>
        </w:rPr>
        <w:t>*/</w:t>
      </w:r>
    </w:p>
    <w:p w14:paraId="37E8F141" w14:textId="77777777" w:rsidR="007752E6" w:rsidRDefault="007752E6" w:rsidP="007752E6">
      <w:pPr>
        <w:spacing w:after="0" w:line="360" w:lineRule="auto"/>
        <w:ind w:right="48" w:firstLineChars="350" w:firstLine="700"/>
        <w:jc w:val="both"/>
        <w:rPr>
          <w:rFonts w:ascii="Times New Roman" w:hAnsi="Times New Roman"/>
          <w:spacing w:val="10"/>
          <w:sz w:val="18"/>
          <w:szCs w:val="18"/>
          <w:lang w:eastAsia="zh-CN"/>
        </w:rPr>
      </w:pPr>
      <w:r>
        <w:rPr>
          <w:rFonts w:ascii="Times New Roman" w:hAnsi="Times New Roman"/>
          <w:spacing w:val="10"/>
          <w:sz w:val="18"/>
          <w:szCs w:val="18"/>
          <w:lang w:eastAsia="zh-CN"/>
        </w:rPr>
        <w:t>struct vm_area_struct *mmap_cache;   /*</w:t>
      </w:r>
      <w:r>
        <w:rPr>
          <w:rFonts w:ascii="Times New Roman" w:hAnsi="Times New Roman"/>
          <w:spacing w:val="10"/>
          <w:sz w:val="18"/>
          <w:szCs w:val="18"/>
          <w:lang w:eastAsia="zh-CN"/>
        </w:rPr>
        <w:t>最近用到的</w:t>
      </w:r>
      <w:r>
        <w:rPr>
          <w:rFonts w:ascii="Times New Roman" w:hAnsi="Times New Roman"/>
          <w:spacing w:val="10"/>
          <w:sz w:val="18"/>
          <w:szCs w:val="18"/>
          <w:lang w:eastAsia="zh-CN"/>
        </w:rPr>
        <w:t>vma</w:t>
      </w:r>
      <w:r>
        <w:rPr>
          <w:rFonts w:ascii="Times New Roman" w:hAnsi="Times New Roman"/>
          <w:spacing w:val="10"/>
          <w:sz w:val="18"/>
          <w:szCs w:val="18"/>
          <w:lang w:eastAsia="zh-CN"/>
        </w:rPr>
        <w:t>在高速缓存中的指针</w:t>
      </w:r>
      <w:r>
        <w:rPr>
          <w:rFonts w:ascii="Times New Roman" w:hAnsi="Times New Roman"/>
          <w:spacing w:val="10"/>
          <w:sz w:val="18"/>
          <w:szCs w:val="18"/>
          <w:lang w:eastAsia="zh-CN"/>
        </w:rPr>
        <w:t>*/</w:t>
      </w:r>
    </w:p>
    <w:p w14:paraId="7E7C1A69" w14:textId="77777777" w:rsidR="007752E6" w:rsidRDefault="007752E6" w:rsidP="007752E6">
      <w:pPr>
        <w:spacing w:after="0" w:line="360" w:lineRule="auto"/>
        <w:ind w:left="106" w:right="48" w:firstLineChars="300" w:firstLine="600"/>
        <w:jc w:val="both"/>
        <w:rPr>
          <w:rFonts w:ascii="Times New Roman" w:hAnsi="Times New Roman"/>
          <w:spacing w:val="10"/>
          <w:sz w:val="18"/>
          <w:szCs w:val="18"/>
          <w:lang w:eastAsia="zh-CN"/>
        </w:rPr>
      </w:pPr>
      <w:r>
        <w:rPr>
          <w:rFonts w:ascii="Times New Roman" w:hAnsi="Times New Roman"/>
          <w:spacing w:val="10"/>
          <w:sz w:val="18"/>
          <w:szCs w:val="18"/>
          <w:lang w:eastAsia="zh-CN"/>
        </w:rPr>
        <w:t>pgd_t pgd;                                           /*</w:t>
      </w:r>
      <w:r>
        <w:rPr>
          <w:rFonts w:ascii="Times New Roman" w:hAnsi="Times New Roman"/>
          <w:spacing w:val="10"/>
          <w:sz w:val="18"/>
          <w:szCs w:val="18"/>
          <w:lang w:eastAsia="zh-CN"/>
        </w:rPr>
        <w:t>进程页目录基址，运行时写入</w:t>
      </w:r>
      <w:r>
        <w:rPr>
          <w:rFonts w:ascii="Times New Roman" w:hAnsi="Times New Roman"/>
          <w:spacing w:val="10"/>
          <w:sz w:val="18"/>
          <w:szCs w:val="18"/>
          <w:lang w:eastAsia="zh-CN"/>
        </w:rPr>
        <w:t>CR3*/</w:t>
      </w:r>
    </w:p>
    <w:p w14:paraId="7A0E1924" w14:textId="77777777" w:rsidR="007752E6" w:rsidRDefault="007752E6" w:rsidP="007752E6">
      <w:pPr>
        <w:spacing w:after="0" w:line="360" w:lineRule="auto"/>
        <w:ind w:left="106" w:right="48" w:firstLineChars="300" w:firstLine="600"/>
        <w:jc w:val="both"/>
        <w:rPr>
          <w:rFonts w:ascii="Times New Roman" w:hAnsi="Times New Roman"/>
          <w:spacing w:val="10"/>
          <w:sz w:val="18"/>
          <w:szCs w:val="18"/>
          <w:lang w:eastAsia="zh-CN"/>
        </w:rPr>
      </w:pPr>
      <w:r>
        <w:rPr>
          <w:rFonts w:ascii="Times New Roman" w:hAnsi="Times New Roman"/>
          <w:spacing w:val="10"/>
          <w:sz w:val="18"/>
          <w:szCs w:val="18"/>
          <w:lang w:eastAsia="zh-CN"/>
        </w:rPr>
        <w:t>atomic_t mm_users;                             /*</w:t>
      </w:r>
      <w:r>
        <w:rPr>
          <w:rFonts w:ascii="Times New Roman" w:hAnsi="Times New Roman"/>
          <w:spacing w:val="10"/>
          <w:sz w:val="18"/>
          <w:szCs w:val="18"/>
          <w:lang w:eastAsia="zh-CN"/>
        </w:rPr>
        <w:t>共享地址空间的进程数</w:t>
      </w:r>
      <w:r>
        <w:rPr>
          <w:rFonts w:ascii="Times New Roman" w:hAnsi="Times New Roman"/>
          <w:spacing w:val="10"/>
          <w:sz w:val="18"/>
          <w:szCs w:val="18"/>
          <w:lang w:eastAsia="zh-CN"/>
        </w:rPr>
        <w:t>*/</w:t>
      </w:r>
    </w:p>
    <w:p w14:paraId="09E7629B"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atomic_t mm_count;                           /*mm_struct</w:t>
      </w:r>
      <w:r>
        <w:rPr>
          <w:rFonts w:ascii="Times New Roman" w:hAnsi="Times New Roman"/>
          <w:spacing w:val="10"/>
          <w:sz w:val="18"/>
          <w:szCs w:val="18"/>
          <w:lang w:eastAsia="zh-CN"/>
        </w:rPr>
        <w:t>的引用计数，实现线程使用</w:t>
      </w:r>
      <w:r>
        <w:rPr>
          <w:rFonts w:ascii="Times New Roman" w:hAnsi="Times New Roman"/>
          <w:spacing w:val="10"/>
          <w:sz w:val="18"/>
          <w:szCs w:val="18"/>
          <w:lang w:eastAsia="zh-CN"/>
        </w:rPr>
        <w:t xml:space="preserve">*/  </w:t>
      </w:r>
    </w:p>
    <w:p w14:paraId="0CBE96C6"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int map_count;                                   /*</w:t>
      </w:r>
      <w:r>
        <w:rPr>
          <w:rFonts w:ascii="Times New Roman" w:hAnsi="Times New Roman"/>
          <w:spacing w:val="10"/>
          <w:sz w:val="18"/>
          <w:szCs w:val="18"/>
          <w:lang w:eastAsia="zh-CN"/>
        </w:rPr>
        <w:t>进程</w:t>
      </w:r>
      <w:r>
        <w:rPr>
          <w:rFonts w:ascii="Times New Roman" w:hAnsi="Times New Roman"/>
          <w:spacing w:val="10"/>
          <w:sz w:val="18"/>
          <w:szCs w:val="18"/>
          <w:lang w:eastAsia="zh-CN"/>
        </w:rPr>
        <w:t>vma</w:t>
      </w:r>
      <w:r>
        <w:rPr>
          <w:rFonts w:ascii="Times New Roman" w:hAnsi="Times New Roman"/>
          <w:spacing w:val="10"/>
          <w:sz w:val="18"/>
          <w:szCs w:val="18"/>
          <w:lang w:eastAsia="zh-CN"/>
        </w:rPr>
        <w:t>个数</w:t>
      </w:r>
      <w:r>
        <w:rPr>
          <w:rFonts w:ascii="Times New Roman" w:hAnsi="Times New Roman"/>
          <w:spacing w:val="10"/>
          <w:sz w:val="18"/>
          <w:szCs w:val="18"/>
          <w:lang w:eastAsia="zh-CN"/>
        </w:rPr>
        <w:t>*/</w:t>
      </w:r>
    </w:p>
    <w:p w14:paraId="06AAE1D4"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struct list_head mmlist;                      /*</w:t>
      </w:r>
      <w:r>
        <w:rPr>
          <w:rFonts w:ascii="Times New Roman" w:hAnsi="Times New Roman"/>
          <w:spacing w:val="10"/>
          <w:sz w:val="18"/>
          <w:szCs w:val="18"/>
          <w:lang w:eastAsia="zh-CN"/>
        </w:rPr>
        <w:t>内存</w:t>
      </w:r>
      <w:r>
        <w:rPr>
          <w:rFonts w:ascii="Times New Roman" w:hAnsi="Times New Roman"/>
          <w:spacing w:val="10"/>
          <w:sz w:val="18"/>
          <w:szCs w:val="18"/>
          <w:lang w:eastAsia="zh-CN"/>
        </w:rPr>
        <w:t>mm_list</w:t>
      </w:r>
      <w:r>
        <w:rPr>
          <w:rFonts w:ascii="Times New Roman" w:hAnsi="Times New Roman"/>
          <w:spacing w:val="10"/>
          <w:sz w:val="18"/>
          <w:szCs w:val="18"/>
          <w:lang w:eastAsia="zh-CN"/>
        </w:rPr>
        <w:t>链表</w:t>
      </w:r>
      <w:r>
        <w:rPr>
          <w:rFonts w:ascii="Times New Roman" w:hAnsi="Times New Roman"/>
          <w:spacing w:val="10"/>
          <w:sz w:val="18"/>
          <w:szCs w:val="18"/>
          <w:lang w:eastAsia="zh-CN"/>
        </w:rPr>
        <w:t>*/</w:t>
      </w:r>
    </w:p>
    <w:p w14:paraId="64A648D2"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start_code,end_code,start_data,end_data;</w:t>
      </w:r>
    </w:p>
    <w:p w14:paraId="5A449314"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w:t>
      </w:r>
      <w:r>
        <w:rPr>
          <w:rFonts w:ascii="Times New Roman" w:hAnsi="Times New Roman"/>
          <w:spacing w:val="10"/>
          <w:sz w:val="18"/>
          <w:szCs w:val="18"/>
          <w:lang w:eastAsia="zh-CN"/>
        </w:rPr>
        <w:t>进程代码段、数据段起址和末地</w:t>
      </w:r>
      <w:r>
        <w:rPr>
          <w:rFonts w:ascii="Times New Roman" w:hAnsi="Times New Roman"/>
          <w:spacing w:val="10"/>
          <w:sz w:val="18"/>
          <w:szCs w:val="18"/>
          <w:lang w:eastAsia="zh-CN"/>
        </w:rPr>
        <w:t xml:space="preserve">*/  </w:t>
      </w:r>
    </w:p>
    <w:p w14:paraId="13CB4A99"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start_brk,brk,start_stack;/*</w:t>
      </w:r>
      <w:r>
        <w:rPr>
          <w:rFonts w:ascii="Times New Roman" w:hAnsi="Times New Roman"/>
          <w:spacing w:val="10"/>
          <w:sz w:val="18"/>
          <w:szCs w:val="18"/>
          <w:lang w:eastAsia="zh-CN"/>
        </w:rPr>
        <w:t>堆首尾地址及用户栈起址</w:t>
      </w:r>
      <w:r>
        <w:rPr>
          <w:rFonts w:ascii="Times New Roman" w:hAnsi="Times New Roman"/>
          <w:spacing w:val="10"/>
          <w:sz w:val="18"/>
          <w:szCs w:val="18"/>
          <w:lang w:eastAsia="zh-CN"/>
        </w:rPr>
        <w:t>*/</w:t>
      </w:r>
    </w:p>
    <w:p w14:paraId="78F98B5F"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 xml:space="preserve">    unsigned long rss,total_vm,locked_vm;</w:t>
      </w:r>
    </w:p>
    <w:p w14:paraId="1864B9C5" w14:textId="77777777" w:rsidR="007752E6" w:rsidRDefault="007752E6" w:rsidP="007752E6">
      <w:pPr>
        <w:spacing w:after="0" w:line="360" w:lineRule="auto"/>
        <w:ind w:left="106" w:right="48" w:firstLineChars="1600" w:firstLine="3200"/>
        <w:jc w:val="both"/>
        <w:rPr>
          <w:rFonts w:ascii="Times New Roman" w:hAnsi="Times New Roman"/>
          <w:spacing w:val="10"/>
          <w:sz w:val="18"/>
          <w:szCs w:val="18"/>
          <w:lang w:eastAsia="zh-CN"/>
        </w:rPr>
      </w:pPr>
      <w:r>
        <w:rPr>
          <w:rFonts w:ascii="Times New Roman" w:hAnsi="Times New Roman"/>
          <w:spacing w:val="10"/>
          <w:sz w:val="18"/>
          <w:szCs w:val="18"/>
          <w:lang w:eastAsia="zh-CN"/>
        </w:rPr>
        <w:t>/*</w:t>
      </w:r>
      <w:r>
        <w:rPr>
          <w:rFonts w:ascii="Times New Roman" w:hAnsi="Times New Roman"/>
          <w:spacing w:val="10"/>
          <w:sz w:val="18"/>
          <w:szCs w:val="18"/>
          <w:lang w:eastAsia="zh-CN"/>
        </w:rPr>
        <w:t>进程在内存中的页面数，所需总页面数，被锁住的页面数</w:t>
      </w:r>
      <w:r>
        <w:rPr>
          <w:rFonts w:ascii="Times New Roman" w:hAnsi="Times New Roman"/>
          <w:spacing w:val="10"/>
          <w:sz w:val="18"/>
          <w:szCs w:val="18"/>
          <w:lang w:eastAsia="zh-CN"/>
        </w:rPr>
        <w:t>*/</w:t>
      </w:r>
    </w:p>
    <w:p w14:paraId="6B377096" w14:textId="77777777" w:rsidR="007752E6" w:rsidRDefault="007752E6" w:rsidP="007752E6">
      <w:pPr>
        <w:spacing w:after="0" w:line="360" w:lineRule="auto"/>
        <w:ind w:left="106" w:right="48" w:firstLineChars="350" w:firstLine="700"/>
        <w:jc w:val="both"/>
        <w:rPr>
          <w:rFonts w:ascii="Times New Roman" w:hAnsi="Times New Roman"/>
          <w:spacing w:val="10"/>
          <w:sz w:val="18"/>
          <w:szCs w:val="18"/>
          <w:lang w:eastAsia="zh-CN"/>
        </w:rPr>
      </w:pPr>
      <w:r>
        <w:rPr>
          <w:rFonts w:ascii="Times New Roman" w:hAnsi="Times New Roman"/>
          <w:spacing w:val="10"/>
          <w:sz w:val="18"/>
          <w:szCs w:val="18"/>
          <w:lang w:eastAsia="zh-CN"/>
        </w:rPr>
        <w:t>…..</w:t>
      </w:r>
    </w:p>
    <w:p w14:paraId="48E72945" w14:textId="77777777" w:rsidR="007752E6" w:rsidRDefault="007752E6" w:rsidP="007752E6">
      <w:pPr>
        <w:spacing w:after="0" w:line="360" w:lineRule="auto"/>
        <w:ind w:left="106" w:right="48" w:firstLine="415"/>
        <w:jc w:val="both"/>
        <w:rPr>
          <w:rFonts w:ascii="Times New Roman" w:hAnsi="Times New Roman"/>
          <w:spacing w:val="10"/>
          <w:sz w:val="18"/>
          <w:szCs w:val="18"/>
          <w:lang w:eastAsia="zh-CN"/>
        </w:rPr>
      </w:pPr>
      <w:r>
        <w:rPr>
          <w:rFonts w:ascii="Times New Roman" w:hAnsi="Times New Roman"/>
          <w:spacing w:val="10"/>
          <w:sz w:val="18"/>
          <w:szCs w:val="18"/>
          <w:lang w:eastAsia="zh-CN"/>
        </w:rPr>
        <w:t>};</w:t>
      </w:r>
    </w:p>
    <w:p w14:paraId="672722CB"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除已说明的外，还包含的成员有：指向</w:t>
      </w:r>
      <w:r>
        <w:rPr>
          <w:rFonts w:ascii="Times New Roman" w:hAnsi="Times New Roman"/>
          <w:spacing w:val="10"/>
          <w:sz w:val="21"/>
          <w:szCs w:val="21"/>
          <w:lang w:eastAsia="zh-CN"/>
        </w:rPr>
        <w:t>vma</w:t>
      </w:r>
      <w:r>
        <w:rPr>
          <w:rFonts w:ascii="Times New Roman" w:hAnsi="Times New Roman"/>
          <w:spacing w:val="10"/>
          <w:sz w:val="21"/>
          <w:szCs w:val="21"/>
          <w:lang w:eastAsia="zh-CN"/>
        </w:rPr>
        <w:t>的红黑树的根、读写信号量、自旋锁、访问标志等。</w:t>
      </w:r>
    </w:p>
    <w:p w14:paraId="636EA0B5"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下面讨论内存描述符的分配和撤销，进程描述符的</w:t>
      </w:r>
      <w:r>
        <w:rPr>
          <w:rFonts w:ascii="Times New Roman" w:hAnsi="Times New Roman"/>
          <w:spacing w:val="10"/>
          <w:sz w:val="21"/>
          <w:szCs w:val="21"/>
          <w:lang w:eastAsia="zh-CN"/>
        </w:rPr>
        <w:t>mm</w:t>
      </w:r>
      <w:r>
        <w:rPr>
          <w:rFonts w:ascii="Times New Roman" w:hAnsi="Times New Roman"/>
          <w:spacing w:val="10"/>
          <w:sz w:val="21"/>
          <w:szCs w:val="21"/>
          <w:lang w:eastAsia="zh-CN"/>
        </w:rPr>
        <w:t>域存放进程所使用的内存描述符，故</w:t>
      </w:r>
      <w:r>
        <w:rPr>
          <w:rFonts w:ascii="Times New Roman" w:hAnsi="Times New Roman"/>
          <w:spacing w:val="10"/>
          <w:sz w:val="21"/>
          <w:szCs w:val="21"/>
          <w:lang w:eastAsia="zh-CN"/>
        </w:rPr>
        <w:t>current-</w:t>
      </w:r>
      <w:r>
        <w:rPr>
          <w:rFonts w:ascii="Times New Roman" w:hAnsi="Times New Roman"/>
          <w:spacing w:val="10"/>
          <w:sz w:val="21"/>
          <w:szCs w:val="21"/>
          <w:lang w:eastAsia="zh-CN"/>
        </w:rPr>
        <w:t>＞</w:t>
      </w:r>
      <w:r>
        <w:rPr>
          <w:rFonts w:ascii="Times New Roman" w:hAnsi="Times New Roman"/>
          <w:spacing w:val="10"/>
          <w:sz w:val="21"/>
          <w:szCs w:val="21"/>
          <w:lang w:eastAsia="zh-CN"/>
        </w:rPr>
        <w:t>mm</w:t>
      </w:r>
      <w:r>
        <w:rPr>
          <w:rFonts w:ascii="Times New Roman" w:hAnsi="Times New Roman"/>
          <w:spacing w:val="10"/>
          <w:sz w:val="21"/>
          <w:szCs w:val="21"/>
          <w:lang w:eastAsia="zh-CN"/>
        </w:rPr>
        <w:t>便指向当前进程的内存描述符。</w:t>
      </w:r>
      <w:r>
        <w:rPr>
          <w:rFonts w:ascii="Times New Roman" w:hAnsi="Times New Roman"/>
          <w:spacing w:val="10"/>
          <w:sz w:val="21"/>
          <w:szCs w:val="21"/>
          <w:lang w:eastAsia="zh-CN"/>
        </w:rPr>
        <w:t>fork()</w:t>
      </w:r>
      <w:r>
        <w:rPr>
          <w:rFonts w:ascii="Times New Roman" w:hAnsi="Times New Roman"/>
          <w:spacing w:val="10"/>
          <w:sz w:val="21"/>
          <w:szCs w:val="21"/>
          <w:lang w:eastAsia="zh-CN"/>
        </w:rPr>
        <w:t>函数利用</w:t>
      </w:r>
      <w:r>
        <w:rPr>
          <w:rFonts w:ascii="Times New Roman" w:hAnsi="Times New Roman"/>
          <w:spacing w:val="10"/>
          <w:sz w:val="21"/>
          <w:szCs w:val="21"/>
          <w:lang w:eastAsia="zh-CN"/>
        </w:rPr>
        <w:t>copy_mm()</w:t>
      </w:r>
      <w:r>
        <w:rPr>
          <w:rFonts w:ascii="Times New Roman" w:hAnsi="Times New Roman"/>
          <w:spacing w:val="10"/>
          <w:sz w:val="21"/>
          <w:szCs w:val="21"/>
          <w:lang w:eastAsia="zh-CN"/>
        </w:rPr>
        <w:t>函数复制父进程的内存描述符，即把</w:t>
      </w:r>
      <w:r>
        <w:rPr>
          <w:rFonts w:ascii="Times New Roman" w:hAnsi="Times New Roman"/>
          <w:spacing w:val="10"/>
          <w:sz w:val="21"/>
          <w:szCs w:val="21"/>
          <w:lang w:eastAsia="zh-CN"/>
        </w:rPr>
        <w:t>current-</w:t>
      </w:r>
      <w:r>
        <w:rPr>
          <w:rFonts w:ascii="Times New Roman" w:hAnsi="Times New Roman"/>
          <w:spacing w:val="10"/>
          <w:sz w:val="21"/>
          <w:szCs w:val="21"/>
          <w:lang w:eastAsia="zh-CN"/>
        </w:rPr>
        <w:t>＞</w:t>
      </w:r>
      <w:r>
        <w:rPr>
          <w:rFonts w:ascii="Times New Roman" w:hAnsi="Times New Roman"/>
          <w:spacing w:val="10"/>
          <w:sz w:val="21"/>
          <w:szCs w:val="21"/>
          <w:lang w:eastAsia="zh-CN"/>
        </w:rPr>
        <w:t>mm</w:t>
      </w:r>
      <w:r>
        <w:rPr>
          <w:rFonts w:ascii="Times New Roman" w:hAnsi="Times New Roman"/>
          <w:spacing w:val="10"/>
          <w:sz w:val="21"/>
          <w:szCs w:val="21"/>
          <w:lang w:eastAsia="zh-CN"/>
        </w:rPr>
        <w:t>域交给其子进程，而子进程中的</w:t>
      </w:r>
      <w:r>
        <w:rPr>
          <w:rFonts w:ascii="Times New Roman" w:hAnsi="Times New Roman"/>
          <w:spacing w:val="10"/>
          <w:sz w:val="21"/>
          <w:szCs w:val="21"/>
          <w:lang w:eastAsia="zh-CN"/>
        </w:rPr>
        <w:t xml:space="preserve"> mm_struct</w:t>
      </w:r>
      <w:r>
        <w:rPr>
          <w:rFonts w:ascii="Times New Roman" w:hAnsi="Times New Roman"/>
          <w:spacing w:val="10"/>
          <w:sz w:val="21"/>
          <w:szCs w:val="21"/>
          <w:lang w:eastAsia="zh-CN"/>
        </w:rPr>
        <w:t>结构则是通过内核的</w:t>
      </w:r>
      <w:r>
        <w:rPr>
          <w:rFonts w:ascii="Times New Roman" w:hAnsi="Times New Roman"/>
          <w:spacing w:val="10"/>
          <w:sz w:val="21"/>
          <w:szCs w:val="21"/>
          <w:lang w:eastAsia="zh-CN"/>
        </w:rPr>
        <w:t>allocate_mm()</w:t>
      </w:r>
      <w:r>
        <w:rPr>
          <w:rFonts w:ascii="Times New Roman" w:hAnsi="Times New Roman"/>
          <w:spacing w:val="10"/>
          <w:sz w:val="21"/>
          <w:szCs w:val="21"/>
          <w:lang w:eastAsia="zh-CN"/>
        </w:rPr>
        <w:t>来建立，每个进程都有唯一的</w:t>
      </w:r>
      <w:r>
        <w:rPr>
          <w:rFonts w:ascii="Times New Roman" w:hAnsi="Times New Roman"/>
          <w:spacing w:val="10"/>
          <w:sz w:val="21"/>
          <w:szCs w:val="21"/>
          <w:lang w:eastAsia="zh-CN"/>
        </w:rPr>
        <w:t xml:space="preserve"> mm_struct</w:t>
      </w:r>
      <w:r>
        <w:rPr>
          <w:rFonts w:ascii="Times New Roman" w:hAnsi="Times New Roman"/>
          <w:spacing w:val="10"/>
          <w:sz w:val="21"/>
          <w:szCs w:val="21"/>
          <w:lang w:eastAsia="zh-CN"/>
        </w:rPr>
        <w:t>结构，即唯一的进程虚存空间，子进程的虚存空间也就创建好了。如果父进程希望和子进程共享地址空间，可在调用</w:t>
      </w:r>
      <w:r>
        <w:rPr>
          <w:rFonts w:ascii="Times New Roman" w:hAnsi="Times New Roman"/>
          <w:spacing w:val="10"/>
          <w:sz w:val="21"/>
          <w:szCs w:val="21"/>
          <w:lang w:eastAsia="zh-CN"/>
        </w:rPr>
        <w:t>clone()</w:t>
      </w:r>
      <w:r>
        <w:rPr>
          <w:rFonts w:ascii="Times New Roman" w:hAnsi="Times New Roman"/>
          <w:spacing w:val="10"/>
          <w:sz w:val="21"/>
          <w:szCs w:val="21"/>
          <w:lang w:eastAsia="zh-CN"/>
        </w:rPr>
        <w:t>时设置</w:t>
      </w:r>
      <w:r>
        <w:rPr>
          <w:rFonts w:ascii="Times New Roman" w:hAnsi="Times New Roman"/>
          <w:spacing w:val="10"/>
          <w:sz w:val="21"/>
          <w:szCs w:val="21"/>
          <w:lang w:eastAsia="zh-CN"/>
        </w:rPr>
        <w:t>CLONE_VM</w:t>
      </w:r>
      <w:r>
        <w:rPr>
          <w:rFonts w:ascii="Times New Roman" w:hAnsi="Times New Roman"/>
          <w:spacing w:val="10"/>
          <w:sz w:val="21"/>
          <w:szCs w:val="21"/>
          <w:lang w:eastAsia="zh-CN"/>
        </w:rPr>
        <w:t>标志，</w:t>
      </w:r>
      <w:r>
        <w:rPr>
          <w:rFonts w:ascii="Times New Roman" w:hAnsi="Times New Roman"/>
          <w:spacing w:val="10"/>
          <w:sz w:val="21"/>
          <w:szCs w:val="21"/>
          <w:lang w:eastAsia="zh-CN"/>
        </w:rPr>
        <w:lastRenderedPageBreak/>
        <w:t>这样的子进程称作线程。当</w:t>
      </w:r>
      <w:r>
        <w:rPr>
          <w:rFonts w:ascii="Times New Roman" w:hAnsi="Times New Roman"/>
          <w:spacing w:val="10"/>
          <w:sz w:val="21"/>
          <w:szCs w:val="21"/>
          <w:lang w:eastAsia="zh-CN"/>
        </w:rPr>
        <w:t xml:space="preserve">CLONE_VM </w:t>
      </w:r>
      <w:r>
        <w:rPr>
          <w:rFonts w:ascii="Times New Roman" w:hAnsi="Times New Roman"/>
          <w:spacing w:val="10"/>
          <w:sz w:val="21"/>
          <w:szCs w:val="21"/>
          <w:lang w:eastAsia="zh-CN"/>
        </w:rPr>
        <w:t>被指定后，内核就无须调用</w:t>
      </w:r>
      <w:r>
        <w:rPr>
          <w:rFonts w:ascii="Times New Roman" w:hAnsi="Times New Roman"/>
          <w:spacing w:val="10"/>
          <w:sz w:val="21"/>
          <w:szCs w:val="21"/>
          <w:lang w:eastAsia="zh-CN"/>
        </w:rPr>
        <w:t>allocate_mm()</w:t>
      </w:r>
      <w:r>
        <w:rPr>
          <w:rFonts w:ascii="Times New Roman" w:hAnsi="Times New Roman"/>
          <w:spacing w:val="10"/>
          <w:sz w:val="21"/>
          <w:szCs w:val="21"/>
          <w:lang w:eastAsia="zh-CN"/>
        </w:rPr>
        <w:t>函数，而仅需要在调用</w:t>
      </w:r>
      <w:r>
        <w:rPr>
          <w:rFonts w:ascii="Times New Roman" w:hAnsi="Times New Roman"/>
          <w:spacing w:val="10"/>
          <w:sz w:val="21"/>
          <w:szCs w:val="21"/>
          <w:lang w:eastAsia="zh-CN"/>
        </w:rPr>
        <w:t>copy_mm()</w:t>
      </w:r>
      <w:r>
        <w:rPr>
          <w:rFonts w:ascii="Times New Roman" w:hAnsi="Times New Roman"/>
          <w:spacing w:val="10"/>
          <w:sz w:val="21"/>
          <w:szCs w:val="21"/>
          <w:lang w:eastAsia="zh-CN"/>
        </w:rPr>
        <w:t>函数时将</w:t>
      </w:r>
      <w:r>
        <w:rPr>
          <w:rFonts w:ascii="Times New Roman" w:hAnsi="Times New Roman"/>
          <w:spacing w:val="10"/>
          <w:sz w:val="21"/>
          <w:szCs w:val="21"/>
          <w:lang w:eastAsia="zh-CN"/>
        </w:rPr>
        <w:t xml:space="preserve"> mm </w:t>
      </w:r>
      <w:r>
        <w:rPr>
          <w:rFonts w:ascii="Times New Roman" w:hAnsi="Times New Roman"/>
          <w:spacing w:val="10"/>
          <w:sz w:val="21"/>
          <w:szCs w:val="21"/>
          <w:lang w:eastAsia="zh-CN"/>
        </w:rPr>
        <w:t>域指向其父进程的内存描述符。进程退出时，内核会调用</w:t>
      </w:r>
      <w:r>
        <w:rPr>
          <w:rFonts w:ascii="Times New Roman" w:hAnsi="Times New Roman"/>
          <w:spacing w:val="10"/>
          <w:sz w:val="21"/>
          <w:szCs w:val="21"/>
          <w:lang w:eastAsia="zh-CN"/>
        </w:rPr>
        <w:t xml:space="preserve"> exit_mm()</w:t>
      </w:r>
      <w:r>
        <w:rPr>
          <w:rFonts w:ascii="Times New Roman" w:hAnsi="Times New Roman"/>
          <w:spacing w:val="10"/>
          <w:sz w:val="21"/>
          <w:szCs w:val="21"/>
          <w:lang w:eastAsia="zh-CN"/>
        </w:rPr>
        <w:t>函数执行常规的撤销工作，同时更新统计量，如</w:t>
      </w:r>
      <w:r>
        <w:rPr>
          <w:rFonts w:ascii="Times New Roman" w:hAnsi="Times New Roman"/>
          <w:spacing w:val="10"/>
          <w:sz w:val="21"/>
          <w:szCs w:val="21"/>
          <w:lang w:eastAsia="zh-CN"/>
        </w:rPr>
        <w:t>exit_mm()</w:t>
      </w:r>
      <w:r>
        <w:rPr>
          <w:rFonts w:ascii="Times New Roman" w:hAnsi="Times New Roman"/>
          <w:spacing w:val="10"/>
          <w:sz w:val="21"/>
          <w:szCs w:val="21"/>
          <w:lang w:eastAsia="zh-CN"/>
        </w:rPr>
        <w:t>函数会调用</w:t>
      </w:r>
      <w:r>
        <w:rPr>
          <w:rFonts w:ascii="Times New Roman" w:hAnsi="Times New Roman"/>
          <w:spacing w:val="10"/>
          <w:sz w:val="21"/>
          <w:szCs w:val="21"/>
          <w:lang w:eastAsia="zh-CN"/>
        </w:rPr>
        <w:t xml:space="preserve"> mm_put()</w:t>
      </w:r>
      <w:r>
        <w:rPr>
          <w:rFonts w:ascii="Times New Roman" w:hAnsi="Times New Roman"/>
          <w:spacing w:val="10"/>
          <w:sz w:val="21"/>
          <w:szCs w:val="21"/>
          <w:lang w:eastAsia="zh-CN"/>
        </w:rPr>
        <w:t>函数减少内存描述符中的</w:t>
      </w:r>
      <w:r>
        <w:rPr>
          <w:rFonts w:ascii="Times New Roman" w:hAnsi="Times New Roman"/>
          <w:spacing w:val="10"/>
          <w:sz w:val="21"/>
          <w:szCs w:val="21"/>
          <w:lang w:eastAsia="zh-CN"/>
        </w:rPr>
        <w:t>mm_users</w:t>
      </w:r>
      <w:r>
        <w:rPr>
          <w:rFonts w:ascii="Times New Roman" w:hAnsi="Times New Roman"/>
          <w:spacing w:val="10"/>
          <w:sz w:val="21"/>
          <w:szCs w:val="21"/>
          <w:lang w:eastAsia="zh-CN"/>
        </w:rPr>
        <w:t>用户计数，如果用户计数降至</w:t>
      </w:r>
      <w:r>
        <w:rPr>
          <w:rFonts w:ascii="Times New Roman" w:hAnsi="Times New Roman"/>
          <w:spacing w:val="10"/>
          <w:sz w:val="21"/>
          <w:szCs w:val="21"/>
          <w:lang w:eastAsia="zh-CN"/>
        </w:rPr>
        <w:t>0</w:t>
      </w:r>
      <w:r>
        <w:rPr>
          <w:rFonts w:ascii="Times New Roman" w:hAnsi="Times New Roman"/>
          <w:spacing w:val="10"/>
          <w:sz w:val="21"/>
          <w:szCs w:val="21"/>
          <w:lang w:eastAsia="zh-CN"/>
        </w:rPr>
        <w:t>，继续调用</w:t>
      </w:r>
      <w:r>
        <w:rPr>
          <w:rFonts w:ascii="Times New Roman" w:hAnsi="Times New Roman"/>
          <w:spacing w:val="10"/>
          <w:sz w:val="21"/>
          <w:szCs w:val="21"/>
          <w:lang w:eastAsia="zh-CN"/>
        </w:rPr>
        <w:t xml:space="preserve"> mm_drop()</w:t>
      </w:r>
      <w:r>
        <w:rPr>
          <w:rFonts w:ascii="Times New Roman" w:hAnsi="Times New Roman"/>
          <w:spacing w:val="10"/>
          <w:sz w:val="21"/>
          <w:szCs w:val="21"/>
          <w:lang w:eastAsia="zh-CN"/>
        </w:rPr>
        <w:t>函数，减少</w:t>
      </w:r>
      <w:r>
        <w:rPr>
          <w:rFonts w:ascii="Times New Roman" w:hAnsi="Times New Roman"/>
          <w:spacing w:val="10"/>
          <w:sz w:val="21"/>
          <w:szCs w:val="21"/>
          <w:lang w:eastAsia="zh-CN"/>
        </w:rPr>
        <w:t>mm_count</w:t>
      </w:r>
      <w:r>
        <w:rPr>
          <w:rFonts w:ascii="Times New Roman" w:hAnsi="Times New Roman"/>
          <w:spacing w:val="10"/>
          <w:sz w:val="21"/>
          <w:szCs w:val="21"/>
          <w:lang w:eastAsia="zh-CN"/>
        </w:rPr>
        <w:t>计数；如果</w:t>
      </w:r>
      <w:r>
        <w:rPr>
          <w:rFonts w:ascii="Times New Roman" w:hAnsi="Times New Roman"/>
          <w:spacing w:val="10"/>
          <w:sz w:val="21"/>
          <w:szCs w:val="21"/>
          <w:lang w:eastAsia="zh-CN"/>
        </w:rPr>
        <w:t xml:space="preserve"> mm_count</w:t>
      </w:r>
      <w:r>
        <w:rPr>
          <w:rFonts w:ascii="Times New Roman" w:hAnsi="Times New Roman"/>
          <w:spacing w:val="10"/>
          <w:sz w:val="21"/>
          <w:szCs w:val="21"/>
          <w:lang w:eastAsia="zh-CN"/>
        </w:rPr>
        <w:t>计数也等于</w:t>
      </w:r>
      <w:r>
        <w:rPr>
          <w:rFonts w:ascii="Times New Roman" w:hAnsi="Times New Roman"/>
          <w:spacing w:val="10"/>
          <w:sz w:val="21"/>
          <w:szCs w:val="21"/>
          <w:lang w:eastAsia="zh-CN"/>
        </w:rPr>
        <w:t>0</w:t>
      </w:r>
      <w:r>
        <w:rPr>
          <w:rFonts w:ascii="Times New Roman" w:hAnsi="Times New Roman"/>
          <w:spacing w:val="10"/>
          <w:sz w:val="21"/>
          <w:szCs w:val="21"/>
          <w:lang w:eastAsia="zh-CN"/>
        </w:rPr>
        <w:t>，说明此内存描述符不再有使用者，调用</w:t>
      </w:r>
      <w:r>
        <w:rPr>
          <w:rFonts w:ascii="Times New Roman" w:hAnsi="Times New Roman"/>
          <w:spacing w:val="10"/>
          <w:sz w:val="21"/>
          <w:szCs w:val="21"/>
          <w:lang w:eastAsia="zh-CN"/>
        </w:rPr>
        <w:t>free_mm()</w:t>
      </w:r>
      <w:r>
        <w:rPr>
          <w:rFonts w:ascii="Times New Roman" w:hAnsi="Times New Roman"/>
          <w:spacing w:val="10"/>
          <w:sz w:val="21"/>
          <w:szCs w:val="21"/>
          <w:lang w:eastAsia="zh-CN"/>
        </w:rPr>
        <w:t>宏通过</w:t>
      </w:r>
      <w:r>
        <w:rPr>
          <w:rFonts w:ascii="Times New Roman" w:hAnsi="Times New Roman"/>
          <w:spacing w:val="10"/>
          <w:sz w:val="21"/>
          <w:szCs w:val="21"/>
          <w:lang w:eastAsia="zh-CN"/>
        </w:rPr>
        <w:t xml:space="preserve"> kmem_cache_free()</w:t>
      </w:r>
      <w:r>
        <w:rPr>
          <w:rFonts w:ascii="Times New Roman" w:hAnsi="Times New Roman"/>
          <w:spacing w:val="10"/>
          <w:sz w:val="21"/>
          <w:szCs w:val="21"/>
          <w:lang w:eastAsia="zh-CN"/>
        </w:rPr>
        <w:t>函数回收</w:t>
      </w:r>
      <w:r>
        <w:rPr>
          <w:rFonts w:ascii="Times New Roman" w:hAnsi="Times New Roman"/>
          <w:spacing w:val="10"/>
          <w:sz w:val="21"/>
          <w:szCs w:val="21"/>
          <w:lang w:eastAsia="zh-CN"/>
        </w:rPr>
        <w:t>mm_struct</w:t>
      </w:r>
      <w:r>
        <w:rPr>
          <w:rFonts w:ascii="Times New Roman" w:hAnsi="Times New Roman"/>
          <w:spacing w:val="10"/>
          <w:sz w:val="21"/>
          <w:szCs w:val="21"/>
          <w:lang w:eastAsia="zh-CN"/>
        </w:rPr>
        <w:t>结构。如图</w:t>
      </w:r>
      <w:r>
        <w:rPr>
          <w:rFonts w:ascii="Times New Roman" w:hAnsi="Times New Roman"/>
          <w:spacing w:val="10"/>
          <w:sz w:val="21"/>
          <w:szCs w:val="21"/>
          <w:lang w:eastAsia="zh-CN"/>
        </w:rPr>
        <w:t>4-22</w:t>
      </w:r>
      <w:r>
        <w:rPr>
          <w:rFonts w:ascii="Times New Roman" w:hAnsi="Times New Roman"/>
          <w:spacing w:val="10"/>
          <w:sz w:val="21"/>
          <w:szCs w:val="21"/>
          <w:lang w:eastAsia="zh-CN"/>
        </w:rPr>
        <w:t>所示是进程虚存管理数据结构。进程描述符是内核中的核心数据结构，</w:t>
      </w:r>
      <w:r>
        <w:rPr>
          <w:rFonts w:ascii="Times New Roman" w:hAnsi="Times New Roman"/>
          <w:spacing w:val="10"/>
          <w:sz w:val="21"/>
          <w:szCs w:val="21"/>
          <w:lang w:eastAsia="zh-CN"/>
        </w:rPr>
        <w:t>task_struct</w:t>
      </w:r>
      <w:r>
        <w:rPr>
          <w:rFonts w:ascii="Times New Roman" w:hAnsi="Times New Roman"/>
          <w:spacing w:val="10"/>
          <w:sz w:val="21"/>
          <w:szCs w:val="21"/>
          <w:lang w:eastAsia="zh-CN"/>
        </w:rPr>
        <w:t>中含有指向</w:t>
      </w:r>
      <w:r>
        <w:rPr>
          <w:rFonts w:ascii="Times New Roman" w:hAnsi="Times New Roman"/>
          <w:spacing w:val="10"/>
          <w:sz w:val="21"/>
          <w:szCs w:val="21"/>
          <w:lang w:eastAsia="zh-CN"/>
        </w:rPr>
        <w:t>mm_struct</w:t>
      </w:r>
      <w:r>
        <w:rPr>
          <w:rFonts w:ascii="Times New Roman" w:hAnsi="Times New Roman"/>
          <w:spacing w:val="10"/>
          <w:sz w:val="21"/>
          <w:szCs w:val="21"/>
          <w:lang w:eastAsia="zh-CN"/>
        </w:rPr>
        <w:t>的指针，而该内存管理结构中包含了进程的可执行信息，还包含指向</w:t>
      </w:r>
      <w:r>
        <w:rPr>
          <w:rFonts w:ascii="Times New Roman" w:hAnsi="Times New Roman"/>
          <w:spacing w:val="10"/>
          <w:sz w:val="21"/>
          <w:szCs w:val="21"/>
          <w:lang w:eastAsia="zh-CN"/>
        </w:rPr>
        <w:t>vma</w:t>
      </w:r>
      <w:r>
        <w:rPr>
          <w:rFonts w:ascii="Times New Roman" w:hAnsi="Times New Roman"/>
          <w:spacing w:val="10"/>
          <w:sz w:val="21"/>
          <w:szCs w:val="21"/>
          <w:lang w:eastAsia="zh-CN"/>
        </w:rPr>
        <w:t>的链接指针</w:t>
      </w:r>
      <w:r>
        <w:rPr>
          <w:rFonts w:ascii="Times New Roman" w:hAnsi="Times New Roman"/>
          <w:spacing w:val="10"/>
          <w:sz w:val="21"/>
          <w:szCs w:val="21"/>
          <w:lang w:eastAsia="zh-CN"/>
        </w:rPr>
        <w:t>mmap</w:t>
      </w:r>
      <w:r>
        <w:rPr>
          <w:rFonts w:ascii="Times New Roman" w:hAnsi="Times New Roman"/>
          <w:spacing w:val="10"/>
          <w:sz w:val="21"/>
          <w:szCs w:val="21"/>
          <w:lang w:eastAsia="zh-CN"/>
        </w:rPr>
        <w:t>，并且可找到按照降序用</w:t>
      </w:r>
      <w:r>
        <w:rPr>
          <w:rFonts w:ascii="Times New Roman" w:hAnsi="Times New Roman"/>
          <w:spacing w:val="10"/>
          <w:sz w:val="21"/>
          <w:szCs w:val="21"/>
          <w:lang w:eastAsia="zh-CN"/>
        </w:rPr>
        <w:t xml:space="preserve"> vm_next </w:t>
      </w:r>
      <w:r>
        <w:rPr>
          <w:rFonts w:ascii="Times New Roman" w:hAnsi="Times New Roman"/>
          <w:spacing w:val="10"/>
          <w:sz w:val="21"/>
          <w:szCs w:val="21"/>
          <w:lang w:eastAsia="zh-CN"/>
        </w:rPr>
        <w:t>链接起来的进程的所有</w:t>
      </w:r>
      <w:r>
        <w:rPr>
          <w:rFonts w:ascii="Times New Roman" w:hAnsi="Times New Roman"/>
          <w:spacing w:val="10"/>
          <w:sz w:val="21"/>
          <w:szCs w:val="21"/>
          <w:lang w:eastAsia="zh-CN"/>
        </w:rPr>
        <w:t>vma</w:t>
      </w:r>
      <w:r>
        <w:rPr>
          <w:rFonts w:ascii="Times New Roman" w:hAnsi="Times New Roman"/>
          <w:spacing w:val="10"/>
          <w:sz w:val="21"/>
          <w:szCs w:val="21"/>
          <w:lang w:eastAsia="zh-CN"/>
        </w:rPr>
        <w:t>。此外，每个进程有一个页目录</w:t>
      </w:r>
      <w:r>
        <w:rPr>
          <w:rFonts w:ascii="Times New Roman" w:hAnsi="Times New Roman"/>
          <w:spacing w:val="10"/>
          <w:sz w:val="21"/>
          <w:szCs w:val="21"/>
          <w:lang w:eastAsia="zh-CN"/>
        </w:rPr>
        <w:t>pgd</w:t>
      </w:r>
      <w:r>
        <w:rPr>
          <w:rFonts w:ascii="Times New Roman" w:hAnsi="Times New Roman"/>
          <w:spacing w:val="10"/>
          <w:sz w:val="21"/>
          <w:szCs w:val="21"/>
          <w:lang w:eastAsia="zh-CN"/>
        </w:rPr>
        <w:t>，存储此进程所使用的页面情况，根据缺页调度原则，只分配所用到的内存页面，从而，避免页表占用过多物理内存空间。</w:t>
      </w:r>
    </w:p>
    <w:p w14:paraId="26182D3A"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088BCC0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761E3C9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010690B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73E9C69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6A757FF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38BA8FE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682E7537"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5953ADF3"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p>
    <w:p w14:paraId="7A451D7D" w14:textId="2B3C9D10"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r>
        <w:rPr>
          <w:rFonts w:ascii="Times New Roman" w:hAnsi="Times New Roman"/>
          <w:spacing w:val="10"/>
          <w:sz w:val="20"/>
          <w:szCs w:val="20"/>
          <w:lang w:eastAsia="zh-CN"/>
        </w:rPr>
        <w:br w:type="page"/>
      </w:r>
      <w:r>
        <w:rPr>
          <w:rFonts w:ascii="Times New Roman" w:hAnsi="Times New Roman"/>
          <w:noProof/>
          <w:spacing w:val="10"/>
          <w:sz w:val="20"/>
          <w:szCs w:val="20"/>
          <w:lang w:eastAsia="zh-CN"/>
        </w:rPr>
        <mc:AlternateContent>
          <mc:Choice Requires="wpg">
            <w:drawing>
              <wp:anchor distT="0" distB="0" distL="114300" distR="114300" simplePos="0" relativeHeight="251705344" behindDoc="0" locked="0" layoutInCell="1" allowOverlap="1" wp14:anchorId="2A13DA7B" wp14:editId="79577551">
                <wp:simplePos x="0" y="0"/>
                <wp:positionH relativeFrom="column">
                  <wp:posOffset>396875</wp:posOffset>
                </wp:positionH>
                <wp:positionV relativeFrom="paragraph">
                  <wp:posOffset>-66040</wp:posOffset>
                </wp:positionV>
                <wp:extent cx="5013325" cy="7249160"/>
                <wp:effectExtent l="15875" t="0" r="12700" b="17780"/>
                <wp:wrapNone/>
                <wp:docPr id="443" name="组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3325" cy="7249160"/>
                          <a:chOff x="2473" y="2532"/>
                          <a:chExt cx="7380" cy="10452"/>
                        </a:xfrm>
                      </wpg:grpSpPr>
                      <wpg:grpSp>
                        <wpg:cNvPr id="444" name="组合 824"/>
                        <wpg:cNvGrpSpPr>
                          <a:grpSpLocks/>
                        </wpg:cNvGrpSpPr>
                        <wpg:grpSpPr bwMode="auto">
                          <a:xfrm>
                            <a:off x="2606" y="2532"/>
                            <a:ext cx="1620" cy="1404"/>
                            <a:chOff x="1753" y="4716"/>
                            <a:chExt cx="1620" cy="1404"/>
                          </a:xfrm>
                        </wpg:grpSpPr>
                        <wps:wsp>
                          <wps:cNvPr id="445" name="文本框 825"/>
                          <wps:cNvSpPr txBox="1">
                            <a:spLocks noChangeArrowheads="1"/>
                          </wps:cNvSpPr>
                          <wps:spPr bwMode="auto">
                            <a:xfrm>
                              <a:off x="1753" y="4716"/>
                              <a:ext cx="1620" cy="802"/>
                            </a:xfrm>
                            <a:prstGeom prst="rect">
                              <a:avLst/>
                            </a:prstGeom>
                            <a:solidFill>
                              <a:srgbClr val="FFFFFF"/>
                            </a:solidFill>
                            <a:ln w="9525">
                              <a:solidFill>
                                <a:srgbClr val="FFFFFF"/>
                              </a:solidFill>
                              <a:miter lim="800000"/>
                              <a:headEnd/>
                              <a:tailEnd/>
                            </a:ln>
                          </wps:spPr>
                          <wps:txbx>
                            <w:txbxContent>
                              <w:p w14:paraId="0568FD33" w14:textId="77777777" w:rsidR="00D35642" w:rsidRDefault="00D35642" w:rsidP="007752E6">
                                <w:pPr>
                                  <w:spacing w:after="0"/>
                                </w:pPr>
                                <w:r>
                                  <w:rPr>
                                    <w:rFonts w:hint="eastAsia"/>
                                  </w:rPr>
                                  <w:t>进程任务结构</w:t>
                                </w:r>
                              </w:p>
                              <w:p w14:paraId="27C64C65" w14:textId="77777777" w:rsidR="00D35642" w:rsidRDefault="00D35642" w:rsidP="007752E6">
                                <w:pPr>
                                  <w:spacing w:after="0"/>
                                  <w:jc w:val="center"/>
                                </w:pPr>
                                <w:r>
                                  <w:rPr>
                                    <w:rFonts w:hint="eastAsia"/>
                                  </w:rPr>
                                  <w:t>t</w:t>
                                </w:r>
                                <w:r>
                                  <w:t>ask_struct</w:t>
                                </w:r>
                              </w:p>
                              <w:p w14:paraId="7D6D8160" w14:textId="77777777" w:rsidR="00D35642" w:rsidRDefault="00D35642" w:rsidP="007752E6"/>
                            </w:txbxContent>
                          </wps:txbx>
                          <wps:bodyPr rot="0" vert="horz" wrap="square" lIns="91440" tIns="45720" rIns="91440" bIns="45720" anchor="t" anchorCtr="0" upright="1">
                            <a:noAutofit/>
                          </wps:bodyPr>
                        </wps:wsp>
                        <wps:wsp>
                          <wps:cNvPr id="446" name="文本框 826"/>
                          <wps:cNvSpPr txBox="1">
                            <a:spLocks noChangeArrowheads="1"/>
                          </wps:cNvSpPr>
                          <wps:spPr bwMode="auto">
                            <a:xfrm>
                              <a:off x="1980" y="5496"/>
                              <a:ext cx="1260" cy="624"/>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4F7E785" w14:textId="77777777" w:rsidR="00D35642" w:rsidRDefault="00D35642" w:rsidP="007752E6">
                                <w:pPr>
                                  <w:jc w:val="center"/>
                                </w:pPr>
                                <w:r>
                                  <w:rPr>
                                    <w:rFonts w:hint="eastAsia"/>
                                  </w:rPr>
                                  <w:t>*</w:t>
                                </w:r>
                                <w:r>
                                  <w:t>mm</w:t>
                                </w:r>
                              </w:p>
                            </w:txbxContent>
                          </wps:txbx>
                          <wps:bodyPr rot="0" vert="horz" wrap="square" lIns="91440" tIns="45720" rIns="91440" bIns="45720" anchor="t" anchorCtr="0" upright="1">
                            <a:noAutofit/>
                          </wps:bodyPr>
                        </wps:wsp>
                      </wpg:grpSp>
                      <wpg:grpSp>
                        <wpg:cNvPr id="447" name="组合 827"/>
                        <wpg:cNvGrpSpPr>
                          <a:grpSpLocks/>
                        </wpg:cNvGrpSpPr>
                        <wpg:grpSpPr bwMode="auto">
                          <a:xfrm>
                            <a:off x="4993" y="2688"/>
                            <a:ext cx="1620" cy="3120"/>
                            <a:chOff x="4140" y="2064"/>
                            <a:chExt cx="1620" cy="3120"/>
                          </a:xfrm>
                        </wpg:grpSpPr>
                        <wps:wsp>
                          <wps:cNvPr id="544" name="文本框 828"/>
                          <wps:cNvSpPr txBox="1">
                            <a:spLocks noChangeArrowheads="1"/>
                          </wps:cNvSpPr>
                          <wps:spPr bwMode="auto">
                            <a:xfrm>
                              <a:off x="4140" y="2064"/>
                              <a:ext cx="1620" cy="780"/>
                            </a:xfrm>
                            <a:prstGeom prst="rect">
                              <a:avLst/>
                            </a:prstGeom>
                            <a:solidFill>
                              <a:srgbClr val="FFFFFF"/>
                            </a:solidFill>
                            <a:ln w="9525">
                              <a:solidFill>
                                <a:srgbClr val="FFFFFF"/>
                              </a:solidFill>
                              <a:miter lim="800000"/>
                              <a:headEnd/>
                              <a:tailEnd/>
                            </a:ln>
                          </wps:spPr>
                          <wps:txbx>
                            <w:txbxContent>
                              <w:p w14:paraId="2251E279" w14:textId="77777777" w:rsidR="00D35642" w:rsidRDefault="00D35642" w:rsidP="007752E6">
                                <w:pPr>
                                  <w:spacing w:after="0"/>
                                </w:pPr>
                                <w:r>
                                  <w:rPr>
                                    <w:rFonts w:hint="eastAsia"/>
                                  </w:rPr>
                                  <w:t>虚存区结构</w:t>
                                </w:r>
                              </w:p>
                              <w:p w14:paraId="3A6A02EA" w14:textId="77777777" w:rsidR="00D35642" w:rsidRDefault="00D35642" w:rsidP="007752E6">
                                <w:pPr>
                                  <w:spacing w:after="0"/>
                                </w:pPr>
                                <w:r>
                                  <w:t>vm_area_struct</w:t>
                                </w:r>
                              </w:p>
                            </w:txbxContent>
                          </wps:txbx>
                          <wps:bodyPr rot="0" vert="horz" wrap="square" lIns="91440" tIns="45720" rIns="91440" bIns="45720" anchor="t" anchorCtr="0" upright="1">
                            <a:noAutofit/>
                          </wps:bodyPr>
                        </wps:wsp>
                        <wps:wsp>
                          <wps:cNvPr id="545" name="文本框 829"/>
                          <wps:cNvSpPr txBox="1">
                            <a:spLocks noChangeArrowheads="1"/>
                          </wps:cNvSpPr>
                          <wps:spPr bwMode="auto">
                            <a:xfrm>
                              <a:off x="4320" y="2844"/>
                              <a:ext cx="1260" cy="446"/>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71B0999" w14:textId="77777777" w:rsidR="00D35642" w:rsidRDefault="00D35642" w:rsidP="007752E6">
                                <w:r>
                                  <w:rPr>
                                    <w:rFonts w:hint="eastAsia"/>
                                  </w:rPr>
                                  <w:t>*vm_mm</w:t>
                                </w:r>
                              </w:p>
                            </w:txbxContent>
                          </wps:txbx>
                          <wps:bodyPr rot="0" vert="horz" wrap="square" lIns="91440" tIns="45720" rIns="91440" bIns="45720" anchor="t" anchorCtr="0" upright="1">
                            <a:noAutofit/>
                          </wps:bodyPr>
                        </wps:wsp>
                        <wps:wsp>
                          <wps:cNvPr id="546" name="文本框 830"/>
                          <wps:cNvSpPr txBox="1">
                            <a:spLocks noChangeArrowheads="1"/>
                          </wps:cNvSpPr>
                          <wps:spPr bwMode="auto">
                            <a:xfrm>
                              <a:off x="4320" y="329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8E12D42" w14:textId="77777777" w:rsidR="00D35642" w:rsidRDefault="00D35642" w:rsidP="007752E6">
                                <w:pPr>
                                  <w:rPr>
                                    <w:sz w:val="18"/>
                                  </w:rPr>
                                </w:pPr>
                                <w:r>
                                  <w:rPr>
                                    <w:sz w:val="18"/>
                                  </w:rPr>
                                  <w:t>vm_</w:t>
                                </w:r>
                                <w:r>
                                  <w:rPr>
                                    <w:rFonts w:hint="eastAsia"/>
                                    <w:sz w:val="18"/>
                                  </w:rPr>
                                  <w:t>_</w:t>
                                </w:r>
                                <w:r>
                                  <w:rPr>
                                    <w:sz w:val="18"/>
                                  </w:rPr>
                                  <w:t>start</w:t>
                                </w:r>
                              </w:p>
                            </w:txbxContent>
                          </wps:txbx>
                          <wps:bodyPr rot="0" vert="horz" wrap="square" lIns="91440" tIns="45720" rIns="91440" bIns="45720" anchor="t" anchorCtr="0" upright="1">
                            <a:noAutofit/>
                          </wps:bodyPr>
                        </wps:wsp>
                        <wps:wsp>
                          <wps:cNvPr id="547" name="文本框 831"/>
                          <wps:cNvSpPr txBox="1">
                            <a:spLocks noChangeArrowheads="1"/>
                          </wps:cNvSpPr>
                          <wps:spPr bwMode="auto">
                            <a:xfrm>
                              <a:off x="4320" y="378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C73C23E" w14:textId="77777777" w:rsidR="00D35642" w:rsidRDefault="00D35642" w:rsidP="007752E6">
                                <w:r>
                                  <w:rPr>
                                    <w:rFonts w:hint="eastAsia"/>
                                  </w:rPr>
                                  <w:t>vm_end</w:t>
                                </w:r>
                              </w:p>
                            </w:txbxContent>
                          </wps:txbx>
                          <wps:bodyPr rot="0" vert="horz" wrap="square" lIns="91440" tIns="45720" rIns="91440" bIns="45720" anchor="t" anchorCtr="0" upright="1">
                            <a:noAutofit/>
                          </wps:bodyPr>
                        </wps:wsp>
                        <wps:wsp>
                          <wps:cNvPr id="548" name="文本框 832"/>
                          <wps:cNvSpPr txBox="1">
                            <a:spLocks noChangeArrowheads="1"/>
                          </wps:cNvSpPr>
                          <wps:spPr bwMode="auto">
                            <a:xfrm>
                              <a:off x="4320" y="4248"/>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79A064AA" w14:textId="77777777" w:rsidR="00D35642" w:rsidRDefault="00D35642" w:rsidP="007752E6">
                                <w:pPr>
                                  <w:jc w:val="center"/>
                                </w:pPr>
                                <w:r>
                                  <w:rPr>
                                    <w:rFonts w:hint="eastAsia"/>
                                  </w:rPr>
                                  <w:t>*</w:t>
                                </w:r>
                                <w:r>
                                  <w:t>vm_op</w:t>
                                </w:r>
                                <w:r>
                                  <w:rPr>
                                    <w:rFonts w:hint="eastAsia"/>
                                  </w:rPr>
                                  <w:t>s</w:t>
                                </w:r>
                              </w:p>
                            </w:txbxContent>
                          </wps:txbx>
                          <wps:bodyPr rot="0" vert="horz" wrap="square" lIns="91440" tIns="45720" rIns="91440" bIns="45720" anchor="t" anchorCtr="0" upright="1">
                            <a:noAutofit/>
                          </wps:bodyPr>
                        </wps:wsp>
                        <wps:wsp>
                          <wps:cNvPr id="549" name="文本框 833"/>
                          <wps:cNvSpPr txBox="1">
                            <a:spLocks noChangeArrowheads="1"/>
                          </wps:cNvSpPr>
                          <wps:spPr bwMode="auto">
                            <a:xfrm>
                              <a:off x="4320" y="4716"/>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36B421D" w14:textId="77777777" w:rsidR="00D35642" w:rsidRDefault="00D35642" w:rsidP="007752E6">
                                <w:r>
                                  <w:rPr>
                                    <w:rFonts w:hint="eastAsia"/>
                                  </w:rPr>
                                  <w:t>*</w:t>
                                </w:r>
                                <w:r>
                                  <w:t>vm_next</w:t>
                                </w:r>
                              </w:p>
                            </w:txbxContent>
                          </wps:txbx>
                          <wps:bodyPr rot="0" vert="horz" wrap="square" lIns="91440" tIns="45720" rIns="91440" bIns="45720" anchor="t" anchorCtr="0" upright="1">
                            <a:noAutofit/>
                          </wps:bodyPr>
                        </wps:wsp>
                      </wpg:grpSp>
                      <wpg:grpSp>
                        <wpg:cNvPr id="550" name="组合 834"/>
                        <wpg:cNvGrpSpPr>
                          <a:grpSpLocks/>
                        </wpg:cNvGrpSpPr>
                        <wpg:grpSpPr bwMode="auto">
                          <a:xfrm>
                            <a:off x="2473" y="3468"/>
                            <a:ext cx="7380" cy="9516"/>
                            <a:chOff x="2473" y="2688"/>
                            <a:chExt cx="7380" cy="9516"/>
                          </a:xfrm>
                        </wpg:grpSpPr>
                        <wps:wsp>
                          <wps:cNvPr id="551" name="文本框 835"/>
                          <wps:cNvSpPr txBox="1">
                            <a:spLocks noChangeArrowheads="1"/>
                          </wps:cNvSpPr>
                          <wps:spPr bwMode="auto">
                            <a:xfrm>
                              <a:off x="2833" y="5496"/>
                              <a:ext cx="1260" cy="780"/>
                            </a:xfrm>
                            <a:prstGeom prst="rect">
                              <a:avLst/>
                            </a:prstGeom>
                            <a:solidFill>
                              <a:srgbClr val="FFFFFF"/>
                            </a:solidFill>
                            <a:ln w="9525">
                              <a:solidFill>
                                <a:srgbClr val="FFFFFF"/>
                              </a:solidFill>
                              <a:miter lim="800000"/>
                              <a:headEnd/>
                              <a:tailEnd/>
                            </a:ln>
                          </wps:spPr>
                          <wps:txbx>
                            <w:txbxContent>
                              <w:p w14:paraId="46B4FEB7" w14:textId="77777777" w:rsidR="00D35642" w:rsidRDefault="00D35642" w:rsidP="007752E6">
                                <w:pPr>
                                  <w:spacing w:after="0" w:line="0" w:lineRule="atLeast"/>
                                </w:pPr>
                                <w:r>
                                  <w:rPr>
                                    <w:rFonts w:hint="eastAsia"/>
                                  </w:rPr>
                                  <w:t>页目录表</w:t>
                                </w:r>
                              </w:p>
                              <w:p w14:paraId="289C9949" w14:textId="77777777" w:rsidR="00D35642" w:rsidRDefault="00D35642" w:rsidP="007752E6">
                                <w:pPr>
                                  <w:spacing w:line="0" w:lineRule="atLeast"/>
                                  <w:ind w:firstLineChars="100" w:firstLine="220"/>
                                </w:pPr>
                                <w:r>
                                  <w:rPr>
                                    <w:rFonts w:hint="eastAsia"/>
                                  </w:rPr>
                                  <w:t>p</w:t>
                                </w:r>
                                <w:r>
                                  <w:t>gd</w:t>
                                </w:r>
                              </w:p>
                            </w:txbxContent>
                          </wps:txbx>
                          <wps:bodyPr rot="0" vert="horz" wrap="square" lIns="91440" tIns="45720" rIns="91440" bIns="45720" anchor="t" anchorCtr="0" upright="1">
                            <a:noAutofit/>
                          </wps:bodyPr>
                        </wps:wsp>
                        <wps:wsp>
                          <wps:cNvPr id="552" name="文本框 836"/>
                          <wps:cNvSpPr txBox="1">
                            <a:spLocks noChangeArrowheads="1"/>
                          </wps:cNvSpPr>
                          <wps:spPr bwMode="auto">
                            <a:xfrm>
                              <a:off x="3373" y="11736"/>
                              <a:ext cx="3960" cy="468"/>
                            </a:xfrm>
                            <a:prstGeom prst="rect">
                              <a:avLst/>
                            </a:prstGeom>
                            <a:solidFill>
                              <a:srgbClr val="FFFFFF"/>
                            </a:solidFill>
                            <a:ln w="9525">
                              <a:solidFill>
                                <a:srgbClr val="FFFFFF"/>
                              </a:solidFill>
                              <a:miter lim="800000"/>
                              <a:headEnd/>
                              <a:tailEnd/>
                            </a:ln>
                          </wps:spPr>
                          <wps:txbx>
                            <w:txbxContent>
                              <w:p w14:paraId="1D1AD258" w14:textId="77777777" w:rsidR="00D35642" w:rsidRDefault="00D35642" w:rsidP="007752E6">
                                <w:pPr>
                                  <w:spacing w:before="11" w:after="0" w:line="360" w:lineRule="auto"/>
                                  <w:ind w:right="48" w:firstLineChars="8" w:firstLine="16"/>
                                  <w:jc w:val="center"/>
                                  <w:rPr>
                                    <w:lang w:eastAsia="zh-CN"/>
                                  </w:rPr>
                                </w:pPr>
                                <w:r>
                                  <w:rPr>
                                    <w:rFonts w:ascii="宋体" w:hAnsi="宋体" w:cs="宋体" w:hint="eastAsia"/>
                                    <w:spacing w:val="10"/>
                                    <w:sz w:val="18"/>
                                    <w:szCs w:val="18"/>
                                    <w:lang w:eastAsia="zh-CN"/>
                                  </w:rPr>
                                  <w:t>图</w:t>
                                </w:r>
                                <w:r>
                                  <w:rPr>
                                    <w:rFonts w:hint="eastAsia"/>
                                    <w:lang w:eastAsia="zh-CN"/>
                                  </w:rPr>
                                  <w:t xml:space="preserve">4-22  </w:t>
                                </w:r>
                                <w:r>
                                  <w:rPr>
                                    <w:rFonts w:ascii="宋体" w:hAnsi="宋体" w:cs="宋体" w:hint="eastAsia"/>
                                    <w:spacing w:val="10"/>
                                    <w:sz w:val="18"/>
                                    <w:szCs w:val="18"/>
                                    <w:lang w:eastAsia="zh-CN"/>
                                  </w:rPr>
                                  <w:t>进程虚存管理数据结构</w:t>
                                </w:r>
                              </w:p>
                            </w:txbxContent>
                          </wps:txbx>
                          <wps:bodyPr rot="0" vert="horz" wrap="square" lIns="91440" tIns="45720" rIns="91440" bIns="45720" anchor="t" anchorCtr="0" upright="1">
                            <a:noAutofit/>
                          </wps:bodyPr>
                        </wps:wsp>
                        <wps:wsp>
                          <wps:cNvPr id="556" name="文本框 837"/>
                          <wps:cNvSpPr txBox="1">
                            <a:spLocks noChangeArrowheads="1"/>
                          </wps:cNvSpPr>
                          <wps:spPr bwMode="auto">
                            <a:xfrm>
                              <a:off x="2653" y="3312"/>
                              <a:ext cx="1620" cy="780"/>
                            </a:xfrm>
                            <a:prstGeom prst="rect">
                              <a:avLst/>
                            </a:prstGeom>
                            <a:solidFill>
                              <a:srgbClr val="FFFFFF"/>
                            </a:solidFill>
                            <a:ln w="9525">
                              <a:solidFill>
                                <a:srgbClr val="FFFFFF"/>
                              </a:solidFill>
                              <a:miter lim="800000"/>
                              <a:headEnd/>
                              <a:tailEnd/>
                            </a:ln>
                          </wps:spPr>
                          <wps:txbx>
                            <w:txbxContent>
                              <w:p w14:paraId="2289667B" w14:textId="77777777" w:rsidR="00D35642" w:rsidRDefault="00D35642" w:rsidP="007752E6">
                                <w:pPr>
                                  <w:spacing w:after="0"/>
                                </w:pPr>
                                <w:r>
                                  <w:rPr>
                                    <w:rFonts w:hint="eastAsia"/>
                                  </w:rPr>
                                  <w:t>内存管理结构</w:t>
                                </w:r>
                              </w:p>
                              <w:p w14:paraId="0C2D4BBD" w14:textId="77777777" w:rsidR="00D35642" w:rsidRDefault="00D35642" w:rsidP="007752E6">
                                <w:pPr>
                                  <w:jc w:val="center"/>
                                </w:pPr>
                                <w:r>
                                  <w:t>mm_struct</w:t>
                                </w:r>
                              </w:p>
                              <w:p w14:paraId="40BF36FA" w14:textId="77777777" w:rsidR="00D35642" w:rsidRDefault="00D35642" w:rsidP="007752E6"/>
                              <w:p w14:paraId="02ACD9D5" w14:textId="77777777" w:rsidR="00D35642" w:rsidRDefault="00D35642" w:rsidP="007752E6"/>
                            </w:txbxContent>
                          </wps:txbx>
                          <wps:bodyPr rot="0" vert="horz" wrap="square" lIns="91440" tIns="45720" rIns="91440" bIns="45720" anchor="t" anchorCtr="0" upright="1">
                            <a:noAutofit/>
                          </wps:bodyPr>
                        </wps:wsp>
                        <wps:wsp>
                          <wps:cNvPr id="557" name="文本框 838"/>
                          <wps:cNvSpPr txBox="1">
                            <a:spLocks noChangeArrowheads="1"/>
                          </wps:cNvSpPr>
                          <wps:spPr bwMode="auto">
                            <a:xfrm>
                              <a:off x="2833" y="4114"/>
                              <a:ext cx="1260" cy="407"/>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86EB6F7" w14:textId="77777777" w:rsidR="00D35642" w:rsidRDefault="00D35642" w:rsidP="007752E6">
                                <w:r>
                                  <w:rPr>
                                    <w:rFonts w:hint="eastAsia"/>
                                  </w:rPr>
                                  <w:t>*mmap</w:t>
                                </w:r>
                              </w:p>
                            </w:txbxContent>
                          </wps:txbx>
                          <wps:bodyPr rot="0" vert="horz" wrap="square" lIns="91440" tIns="45720" rIns="91440" bIns="45720" anchor="t" anchorCtr="0" upright="1">
                            <a:noAutofit/>
                          </wps:bodyPr>
                        </wps:wsp>
                        <wps:wsp>
                          <wps:cNvPr id="558" name="文本框 839"/>
                          <wps:cNvSpPr txBox="1">
                            <a:spLocks noChangeArrowheads="1"/>
                          </wps:cNvSpPr>
                          <wps:spPr bwMode="auto">
                            <a:xfrm>
                              <a:off x="2833" y="4521"/>
                              <a:ext cx="1260" cy="399"/>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5F1BD63" w14:textId="77777777" w:rsidR="00D35642" w:rsidRDefault="00D35642" w:rsidP="007752E6">
                                <w:pPr>
                                  <w:ind w:firstLineChars="100" w:firstLine="220"/>
                                </w:pPr>
                                <w:r>
                                  <w:rPr>
                                    <w:rFonts w:hint="eastAsia"/>
                                  </w:rPr>
                                  <w:t>……</w:t>
                                </w:r>
                              </w:p>
                            </w:txbxContent>
                          </wps:txbx>
                          <wps:bodyPr rot="0" vert="horz" wrap="square" lIns="91440" tIns="45720" rIns="91440" bIns="45720" anchor="t" anchorCtr="0" upright="1">
                            <a:noAutofit/>
                          </wps:bodyPr>
                        </wps:wsp>
                        <wps:wsp>
                          <wps:cNvPr id="559" name="文本框 840"/>
                          <wps:cNvSpPr txBox="1">
                            <a:spLocks noChangeArrowheads="1"/>
                          </wps:cNvSpPr>
                          <wps:spPr bwMode="auto">
                            <a:xfrm>
                              <a:off x="2833" y="4872"/>
                              <a:ext cx="1260" cy="557"/>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66682A0F" w14:textId="77777777" w:rsidR="00D35642" w:rsidRDefault="00D35642" w:rsidP="007752E6">
                                <w:r>
                                  <w:rPr>
                                    <w:rFonts w:hint="eastAsia"/>
                                  </w:rPr>
                                  <w:t>*</w:t>
                                </w:r>
                                <w:r>
                                  <w:t>pgd</w:t>
                                </w:r>
                              </w:p>
                            </w:txbxContent>
                          </wps:txbx>
                          <wps:bodyPr rot="0" vert="horz" wrap="square" lIns="91440" tIns="45720" rIns="91440" bIns="45720" anchor="t" anchorCtr="0" upright="1">
                            <a:noAutofit/>
                          </wps:bodyPr>
                        </wps:wsp>
                        <wps:wsp>
                          <wps:cNvPr id="560" name="文本框 841"/>
                          <wps:cNvSpPr txBox="1">
                            <a:spLocks noChangeArrowheads="1"/>
                          </wps:cNvSpPr>
                          <wps:spPr bwMode="auto">
                            <a:xfrm>
                              <a:off x="7693" y="8460"/>
                              <a:ext cx="2160" cy="780"/>
                            </a:xfrm>
                            <a:prstGeom prst="rect">
                              <a:avLst/>
                            </a:prstGeom>
                            <a:solidFill>
                              <a:srgbClr val="FFFFFF"/>
                            </a:solidFill>
                            <a:ln w="9525">
                              <a:solidFill>
                                <a:srgbClr val="FFFFFF"/>
                              </a:solidFill>
                              <a:miter lim="800000"/>
                              <a:headEnd/>
                              <a:tailEnd/>
                            </a:ln>
                          </wps:spPr>
                          <wps:txbx>
                            <w:txbxContent>
                              <w:p w14:paraId="53AD2531" w14:textId="77777777" w:rsidR="00D35642" w:rsidRDefault="00D35642" w:rsidP="007752E6">
                                <w:r>
                                  <w:rPr>
                                    <w:rFonts w:hint="eastAsia"/>
                                  </w:rPr>
                                  <w:t>封装的操作集</w:t>
                                </w:r>
                                <w:r>
                                  <w:t>vm_oper</w:t>
                                </w:r>
                                <w:r>
                                  <w:rPr>
                                    <w:rFonts w:hint="eastAsia"/>
                                  </w:rPr>
                                  <w:t>a</w:t>
                                </w:r>
                                <w:r>
                                  <w:t>tions_struct</w:t>
                                </w:r>
                              </w:p>
                            </w:txbxContent>
                          </wps:txbx>
                          <wps:bodyPr rot="0" vert="horz" wrap="square" lIns="91440" tIns="45720" rIns="91440" bIns="45720" anchor="t" anchorCtr="0" upright="1">
                            <a:noAutofit/>
                          </wps:bodyPr>
                        </wps:wsp>
                        <wps:wsp>
                          <wps:cNvPr id="561" name="文本框 842"/>
                          <wps:cNvSpPr txBox="1">
                            <a:spLocks noChangeArrowheads="1"/>
                          </wps:cNvSpPr>
                          <wps:spPr bwMode="auto">
                            <a:xfrm>
                              <a:off x="7873" y="9396"/>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17D50D7" w14:textId="77777777" w:rsidR="00D35642" w:rsidRDefault="00D35642" w:rsidP="007752E6">
                                <w:r>
                                  <w:rPr>
                                    <w:rFonts w:hint="eastAsia"/>
                                  </w:rPr>
                                  <w:t>o</w:t>
                                </w:r>
                                <w:r>
                                  <w:t>pen</w:t>
                                </w:r>
                                <w:r>
                                  <w:rPr>
                                    <w:rFonts w:hint="eastAsia"/>
                                  </w:rPr>
                                  <w:t>( )</w:t>
                                </w:r>
                              </w:p>
                            </w:txbxContent>
                          </wps:txbx>
                          <wps:bodyPr rot="0" vert="horz" wrap="square" lIns="91440" tIns="45720" rIns="91440" bIns="45720" anchor="t" anchorCtr="0" upright="1">
                            <a:noAutofit/>
                          </wps:bodyPr>
                        </wps:wsp>
                        <wps:wsp>
                          <wps:cNvPr id="562" name="文本框 843"/>
                          <wps:cNvSpPr txBox="1">
                            <a:spLocks noChangeArrowheads="1"/>
                          </wps:cNvSpPr>
                          <wps:spPr bwMode="auto">
                            <a:xfrm>
                              <a:off x="7873" y="9864"/>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839ED3B" w14:textId="77777777" w:rsidR="00D35642" w:rsidRDefault="00D35642" w:rsidP="007752E6">
                                <w:r>
                                  <w:t>close</w:t>
                                </w:r>
                                <w:r>
                                  <w:rPr>
                                    <w:rFonts w:hint="eastAsia"/>
                                  </w:rPr>
                                  <w:t>( )</w:t>
                                </w:r>
                              </w:p>
                            </w:txbxContent>
                          </wps:txbx>
                          <wps:bodyPr rot="0" vert="horz" wrap="square" lIns="91440" tIns="45720" rIns="91440" bIns="45720" anchor="t" anchorCtr="0" upright="1">
                            <a:noAutofit/>
                          </wps:bodyPr>
                        </wps:wsp>
                        <wps:wsp>
                          <wps:cNvPr id="563" name="文本框 844"/>
                          <wps:cNvSpPr txBox="1">
                            <a:spLocks noChangeArrowheads="1"/>
                          </wps:cNvSpPr>
                          <wps:spPr bwMode="auto">
                            <a:xfrm>
                              <a:off x="7873" y="10332"/>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19F6B8F" w14:textId="77777777" w:rsidR="00D35642" w:rsidRDefault="00D35642" w:rsidP="007752E6">
                                <w:r>
                                  <w:t>unmap(</w:t>
                                </w:r>
                                <w:r>
                                  <w:rPr>
                                    <w:rFonts w:hint="eastAsia"/>
                                  </w:rPr>
                                  <w:t xml:space="preserve"> )</w:t>
                                </w:r>
                              </w:p>
                            </w:txbxContent>
                          </wps:txbx>
                          <wps:bodyPr rot="0" vert="horz" wrap="square" lIns="91440" tIns="45720" rIns="91440" bIns="45720" anchor="t" anchorCtr="0" upright="1">
                            <a:noAutofit/>
                          </wps:bodyPr>
                        </wps:wsp>
                        <wps:wsp>
                          <wps:cNvPr id="564" name="文本框 845"/>
                          <wps:cNvSpPr txBox="1">
                            <a:spLocks noChangeArrowheads="1"/>
                          </wps:cNvSpPr>
                          <wps:spPr bwMode="auto">
                            <a:xfrm>
                              <a:off x="7873" y="10800"/>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7B24EC9" w14:textId="77777777" w:rsidR="00D35642" w:rsidRDefault="00D35642" w:rsidP="007752E6">
                                <w:r>
                                  <w:rPr>
                                    <w:rFonts w:hint="eastAsia"/>
                                  </w:rPr>
                                  <w:t>swapin( )</w:t>
                                </w:r>
                              </w:p>
                            </w:txbxContent>
                          </wps:txbx>
                          <wps:bodyPr rot="0" vert="horz" wrap="square" lIns="91440" tIns="45720" rIns="91440" bIns="45720" anchor="t" anchorCtr="0" upright="1">
                            <a:noAutofit/>
                          </wps:bodyPr>
                        </wps:wsp>
                        <wpg:grpSp>
                          <wpg:cNvPr id="565" name="组合 846"/>
                          <wpg:cNvGrpSpPr>
                            <a:grpSpLocks/>
                          </wpg:cNvGrpSpPr>
                          <wpg:grpSpPr bwMode="auto">
                            <a:xfrm>
                              <a:off x="3013" y="6276"/>
                              <a:ext cx="900" cy="1092"/>
                              <a:chOff x="2160" y="7078"/>
                              <a:chExt cx="900" cy="1092"/>
                            </a:xfrm>
                          </wpg:grpSpPr>
                          <wps:wsp>
                            <wps:cNvPr id="566" name="文本框 847"/>
                            <wps:cNvSpPr txBox="1">
                              <a:spLocks noChangeArrowheads="1"/>
                            </wps:cNvSpPr>
                            <wps:spPr bwMode="auto">
                              <a:xfrm>
                                <a:off x="2160" y="707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4F3C75F" w14:textId="77777777" w:rsidR="00D35642" w:rsidRDefault="00D35642" w:rsidP="007752E6"/>
                              </w:txbxContent>
                            </wps:txbx>
                            <wps:bodyPr rot="0" vert="horz" wrap="square" lIns="91440" tIns="45720" rIns="91440" bIns="45720" anchor="t" anchorCtr="0" upright="1">
                              <a:noAutofit/>
                            </wps:bodyPr>
                          </wps:wsp>
                          <wps:wsp>
                            <wps:cNvPr id="567" name="文本框 848"/>
                            <wps:cNvSpPr txBox="1">
                              <a:spLocks noChangeArrowheads="1"/>
                            </wps:cNvSpPr>
                            <wps:spPr bwMode="auto">
                              <a:xfrm>
                                <a:off x="2160" y="7390"/>
                                <a:ext cx="90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0D45C55D" w14:textId="77777777" w:rsidR="00D35642" w:rsidRDefault="00D35642" w:rsidP="007752E6"/>
                              </w:txbxContent>
                            </wps:txbx>
                            <wps:bodyPr rot="0" vert="horz" wrap="square" lIns="91440" tIns="45720" rIns="91440" bIns="45720" anchor="t" anchorCtr="0" upright="1">
                              <a:noAutofit/>
                            </wps:bodyPr>
                          </wps:wsp>
                          <wps:wsp>
                            <wps:cNvPr id="568" name="文本框 849"/>
                            <wps:cNvSpPr txBox="1">
                              <a:spLocks noChangeArrowheads="1"/>
                            </wps:cNvSpPr>
                            <wps:spPr bwMode="auto">
                              <a:xfrm>
                                <a:off x="2160" y="785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5484799A" w14:textId="77777777" w:rsidR="00D35642" w:rsidRDefault="00D35642" w:rsidP="007752E6"/>
                              </w:txbxContent>
                            </wps:txbx>
                            <wps:bodyPr rot="0" vert="horz" wrap="square" lIns="91440" tIns="45720" rIns="91440" bIns="45720" anchor="t" anchorCtr="0" upright="1">
                              <a:noAutofit/>
                            </wps:bodyPr>
                          </wps:wsp>
                        </wpg:grpSp>
                        <wps:wsp>
                          <wps:cNvPr id="569" name="文本框 850"/>
                          <wps:cNvSpPr txBox="1">
                            <a:spLocks noChangeArrowheads="1"/>
                          </wps:cNvSpPr>
                          <wps:spPr bwMode="auto">
                            <a:xfrm>
                              <a:off x="3013" y="7524"/>
                              <a:ext cx="900" cy="624"/>
                            </a:xfrm>
                            <a:prstGeom prst="rect">
                              <a:avLst/>
                            </a:prstGeom>
                            <a:solidFill>
                              <a:srgbClr val="FFFFFF"/>
                            </a:solidFill>
                            <a:ln w="9525">
                              <a:solidFill>
                                <a:srgbClr val="FFFFFF"/>
                              </a:solidFill>
                              <a:miter lim="800000"/>
                              <a:headEnd/>
                              <a:tailEnd/>
                            </a:ln>
                          </wps:spPr>
                          <wps:txbx>
                            <w:txbxContent>
                              <w:p w14:paraId="3D39A522" w14:textId="77777777" w:rsidR="00D35642" w:rsidRDefault="00D35642" w:rsidP="007752E6">
                                <w:pPr>
                                  <w:spacing w:after="0" w:line="0" w:lineRule="atLeast"/>
                                </w:pPr>
                                <w:r>
                                  <w:rPr>
                                    <w:rFonts w:hint="eastAsia"/>
                                  </w:rPr>
                                  <w:t>页表</w:t>
                                </w:r>
                              </w:p>
                              <w:p w14:paraId="6780CB10" w14:textId="77777777" w:rsidR="00D35642" w:rsidRDefault="00D35642" w:rsidP="007752E6">
                                <w:pPr>
                                  <w:spacing w:line="0" w:lineRule="atLeast"/>
                                </w:pPr>
                                <w:r>
                                  <w:t>PTE</w:t>
                                </w:r>
                              </w:p>
                            </w:txbxContent>
                          </wps:txbx>
                          <wps:bodyPr rot="0" vert="horz" wrap="square" lIns="91440" tIns="45720" rIns="91440" bIns="45720" anchor="t" anchorCtr="0" upright="1">
                            <a:noAutofit/>
                          </wps:bodyPr>
                        </wps:wsp>
                        <wps:wsp>
                          <wps:cNvPr id="570" name="文本框 851"/>
                          <wps:cNvSpPr txBox="1">
                            <a:spLocks noChangeArrowheads="1"/>
                          </wps:cNvSpPr>
                          <wps:spPr bwMode="auto">
                            <a:xfrm>
                              <a:off x="2833" y="9374"/>
                              <a:ext cx="1080" cy="646"/>
                            </a:xfrm>
                            <a:prstGeom prst="rect">
                              <a:avLst/>
                            </a:prstGeom>
                            <a:solidFill>
                              <a:srgbClr val="FFFFFF"/>
                            </a:solidFill>
                            <a:ln w="9525">
                              <a:solidFill>
                                <a:srgbClr val="FFFFFF"/>
                              </a:solidFill>
                              <a:miter lim="800000"/>
                              <a:headEnd/>
                              <a:tailEnd/>
                            </a:ln>
                          </wps:spPr>
                          <wps:txbx>
                            <w:txbxContent>
                              <w:p w14:paraId="03BFEA8F" w14:textId="77777777" w:rsidR="00D35642" w:rsidRDefault="00D35642" w:rsidP="007752E6">
                                <w:pPr>
                                  <w:spacing w:after="0" w:line="0" w:lineRule="atLeast"/>
                                  <w:ind w:firstLineChars="100" w:firstLine="220"/>
                                </w:pPr>
                                <w:r>
                                  <w:rPr>
                                    <w:rFonts w:hint="eastAsia"/>
                                  </w:rPr>
                                  <w:t>页框</w:t>
                                </w:r>
                              </w:p>
                              <w:p w14:paraId="74961243" w14:textId="77777777" w:rsidR="00D35642" w:rsidRDefault="00D35642" w:rsidP="007752E6">
                                <w:pPr>
                                  <w:spacing w:after="0" w:line="0" w:lineRule="atLeast"/>
                                  <w:ind w:firstLineChars="100" w:firstLine="220"/>
                                </w:pPr>
                                <w:r>
                                  <w:rPr>
                                    <w:rFonts w:hint="eastAsia"/>
                                  </w:rPr>
                                  <w:t>PF</w:t>
                                </w:r>
                              </w:p>
                            </w:txbxContent>
                          </wps:txbx>
                          <wps:bodyPr rot="0" vert="horz" wrap="square" lIns="91440" tIns="45720" rIns="91440" bIns="45720" anchor="t" anchorCtr="0" upright="1">
                            <a:noAutofit/>
                          </wps:bodyPr>
                        </wps:wsp>
                        <wps:wsp>
                          <wps:cNvPr id="571" name="文本框 852"/>
                          <wps:cNvSpPr txBox="1">
                            <a:spLocks noChangeArrowheads="1"/>
                          </wps:cNvSpPr>
                          <wps:spPr bwMode="auto">
                            <a:xfrm>
                              <a:off x="3013" y="10020"/>
                              <a:ext cx="900" cy="780"/>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2341D92" w14:textId="77777777" w:rsidR="00D35642" w:rsidRDefault="00D35642" w:rsidP="007752E6"/>
                            </w:txbxContent>
                          </wps:txbx>
                          <wps:bodyPr rot="0" vert="horz" wrap="square" lIns="91440" tIns="45720" rIns="91440" bIns="45720" anchor="t" anchorCtr="0" upright="1">
                            <a:noAutofit/>
                          </wps:bodyPr>
                        </wps:wsp>
                        <wps:wsp>
                          <wps:cNvPr id="572" name="文本框 853"/>
                          <wps:cNvSpPr txBox="1">
                            <a:spLocks noChangeArrowheads="1"/>
                          </wps:cNvSpPr>
                          <wps:spPr bwMode="auto">
                            <a:xfrm>
                              <a:off x="3013" y="814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13ADD814" w14:textId="77777777" w:rsidR="00D35642" w:rsidRDefault="00D35642" w:rsidP="007752E6"/>
                            </w:txbxContent>
                          </wps:txbx>
                          <wps:bodyPr rot="0" vert="horz" wrap="square" lIns="91440" tIns="45720" rIns="91440" bIns="45720" anchor="t" anchorCtr="0" upright="1">
                            <a:noAutofit/>
                          </wps:bodyPr>
                        </wps:wsp>
                        <wps:wsp>
                          <wps:cNvPr id="573" name="文本框 854"/>
                          <wps:cNvSpPr txBox="1">
                            <a:spLocks noChangeArrowheads="1"/>
                          </wps:cNvSpPr>
                          <wps:spPr bwMode="auto">
                            <a:xfrm>
                              <a:off x="3013" y="8460"/>
                              <a:ext cx="90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BF701E4" w14:textId="77777777" w:rsidR="00D35642" w:rsidRDefault="00D35642" w:rsidP="007752E6"/>
                            </w:txbxContent>
                          </wps:txbx>
                          <wps:bodyPr rot="0" vert="horz" wrap="square" lIns="91440" tIns="45720" rIns="91440" bIns="45720" anchor="t" anchorCtr="0" upright="1">
                            <a:noAutofit/>
                          </wps:bodyPr>
                        </wps:wsp>
                        <wps:wsp>
                          <wps:cNvPr id="574" name="矩形 855"/>
                          <wps:cNvSpPr>
                            <a:spLocks noChangeArrowheads="1"/>
                          </wps:cNvSpPr>
                          <wps:spPr bwMode="auto">
                            <a:xfrm>
                              <a:off x="3013" y="8928"/>
                              <a:ext cx="900" cy="312"/>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575" name="直线 856"/>
                          <wps:cNvCnPr>
                            <a:cxnSpLocks noChangeShapeType="1"/>
                          </wps:cNvCnPr>
                          <wps:spPr bwMode="auto">
                            <a:xfrm flipV="1">
                              <a:off x="2653" y="8616"/>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 name="直线 857"/>
                          <wps:cNvCnPr>
                            <a:cxnSpLocks noChangeShapeType="1"/>
                          </wps:cNvCnPr>
                          <wps:spPr bwMode="auto">
                            <a:xfrm>
                              <a:off x="2653" y="10020"/>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文本框 858"/>
                          <wps:cNvSpPr txBox="1">
                            <a:spLocks noChangeArrowheads="1"/>
                          </wps:cNvSpPr>
                          <wps:spPr bwMode="auto">
                            <a:xfrm>
                              <a:off x="7693" y="3713"/>
                              <a:ext cx="1620" cy="4279"/>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23B346E" w14:textId="77777777" w:rsidR="00D35642" w:rsidRDefault="00D35642" w:rsidP="007752E6"/>
                              <w:p w14:paraId="54571CF4" w14:textId="77777777" w:rsidR="00D35642" w:rsidRDefault="00D35642" w:rsidP="007752E6">
                                <w:pPr>
                                  <w:spacing w:after="0"/>
                                  <w:rPr>
                                    <w:sz w:val="18"/>
                                    <w:szCs w:val="18"/>
                                  </w:rPr>
                                </w:pPr>
                                <w:r>
                                  <w:rPr>
                                    <w:rFonts w:hint="eastAsia"/>
                                  </w:rPr>
                                  <w:t xml:space="preserve">   </w:t>
                                </w:r>
                                <w:r>
                                  <w:rPr>
                                    <w:rFonts w:hint="eastAsia"/>
                                    <w:lang w:eastAsia="zh-CN"/>
                                  </w:rPr>
                                  <w:t xml:space="preserve">     </w:t>
                                </w:r>
                                <w:r>
                                  <w:rPr>
                                    <w:rFonts w:hint="eastAsia"/>
                                    <w:sz w:val="18"/>
                                    <w:szCs w:val="18"/>
                                  </w:rPr>
                                  <w:t>(</w:t>
                                </w:r>
                                <w:r>
                                  <w:rPr>
                                    <w:rFonts w:hint="eastAsia"/>
                                    <w:sz w:val="15"/>
                                    <w:szCs w:val="18"/>
                                  </w:rPr>
                                  <w:t>共享库</w:t>
                                </w:r>
                                <w:r>
                                  <w:rPr>
                                    <w:rFonts w:hint="eastAsia"/>
                                    <w:sz w:val="18"/>
                                    <w:szCs w:val="18"/>
                                  </w:rPr>
                                  <w:t>)</w:t>
                                </w:r>
                              </w:p>
                            </w:txbxContent>
                          </wps:txbx>
                          <wps:bodyPr rot="0" vert="horz" wrap="square" lIns="91440" tIns="45720" rIns="91440" bIns="45720" anchor="t" anchorCtr="0" upright="1">
                            <a:noAutofit/>
                          </wps:bodyPr>
                        </wps:wsp>
                        <wps:wsp>
                          <wps:cNvPr id="578" name="直线 859"/>
                          <wps:cNvCnPr>
                            <a:cxnSpLocks noChangeShapeType="1"/>
                          </wps:cNvCnPr>
                          <wps:spPr bwMode="auto">
                            <a:xfrm>
                              <a:off x="7693" y="407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文本框 860"/>
                          <wps:cNvSpPr txBox="1">
                            <a:spLocks noChangeArrowheads="1"/>
                          </wps:cNvSpPr>
                          <wps:spPr bwMode="auto">
                            <a:xfrm>
                              <a:off x="7693" y="3000"/>
                              <a:ext cx="1620" cy="535"/>
                            </a:xfrm>
                            <a:prstGeom prst="rect">
                              <a:avLst/>
                            </a:prstGeom>
                            <a:solidFill>
                              <a:srgbClr val="FFFFFF"/>
                            </a:solidFill>
                            <a:ln w="9525">
                              <a:solidFill>
                                <a:srgbClr val="FFFFFF"/>
                              </a:solidFill>
                              <a:miter lim="800000"/>
                              <a:headEnd/>
                              <a:tailEnd/>
                            </a:ln>
                          </wps:spPr>
                          <wps:txbx>
                            <w:txbxContent>
                              <w:p w14:paraId="3D0B07ED" w14:textId="77777777" w:rsidR="00D35642" w:rsidRDefault="00D35642" w:rsidP="007752E6">
                                <w:pPr>
                                  <w:spacing w:line="0" w:lineRule="atLeast"/>
                                  <w:rPr>
                                    <w:szCs w:val="21"/>
                                  </w:rPr>
                                </w:pPr>
                                <w:r>
                                  <w:rPr>
                                    <w:rFonts w:hint="eastAsia"/>
                                    <w:szCs w:val="21"/>
                                  </w:rPr>
                                  <w:t>进程虚拟</w:t>
                                </w:r>
                                <w:r>
                                  <w:rPr>
                                    <w:rFonts w:hint="eastAsia"/>
                                    <w:szCs w:val="21"/>
                                    <w:lang w:eastAsia="zh-CN"/>
                                  </w:rPr>
                                  <w:t>内</w:t>
                                </w:r>
                                <w:r>
                                  <w:rPr>
                                    <w:rFonts w:hint="eastAsia"/>
                                    <w:szCs w:val="21"/>
                                  </w:rPr>
                                  <w:t>存</w:t>
                                </w:r>
                              </w:p>
                            </w:txbxContent>
                          </wps:txbx>
                          <wps:bodyPr rot="0" vert="horz" wrap="square" lIns="91440" tIns="45720" rIns="91440" bIns="45720" anchor="t" anchorCtr="0" upright="1">
                            <a:noAutofit/>
                          </wps:bodyPr>
                        </wps:wsp>
                        <wps:wsp>
                          <wps:cNvPr id="580" name="文本框 861"/>
                          <wps:cNvSpPr txBox="1">
                            <a:spLocks noChangeArrowheads="1"/>
                          </wps:cNvSpPr>
                          <wps:spPr bwMode="auto">
                            <a:xfrm>
                              <a:off x="7896" y="4426"/>
                              <a:ext cx="1417" cy="602"/>
                            </a:xfrm>
                            <a:prstGeom prst="rect">
                              <a:avLst/>
                            </a:prstGeom>
                            <a:solidFill>
                              <a:srgbClr val="FFFFFF"/>
                            </a:solidFill>
                            <a:ln w="9525">
                              <a:solidFill>
                                <a:srgbClr val="FFFFFF"/>
                              </a:solidFill>
                              <a:miter lim="800000"/>
                              <a:headEnd/>
                              <a:tailEnd/>
                            </a:ln>
                          </wps:spPr>
                          <wps:txbx>
                            <w:txbxContent>
                              <w:p w14:paraId="740814FF" w14:textId="77777777" w:rsidR="00D35642" w:rsidRDefault="00D35642"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751A64F5" w14:textId="77777777" w:rsidR="00D35642" w:rsidRDefault="00D35642" w:rsidP="007752E6">
                                <w:pPr>
                                  <w:spacing w:after="0" w:line="0" w:lineRule="atLeast"/>
                                  <w:rPr>
                                    <w:sz w:val="18"/>
                                  </w:rPr>
                                </w:pPr>
                                <w:r>
                                  <w:rPr>
                                    <w:rFonts w:hint="eastAsia"/>
                                    <w:sz w:val="18"/>
                                  </w:rPr>
                                  <w:t>(0x40000000)</w:t>
                                </w:r>
                              </w:p>
                            </w:txbxContent>
                          </wps:txbx>
                          <wps:bodyPr rot="0" vert="horz" wrap="square" lIns="91440" tIns="45720" rIns="91440" bIns="45720" anchor="t" anchorCtr="0" upright="1">
                            <a:noAutofit/>
                          </wps:bodyPr>
                        </wps:wsp>
                        <wps:wsp>
                          <wps:cNvPr id="581" name="直线 862"/>
                          <wps:cNvCnPr>
                            <a:cxnSpLocks noChangeShapeType="1"/>
                          </wps:cNvCnPr>
                          <wps:spPr bwMode="auto">
                            <a:xfrm>
                              <a:off x="9313" y="4426"/>
                              <a:ext cx="0" cy="7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直线 863"/>
                          <wps:cNvCnPr>
                            <a:cxnSpLocks noChangeShapeType="1"/>
                          </wps:cNvCnPr>
                          <wps:spPr bwMode="auto">
                            <a:xfrm>
                              <a:off x="7693" y="6387"/>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3" name="直线 864"/>
                          <wps:cNvCnPr>
                            <a:cxnSpLocks noChangeShapeType="1"/>
                          </wps:cNvCnPr>
                          <wps:spPr bwMode="auto">
                            <a:xfrm>
                              <a:off x="7693" y="5318"/>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4" name="文本框 865"/>
                          <wps:cNvSpPr txBox="1">
                            <a:spLocks noChangeArrowheads="1"/>
                          </wps:cNvSpPr>
                          <wps:spPr bwMode="auto">
                            <a:xfrm>
                              <a:off x="7896" y="5496"/>
                              <a:ext cx="1417" cy="780"/>
                            </a:xfrm>
                            <a:prstGeom prst="rect">
                              <a:avLst/>
                            </a:prstGeom>
                            <a:solidFill>
                              <a:srgbClr val="FFFFFF"/>
                            </a:solidFill>
                            <a:ln w="9525">
                              <a:solidFill>
                                <a:srgbClr val="FFFFFF"/>
                              </a:solidFill>
                              <a:miter lim="800000"/>
                              <a:headEnd/>
                              <a:tailEnd/>
                            </a:ln>
                          </wps:spPr>
                          <wps:txbx>
                            <w:txbxContent>
                              <w:p w14:paraId="656AD28D" w14:textId="77777777" w:rsidR="00D35642" w:rsidRDefault="00D35642" w:rsidP="007752E6">
                                <w:pPr>
                                  <w:spacing w:after="0" w:line="0" w:lineRule="atLeast"/>
                                  <w:ind w:firstLineChars="100" w:firstLine="180"/>
                                  <w:rPr>
                                    <w:sz w:val="18"/>
                                  </w:rPr>
                                </w:pPr>
                                <w:r>
                                  <w:rPr>
                                    <w:rFonts w:hint="eastAsia"/>
                                    <w:sz w:val="18"/>
                                  </w:rPr>
                                  <w:t xml:space="preserve"> (data)</w:t>
                                </w:r>
                              </w:p>
                              <w:p w14:paraId="4E1C685A" w14:textId="77777777" w:rsidR="00D35642" w:rsidRDefault="00D35642"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32DC2B93" w14:textId="77777777" w:rsidR="00D35642" w:rsidRDefault="00D35642" w:rsidP="007752E6">
                                <w:pPr>
                                  <w:spacing w:line="0" w:lineRule="atLeast"/>
                                  <w:rPr>
                                    <w:sz w:val="18"/>
                                  </w:rPr>
                                </w:pPr>
                                <w:r>
                                  <w:rPr>
                                    <w:rFonts w:hint="eastAsia"/>
                                    <w:sz w:val="18"/>
                                  </w:rPr>
                                  <w:t>(0x0804a020)</w:t>
                                </w:r>
                              </w:p>
                            </w:txbxContent>
                          </wps:txbx>
                          <wps:bodyPr rot="0" vert="horz" wrap="square" lIns="91440" tIns="45720" rIns="91440" bIns="45720" anchor="t" anchorCtr="0" upright="1">
                            <a:noAutofit/>
                          </wps:bodyPr>
                        </wps:wsp>
                        <wps:wsp>
                          <wps:cNvPr id="585" name="文本框 866"/>
                          <wps:cNvSpPr txBox="1">
                            <a:spLocks noChangeArrowheads="1"/>
                          </wps:cNvSpPr>
                          <wps:spPr bwMode="auto">
                            <a:xfrm>
                              <a:off x="7896" y="6744"/>
                              <a:ext cx="1417" cy="780"/>
                            </a:xfrm>
                            <a:prstGeom prst="rect">
                              <a:avLst/>
                            </a:prstGeom>
                            <a:solidFill>
                              <a:srgbClr val="FFFFFF"/>
                            </a:solidFill>
                            <a:ln w="9525">
                              <a:solidFill>
                                <a:srgbClr val="FFFFFF"/>
                              </a:solidFill>
                              <a:miter lim="800000"/>
                              <a:headEnd/>
                              <a:tailEnd/>
                            </a:ln>
                          </wps:spPr>
                          <wps:txbx>
                            <w:txbxContent>
                              <w:p w14:paraId="3046A46B" w14:textId="77777777" w:rsidR="00D35642" w:rsidRDefault="00D35642" w:rsidP="007752E6">
                                <w:pPr>
                                  <w:spacing w:after="0" w:line="0" w:lineRule="atLeast"/>
                                  <w:ind w:firstLineChars="100" w:firstLine="180"/>
                                  <w:rPr>
                                    <w:sz w:val="18"/>
                                  </w:rPr>
                                </w:pPr>
                                <w:r>
                                  <w:rPr>
                                    <w:rFonts w:hint="eastAsia"/>
                                    <w:sz w:val="18"/>
                                  </w:rPr>
                                  <w:t xml:space="preserve"> (text)</w:t>
                                </w:r>
                              </w:p>
                              <w:p w14:paraId="211E5F8F" w14:textId="77777777" w:rsidR="00D35642" w:rsidRDefault="00D35642"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2544BDC1" w14:textId="77777777" w:rsidR="00D35642" w:rsidRDefault="00D35642" w:rsidP="007752E6">
                                <w:pPr>
                                  <w:spacing w:line="0" w:lineRule="atLeast"/>
                                  <w:rPr>
                                    <w:sz w:val="18"/>
                                  </w:rPr>
                                </w:pPr>
                                <w:r>
                                  <w:rPr>
                                    <w:rFonts w:hint="eastAsia"/>
                                    <w:sz w:val="18"/>
                                  </w:rPr>
                                  <w:t>(0x08048000)</w:t>
                                </w:r>
                              </w:p>
                            </w:txbxContent>
                          </wps:txbx>
                          <wps:bodyPr rot="0" vert="horz" wrap="square" lIns="91440" tIns="45720" rIns="91440" bIns="45720" anchor="t" anchorCtr="0" upright="1">
                            <a:noAutofit/>
                          </wps:bodyPr>
                        </wps:wsp>
                        <wps:wsp>
                          <wps:cNvPr id="586" name="直线 867"/>
                          <wps:cNvCnPr>
                            <a:cxnSpLocks noChangeShapeType="1"/>
                          </wps:cNvCnPr>
                          <wps:spPr bwMode="auto">
                            <a:xfrm>
                              <a:off x="7693" y="4961"/>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7" name="直线 868"/>
                          <wps:cNvCnPr>
                            <a:cxnSpLocks noChangeShapeType="1"/>
                          </wps:cNvCnPr>
                          <wps:spPr bwMode="auto">
                            <a:xfrm>
                              <a:off x="2653" y="5184"/>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8" name="直线 869"/>
                          <wps:cNvCnPr>
                            <a:cxnSpLocks noChangeShapeType="1"/>
                          </wps:cNvCnPr>
                          <wps:spPr bwMode="auto">
                            <a:xfrm>
                              <a:off x="2653" y="5184"/>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9" name="直线 870"/>
                          <wps:cNvCnPr>
                            <a:cxnSpLocks noChangeShapeType="1"/>
                          </wps:cNvCnPr>
                          <wps:spPr bwMode="auto">
                            <a:xfrm>
                              <a:off x="2653" y="6276"/>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直线 871"/>
                          <wps:cNvCnPr>
                            <a:cxnSpLocks noChangeShapeType="1"/>
                          </wps:cNvCnPr>
                          <wps:spPr bwMode="auto">
                            <a:xfrm>
                              <a:off x="2653" y="721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1" name="直线 872"/>
                          <wps:cNvCnPr>
                            <a:cxnSpLocks noChangeShapeType="1"/>
                          </wps:cNvCnPr>
                          <wps:spPr bwMode="auto">
                            <a:xfrm>
                              <a:off x="2653" y="7212"/>
                              <a:ext cx="0" cy="9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2" name="直线 873"/>
                          <wps:cNvCnPr>
                            <a:cxnSpLocks noChangeShapeType="1"/>
                          </wps:cNvCnPr>
                          <wps:spPr bwMode="auto">
                            <a:xfrm>
                              <a:off x="2653" y="8148"/>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93" name="组合 874"/>
                          <wpg:cNvGrpSpPr>
                            <a:grpSpLocks/>
                          </wpg:cNvGrpSpPr>
                          <wpg:grpSpPr bwMode="auto">
                            <a:xfrm>
                              <a:off x="4993" y="5184"/>
                              <a:ext cx="1620" cy="3120"/>
                              <a:chOff x="4140" y="2064"/>
                              <a:chExt cx="1620" cy="3120"/>
                            </a:xfrm>
                          </wpg:grpSpPr>
                          <wps:wsp>
                            <wps:cNvPr id="594" name="文本框 875"/>
                            <wps:cNvSpPr txBox="1">
                              <a:spLocks noChangeArrowheads="1"/>
                            </wps:cNvSpPr>
                            <wps:spPr bwMode="auto">
                              <a:xfrm>
                                <a:off x="4140" y="2064"/>
                                <a:ext cx="1620" cy="780"/>
                              </a:xfrm>
                              <a:prstGeom prst="rect">
                                <a:avLst/>
                              </a:prstGeom>
                              <a:solidFill>
                                <a:srgbClr val="FFFFFF"/>
                              </a:solidFill>
                              <a:ln w="9525">
                                <a:solidFill>
                                  <a:srgbClr val="FFFFFF"/>
                                </a:solidFill>
                                <a:miter lim="800000"/>
                                <a:headEnd/>
                                <a:tailEnd/>
                              </a:ln>
                            </wps:spPr>
                            <wps:txbx>
                              <w:txbxContent>
                                <w:p w14:paraId="2D68EE80" w14:textId="77777777" w:rsidR="00D35642" w:rsidRDefault="00D35642" w:rsidP="007752E6">
                                  <w:pPr>
                                    <w:spacing w:after="0"/>
                                  </w:pPr>
                                  <w:r>
                                    <w:rPr>
                                      <w:rFonts w:hint="eastAsia"/>
                                    </w:rPr>
                                    <w:t>虚存区结构</w:t>
                                  </w:r>
                                </w:p>
                                <w:p w14:paraId="2D927E44" w14:textId="77777777" w:rsidR="00D35642" w:rsidRDefault="00D35642" w:rsidP="007752E6">
                                  <w:pPr>
                                    <w:spacing w:after="0"/>
                                  </w:pPr>
                                  <w:r>
                                    <w:t>vm_area_struct</w:t>
                                  </w:r>
                                </w:p>
                              </w:txbxContent>
                            </wps:txbx>
                            <wps:bodyPr rot="0" vert="horz" wrap="square" lIns="91440" tIns="45720" rIns="91440" bIns="45720" anchor="t" anchorCtr="0" upright="1">
                              <a:noAutofit/>
                            </wps:bodyPr>
                          </wps:wsp>
                          <wps:wsp>
                            <wps:cNvPr id="595" name="文本框 876"/>
                            <wps:cNvSpPr txBox="1">
                              <a:spLocks noChangeArrowheads="1"/>
                            </wps:cNvSpPr>
                            <wps:spPr bwMode="auto">
                              <a:xfrm>
                                <a:off x="4320" y="2844"/>
                                <a:ext cx="1260" cy="446"/>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CC2904B" w14:textId="77777777" w:rsidR="00D35642" w:rsidRDefault="00D35642" w:rsidP="007752E6">
                                  <w:r>
                                    <w:rPr>
                                      <w:rFonts w:hint="eastAsia"/>
                                    </w:rPr>
                                    <w:t>*vm_mm</w:t>
                                  </w:r>
                                </w:p>
                              </w:txbxContent>
                            </wps:txbx>
                            <wps:bodyPr rot="0" vert="horz" wrap="square" lIns="91440" tIns="45720" rIns="91440" bIns="45720" anchor="t" anchorCtr="0" upright="1">
                              <a:noAutofit/>
                            </wps:bodyPr>
                          </wps:wsp>
                          <wps:wsp>
                            <wps:cNvPr id="596" name="文本框 877"/>
                            <wps:cNvSpPr txBox="1">
                              <a:spLocks noChangeArrowheads="1"/>
                            </wps:cNvSpPr>
                            <wps:spPr bwMode="auto">
                              <a:xfrm>
                                <a:off x="4320" y="329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5D819D5B" w14:textId="77777777" w:rsidR="00D35642" w:rsidRDefault="00D35642" w:rsidP="007752E6">
                                  <w:pPr>
                                    <w:rPr>
                                      <w:sz w:val="18"/>
                                    </w:rPr>
                                  </w:pPr>
                                  <w:r>
                                    <w:rPr>
                                      <w:sz w:val="18"/>
                                    </w:rPr>
                                    <w:t>vm_</w:t>
                                  </w:r>
                                  <w:r>
                                    <w:rPr>
                                      <w:rFonts w:hint="eastAsia"/>
                                      <w:sz w:val="18"/>
                                    </w:rPr>
                                    <w:t>_</w:t>
                                  </w:r>
                                  <w:r>
                                    <w:rPr>
                                      <w:sz w:val="18"/>
                                    </w:rPr>
                                    <w:t>start</w:t>
                                  </w:r>
                                </w:p>
                              </w:txbxContent>
                            </wps:txbx>
                            <wps:bodyPr rot="0" vert="horz" wrap="square" lIns="91440" tIns="45720" rIns="91440" bIns="45720" anchor="t" anchorCtr="0" upright="1">
                              <a:noAutofit/>
                            </wps:bodyPr>
                          </wps:wsp>
                          <wps:wsp>
                            <wps:cNvPr id="597" name="文本框 878"/>
                            <wps:cNvSpPr txBox="1">
                              <a:spLocks noChangeArrowheads="1"/>
                            </wps:cNvSpPr>
                            <wps:spPr bwMode="auto">
                              <a:xfrm>
                                <a:off x="4320" y="378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1E64E97" w14:textId="77777777" w:rsidR="00D35642" w:rsidRDefault="00D35642" w:rsidP="007752E6">
                                  <w:r>
                                    <w:rPr>
                                      <w:rFonts w:hint="eastAsia"/>
                                    </w:rPr>
                                    <w:t>vm_end</w:t>
                                  </w:r>
                                </w:p>
                              </w:txbxContent>
                            </wps:txbx>
                            <wps:bodyPr rot="0" vert="horz" wrap="square" lIns="91440" tIns="45720" rIns="91440" bIns="45720" anchor="t" anchorCtr="0" upright="1">
                              <a:noAutofit/>
                            </wps:bodyPr>
                          </wps:wsp>
                          <wps:wsp>
                            <wps:cNvPr id="598" name="文本框 879"/>
                            <wps:cNvSpPr txBox="1">
                              <a:spLocks noChangeArrowheads="1"/>
                            </wps:cNvSpPr>
                            <wps:spPr bwMode="auto">
                              <a:xfrm>
                                <a:off x="4320" y="4248"/>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0EA7BB58" w14:textId="77777777" w:rsidR="00D35642" w:rsidRDefault="00D35642" w:rsidP="007752E6">
                                  <w:pPr>
                                    <w:jc w:val="center"/>
                                  </w:pPr>
                                  <w:r>
                                    <w:rPr>
                                      <w:rFonts w:hint="eastAsia"/>
                                    </w:rPr>
                                    <w:t>*</w:t>
                                  </w:r>
                                  <w:r>
                                    <w:t>vm_op</w:t>
                                  </w:r>
                                  <w:r>
                                    <w:rPr>
                                      <w:rFonts w:hint="eastAsia"/>
                                    </w:rPr>
                                    <w:t>s</w:t>
                                  </w:r>
                                </w:p>
                              </w:txbxContent>
                            </wps:txbx>
                            <wps:bodyPr rot="0" vert="horz" wrap="square" lIns="91440" tIns="45720" rIns="91440" bIns="45720" anchor="t" anchorCtr="0" upright="1">
                              <a:noAutofit/>
                            </wps:bodyPr>
                          </wps:wsp>
                          <wps:wsp>
                            <wps:cNvPr id="599" name="文本框 880"/>
                            <wps:cNvSpPr txBox="1">
                              <a:spLocks noChangeArrowheads="1"/>
                            </wps:cNvSpPr>
                            <wps:spPr bwMode="auto">
                              <a:xfrm>
                                <a:off x="4320" y="4716"/>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291A5884" w14:textId="77777777" w:rsidR="00D35642" w:rsidRDefault="00D35642" w:rsidP="007752E6">
                                  <w:r>
                                    <w:rPr>
                                      <w:rFonts w:hint="eastAsia"/>
                                    </w:rPr>
                                    <w:t>*</w:t>
                                  </w:r>
                                  <w:r>
                                    <w:t>vm_next</w:t>
                                  </w:r>
                                </w:p>
                              </w:txbxContent>
                            </wps:txbx>
                            <wps:bodyPr rot="0" vert="horz" wrap="square" lIns="91440" tIns="45720" rIns="91440" bIns="45720" anchor="t" anchorCtr="0" upright="1">
                              <a:noAutofit/>
                            </wps:bodyPr>
                          </wps:wsp>
                        </wpg:grpSp>
                        <wps:wsp>
                          <wps:cNvPr id="600" name="直线 881"/>
                          <wps:cNvCnPr>
                            <a:cxnSpLocks noChangeShapeType="1"/>
                          </wps:cNvCnPr>
                          <wps:spPr bwMode="auto">
                            <a:xfrm>
                              <a:off x="2653" y="8616"/>
                              <a:ext cx="0" cy="14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直线 882"/>
                          <wps:cNvCnPr>
                            <a:cxnSpLocks noChangeShapeType="1"/>
                          </wps:cNvCnPr>
                          <wps:spPr bwMode="auto">
                            <a:xfrm>
                              <a:off x="2473" y="284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直线 883"/>
                          <wps:cNvCnPr>
                            <a:cxnSpLocks noChangeShapeType="1"/>
                          </wps:cNvCnPr>
                          <wps:spPr bwMode="auto">
                            <a:xfrm>
                              <a:off x="2473" y="2844"/>
                              <a:ext cx="0" cy="12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直线 884"/>
                          <wps:cNvCnPr>
                            <a:cxnSpLocks noChangeShapeType="1"/>
                          </wps:cNvCnPr>
                          <wps:spPr bwMode="auto">
                            <a:xfrm>
                              <a:off x="2473" y="4092"/>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04" name="组合 885"/>
                          <wpg:cNvGrpSpPr>
                            <a:grpSpLocks/>
                          </wpg:cNvGrpSpPr>
                          <wpg:grpSpPr bwMode="auto">
                            <a:xfrm>
                              <a:off x="4993" y="8460"/>
                              <a:ext cx="1620" cy="3120"/>
                              <a:chOff x="4140" y="2064"/>
                              <a:chExt cx="1620" cy="3120"/>
                            </a:xfrm>
                          </wpg:grpSpPr>
                          <wps:wsp>
                            <wps:cNvPr id="605" name="文本框 886"/>
                            <wps:cNvSpPr txBox="1">
                              <a:spLocks noChangeArrowheads="1"/>
                            </wps:cNvSpPr>
                            <wps:spPr bwMode="auto">
                              <a:xfrm>
                                <a:off x="4140" y="2064"/>
                                <a:ext cx="1620" cy="780"/>
                              </a:xfrm>
                              <a:prstGeom prst="rect">
                                <a:avLst/>
                              </a:prstGeom>
                              <a:solidFill>
                                <a:srgbClr val="FFFFFF"/>
                              </a:solidFill>
                              <a:ln w="9525">
                                <a:solidFill>
                                  <a:srgbClr val="FFFFFF"/>
                                </a:solidFill>
                                <a:miter lim="800000"/>
                                <a:headEnd/>
                                <a:tailEnd/>
                              </a:ln>
                            </wps:spPr>
                            <wps:txbx>
                              <w:txbxContent>
                                <w:p w14:paraId="2C25EE5B" w14:textId="77777777" w:rsidR="00D35642" w:rsidRDefault="00D35642" w:rsidP="007752E6">
                                  <w:pPr>
                                    <w:spacing w:after="0"/>
                                  </w:pPr>
                                  <w:r>
                                    <w:rPr>
                                      <w:rFonts w:hint="eastAsia"/>
                                    </w:rPr>
                                    <w:t>虚存区结构</w:t>
                                  </w:r>
                                </w:p>
                                <w:p w14:paraId="4635D407" w14:textId="77777777" w:rsidR="00D35642" w:rsidRDefault="00D35642" w:rsidP="007752E6">
                                  <w:pPr>
                                    <w:spacing w:after="0"/>
                                  </w:pPr>
                                  <w:r>
                                    <w:t>vm_area_struct</w:t>
                                  </w:r>
                                </w:p>
                              </w:txbxContent>
                            </wps:txbx>
                            <wps:bodyPr rot="0" vert="horz" wrap="square" lIns="91440" tIns="45720" rIns="91440" bIns="45720" anchor="t" anchorCtr="0" upright="1">
                              <a:noAutofit/>
                            </wps:bodyPr>
                          </wps:wsp>
                          <wps:wsp>
                            <wps:cNvPr id="606" name="文本框 887"/>
                            <wps:cNvSpPr txBox="1">
                              <a:spLocks noChangeArrowheads="1"/>
                            </wps:cNvSpPr>
                            <wps:spPr bwMode="auto">
                              <a:xfrm>
                                <a:off x="4320" y="2844"/>
                                <a:ext cx="1260" cy="446"/>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08CBA683" w14:textId="77777777" w:rsidR="00D35642" w:rsidRDefault="00D35642" w:rsidP="007752E6">
                                  <w:r>
                                    <w:rPr>
                                      <w:rFonts w:hint="eastAsia"/>
                                    </w:rPr>
                                    <w:t>*vm_mm</w:t>
                                  </w:r>
                                </w:p>
                              </w:txbxContent>
                            </wps:txbx>
                            <wps:bodyPr rot="0" vert="horz" wrap="square" lIns="91440" tIns="45720" rIns="91440" bIns="45720" anchor="t" anchorCtr="0" upright="1">
                              <a:noAutofit/>
                            </wps:bodyPr>
                          </wps:wsp>
                          <wps:wsp>
                            <wps:cNvPr id="607" name="文本框 888"/>
                            <wps:cNvSpPr txBox="1">
                              <a:spLocks noChangeArrowheads="1"/>
                            </wps:cNvSpPr>
                            <wps:spPr bwMode="auto">
                              <a:xfrm>
                                <a:off x="4320" y="329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5BFF8A72" w14:textId="77777777" w:rsidR="00D35642" w:rsidRDefault="00D35642" w:rsidP="007752E6">
                                  <w:pPr>
                                    <w:rPr>
                                      <w:sz w:val="18"/>
                                    </w:rPr>
                                  </w:pPr>
                                  <w:r>
                                    <w:rPr>
                                      <w:sz w:val="18"/>
                                    </w:rPr>
                                    <w:t>vm_</w:t>
                                  </w:r>
                                  <w:r>
                                    <w:rPr>
                                      <w:rFonts w:hint="eastAsia"/>
                                      <w:sz w:val="18"/>
                                    </w:rPr>
                                    <w:t>_</w:t>
                                  </w:r>
                                  <w:r>
                                    <w:rPr>
                                      <w:sz w:val="18"/>
                                    </w:rPr>
                                    <w:t>start</w:t>
                                  </w:r>
                                </w:p>
                              </w:txbxContent>
                            </wps:txbx>
                            <wps:bodyPr rot="0" vert="horz" wrap="square" lIns="91440" tIns="45720" rIns="91440" bIns="45720" anchor="t" anchorCtr="0" upright="1">
                              <a:noAutofit/>
                            </wps:bodyPr>
                          </wps:wsp>
                          <wps:wsp>
                            <wps:cNvPr id="608" name="文本框 889"/>
                            <wps:cNvSpPr txBox="1">
                              <a:spLocks noChangeArrowheads="1"/>
                            </wps:cNvSpPr>
                            <wps:spPr bwMode="auto">
                              <a:xfrm>
                                <a:off x="4320" y="3780"/>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408B6112" w14:textId="77777777" w:rsidR="00D35642" w:rsidRDefault="00D35642" w:rsidP="007752E6">
                                  <w:r>
                                    <w:rPr>
                                      <w:rFonts w:hint="eastAsia"/>
                                    </w:rPr>
                                    <w:t>vm_end</w:t>
                                  </w:r>
                                </w:p>
                              </w:txbxContent>
                            </wps:txbx>
                            <wps:bodyPr rot="0" vert="horz" wrap="square" lIns="91440" tIns="45720" rIns="91440" bIns="45720" anchor="t" anchorCtr="0" upright="1">
                              <a:noAutofit/>
                            </wps:bodyPr>
                          </wps:wsp>
                          <wps:wsp>
                            <wps:cNvPr id="609" name="文本框 890"/>
                            <wps:cNvSpPr txBox="1">
                              <a:spLocks noChangeArrowheads="1"/>
                            </wps:cNvSpPr>
                            <wps:spPr bwMode="auto">
                              <a:xfrm>
                                <a:off x="4320" y="4248"/>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161A23D" w14:textId="77777777" w:rsidR="00D35642" w:rsidRDefault="00D35642" w:rsidP="007752E6">
                                  <w:pPr>
                                    <w:jc w:val="center"/>
                                  </w:pPr>
                                  <w:r>
                                    <w:rPr>
                                      <w:rFonts w:hint="eastAsia"/>
                                    </w:rPr>
                                    <w:t>*</w:t>
                                  </w:r>
                                  <w:r>
                                    <w:t>vm_op</w:t>
                                  </w:r>
                                  <w:r>
                                    <w:rPr>
                                      <w:rFonts w:hint="eastAsia"/>
                                    </w:rPr>
                                    <w:t>s</w:t>
                                  </w:r>
                                </w:p>
                              </w:txbxContent>
                            </wps:txbx>
                            <wps:bodyPr rot="0" vert="horz" wrap="square" lIns="91440" tIns="45720" rIns="91440" bIns="45720" anchor="t" anchorCtr="0" upright="1">
                              <a:noAutofit/>
                            </wps:bodyPr>
                          </wps:wsp>
                          <wps:wsp>
                            <wps:cNvPr id="610" name="文本框 891"/>
                            <wps:cNvSpPr txBox="1">
                              <a:spLocks noChangeArrowheads="1"/>
                            </wps:cNvSpPr>
                            <wps:spPr bwMode="auto">
                              <a:xfrm>
                                <a:off x="4320" y="4716"/>
                                <a:ext cx="126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6D8D4ED8" w14:textId="77777777" w:rsidR="00D35642" w:rsidRDefault="00D35642" w:rsidP="007752E6">
                                  <w:r>
                                    <w:rPr>
                                      <w:rFonts w:hint="eastAsia"/>
                                    </w:rPr>
                                    <w:t>*</w:t>
                                  </w:r>
                                  <w:r>
                                    <w:t>vm_next</w:t>
                                  </w:r>
                                </w:p>
                              </w:txbxContent>
                            </wps:txbx>
                            <wps:bodyPr rot="0" vert="horz" wrap="square" lIns="91440" tIns="45720" rIns="91440" bIns="45720" anchor="t" anchorCtr="0" upright="1">
                              <a:noAutofit/>
                            </wps:bodyPr>
                          </wps:wsp>
                        </wpg:grpSp>
                        <wps:wsp>
                          <wps:cNvPr id="611" name="直线 892"/>
                          <wps:cNvCnPr>
                            <a:cxnSpLocks noChangeShapeType="1"/>
                          </wps:cNvCnPr>
                          <wps:spPr bwMode="auto">
                            <a:xfrm>
                              <a:off x="4813" y="487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2" name="直线 893"/>
                          <wps:cNvCnPr>
                            <a:cxnSpLocks noChangeShapeType="1"/>
                          </wps:cNvCnPr>
                          <wps:spPr bwMode="auto">
                            <a:xfrm>
                              <a:off x="4813" y="4872"/>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直线 894"/>
                          <wps:cNvCnPr>
                            <a:cxnSpLocks noChangeShapeType="1"/>
                          </wps:cNvCnPr>
                          <wps:spPr bwMode="auto">
                            <a:xfrm>
                              <a:off x="4813" y="5964"/>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4" name="直线 895"/>
                          <wps:cNvCnPr>
                            <a:cxnSpLocks noChangeShapeType="1"/>
                          </wps:cNvCnPr>
                          <wps:spPr bwMode="auto">
                            <a:xfrm>
                              <a:off x="4813" y="814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直线 896"/>
                          <wps:cNvCnPr>
                            <a:cxnSpLocks noChangeShapeType="1"/>
                          </wps:cNvCnPr>
                          <wps:spPr bwMode="auto">
                            <a:xfrm flipH="1">
                              <a:off x="4813" y="8148"/>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6" name="直线 897"/>
                          <wps:cNvCnPr>
                            <a:cxnSpLocks noChangeShapeType="1"/>
                          </wps:cNvCnPr>
                          <wps:spPr bwMode="auto">
                            <a:xfrm>
                              <a:off x="4813" y="9240"/>
                              <a:ext cx="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7" name="直线 898"/>
                          <wps:cNvCnPr>
                            <a:cxnSpLocks noChangeShapeType="1"/>
                          </wps:cNvCnPr>
                          <wps:spPr bwMode="auto">
                            <a:xfrm flipV="1">
                              <a:off x="4093" y="2688"/>
                              <a:ext cx="1080" cy="1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 name="直线 899"/>
                          <wps:cNvCnPr>
                            <a:cxnSpLocks noChangeShapeType="1"/>
                          </wps:cNvCnPr>
                          <wps:spPr bwMode="auto">
                            <a:xfrm flipH="1" flipV="1">
                              <a:off x="4093" y="4560"/>
                              <a:ext cx="1080" cy="46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9" name="直线 900"/>
                          <wps:cNvCnPr>
                            <a:cxnSpLocks noChangeShapeType="1"/>
                          </wps:cNvCnPr>
                          <wps:spPr bwMode="auto">
                            <a:xfrm flipH="1" flipV="1">
                              <a:off x="4093" y="4404"/>
                              <a:ext cx="1080" cy="15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0" name="直线 901"/>
                          <wps:cNvCnPr>
                            <a:cxnSpLocks noChangeShapeType="1"/>
                          </wps:cNvCnPr>
                          <wps:spPr bwMode="auto">
                            <a:xfrm flipH="1">
                              <a:off x="4093" y="3000"/>
                              <a:ext cx="1080" cy="1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1" name="直线 902"/>
                          <wps:cNvCnPr>
                            <a:cxnSpLocks noChangeShapeType="1"/>
                          </wps:cNvCnPr>
                          <wps:spPr bwMode="auto">
                            <a:xfrm>
                              <a:off x="9313" y="3936"/>
                              <a:ext cx="0" cy="37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2" name="直线 903"/>
                          <wps:cNvCnPr>
                            <a:cxnSpLocks noChangeShapeType="1"/>
                          </wps:cNvCnPr>
                          <wps:spPr bwMode="auto">
                            <a:xfrm>
                              <a:off x="6433" y="3312"/>
                              <a:ext cx="1260" cy="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3" name="直线 904"/>
                          <wps:cNvCnPr>
                            <a:cxnSpLocks noChangeShapeType="1"/>
                          </wps:cNvCnPr>
                          <wps:spPr bwMode="auto">
                            <a:xfrm>
                              <a:off x="6433" y="3780"/>
                              <a:ext cx="1260" cy="12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4" name="直线 905"/>
                          <wps:cNvCnPr>
                            <a:cxnSpLocks noChangeShapeType="1"/>
                          </wps:cNvCnPr>
                          <wps:spPr bwMode="auto">
                            <a:xfrm flipV="1">
                              <a:off x="6433" y="5340"/>
                              <a:ext cx="1260" cy="12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5" name="直线 906"/>
                          <wps:cNvCnPr>
                            <a:cxnSpLocks noChangeShapeType="1"/>
                          </wps:cNvCnPr>
                          <wps:spPr bwMode="auto">
                            <a:xfrm flipV="1">
                              <a:off x="6433" y="6276"/>
                              <a:ext cx="1260" cy="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6" name="直线 907"/>
                          <wps:cNvCnPr>
                            <a:cxnSpLocks noChangeShapeType="1"/>
                          </wps:cNvCnPr>
                          <wps:spPr bwMode="auto">
                            <a:xfrm>
                              <a:off x="7693" y="6588"/>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7" name="直线 908"/>
                          <wps:cNvCnPr>
                            <a:cxnSpLocks noChangeShapeType="1"/>
                          </wps:cNvCnPr>
                          <wps:spPr bwMode="auto">
                            <a:xfrm>
                              <a:off x="7693" y="768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8" name="直线 909"/>
                          <wps:cNvCnPr>
                            <a:cxnSpLocks noChangeShapeType="1"/>
                          </wps:cNvCnPr>
                          <wps:spPr bwMode="auto">
                            <a:xfrm flipV="1">
                              <a:off x="6433" y="6588"/>
                              <a:ext cx="1260" cy="3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9" name="直线 910"/>
                          <wps:cNvCnPr>
                            <a:cxnSpLocks noChangeShapeType="1"/>
                          </wps:cNvCnPr>
                          <wps:spPr bwMode="auto">
                            <a:xfrm flipV="1">
                              <a:off x="6433" y="7524"/>
                              <a:ext cx="1260" cy="29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0" name="直线 911"/>
                          <wps:cNvCnPr>
                            <a:cxnSpLocks noChangeShapeType="1"/>
                          </wps:cNvCnPr>
                          <wps:spPr bwMode="auto">
                            <a:xfrm flipV="1">
                              <a:off x="6433" y="9708"/>
                              <a:ext cx="1440" cy="12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1" name="直线 912"/>
                          <wps:cNvCnPr>
                            <a:cxnSpLocks noChangeShapeType="1"/>
                          </wps:cNvCnPr>
                          <wps:spPr bwMode="auto">
                            <a:xfrm>
                              <a:off x="6433" y="7680"/>
                              <a:ext cx="1440" cy="20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2" name="直线 913"/>
                          <wps:cNvCnPr>
                            <a:cxnSpLocks noChangeShapeType="1"/>
                          </wps:cNvCnPr>
                          <wps:spPr bwMode="auto">
                            <a:xfrm>
                              <a:off x="6433" y="4404"/>
                              <a:ext cx="1440" cy="49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3" name="文本框 914"/>
                          <wps:cNvSpPr txBox="1">
                            <a:spLocks noChangeArrowheads="1"/>
                          </wps:cNvSpPr>
                          <wps:spPr bwMode="auto">
                            <a:xfrm>
                              <a:off x="7873" y="11268"/>
                              <a:ext cx="1440" cy="468"/>
                            </a:xfrm>
                            <a:prstGeom prst="rect">
                              <a:avLst/>
                            </a:prstGeom>
                            <a:solidFill>
                              <a:srgbClr val="FFFFFF"/>
                            </a:solidFill>
                            <a:ln w="9525">
                              <a:solidFill>
                                <a:srgbClr val="000000"/>
                              </a:solidFill>
                              <a:miter lim="800000"/>
                              <a:headEnd/>
                              <a:tailEnd/>
                            </a:ln>
                            <a:effectLst>
                              <a:outerShdw blurRad="63500" dist="107763" dir="2700000" algn="ctr" rotWithShape="0">
                                <a:srgbClr val="000000">
                                  <a:alpha val="74998"/>
                                </a:srgbClr>
                              </a:outerShdw>
                            </a:effectLst>
                          </wps:spPr>
                          <wps:txbx>
                            <w:txbxContent>
                              <w:p w14:paraId="3B01EB91" w14:textId="77777777" w:rsidR="00D35642" w:rsidRDefault="00D35642" w:rsidP="007752E6">
                                <w:r>
                                  <w:rPr>
                                    <w:rFonts w:hint="eastAsia"/>
                                  </w:rPr>
                                  <w:t xml:space="preserve">  </w:t>
                                </w:r>
                                <w:r>
                                  <w:rPr>
                                    <w:rFonts w:hint="eastAsia"/>
                                  </w:rPr>
                                  <w: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A13DA7B" id="组 443" o:spid="_x0000_s1350" style="position:absolute;left:0;text-align:left;margin-left:31.25pt;margin-top:-5.2pt;width:394.75pt;height:570.8pt;z-index:251705344;mso-position-horizontal-relative:text;mso-position-vertical-relative:text" coordorigin="2473,2532" coordsize="7380,10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">
                <v:group id="组合 824" o:spid="_x0000_s1351" style="position:absolute;left:2606;top:2532;width:1620;height:1404" coordorigin="1753,4716" coordsize="1620,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文本框 825" o:spid="_x0000_s1352" type="#_x0000_t202" style="position:absolute;left:1753;top:4716;width:1620;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" strokecolor="white">
                    <v:textbox>
                      <w:txbxContent>
                        <w:p w14:paraId="0568FD33" w14:textId="77777777" w:rsidR="00D35642" w:rsidRDefault="00D35642" w:rsidP="007752E6">
                          <w:pPr>
                            <w:spacing w:after="0"/>
                          </w:pPr>
                          <w:r>
                            <w:rPr>
                              <w:rFonts w:hint="eastAsia"/>
                            </w:rPr>
                            <w:t>进程任务结构</w:t>
                          </w:r>
                        </w:p>
                        <w:p w14:paraId="27C64C65" w14:textId="77777777" w:rsidR="00D35642" w:rsidRDefault="00D35642" w:rsidP="007752E6">
                          <w:pPr>
                            <w:spacing w:after="0"/>
                            <w:jc w:val="center"/>
                          </w:pPr>
                          <w:r>
                            <w:rPr>
                              <w:rFonts w:hint="eastAsia"/>
                            </w:rPr>
                            <w:t>t</w:t>
                          </w:r>
                          <w:r>
                            <w:t>ask_struct</w:t>
                          </w:r>
                        </w:p>
                        <w:p w14:paraId="7D6D8160" w14:textId="77777777" w:rsidR="00D35642" w:rsidRDefault="00D35642" w:rsidP="007752E6"/>
                      </w:txbxContent>
                    </v:textbox>
                  </v:shape>
                  <v:shape id="文本框 826" o:spid="_x0000_s1353" type="#_x0000_t202" style="position:absolute;left:1980;top:5496;width:126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">
                    <v:shadow on="t" color="black" opacity="49150f" offset="6pt,6pt"/>
                    <v:textbox>
                      <w:txbxContent>
                        <w:p w14:paraId="14F7E785" w14:textId="77777777" w:rsidR="00D35642" w:rsidRDefault="00D35642" w:rsidP="007752E6">
                          <w:pPr>
                            <w:jc w:val="center"/>
                          </w:pPr>
                          <w:r>
                            <w:rPr>
                              <w:rFonts w:hint="eastAsia"/>
                            </w:rPr>
                            <w:t>*</w:t>
                          </w:r>
                          <w:r>
                            <w:t>mm</w:t>
                          </w:r>
                        </w:p>
                      </w:txbxContent>
                    </v:textbox>
                  </v:shape>
                </v:group>
                <v:group id="组合 827" o:spid="_x0000_s1354" style="position:absolute;left:4993;top:2688;width:1620;height:3120" coordorigin="4140,2064" coordsize="16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文本框 828" o:spid="_x0000_s1355" type="#_x0000_t202" style="position:absolute;left:4140;top:2064;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" strokecolor="white">
                    <v:textbox>
                      <w:txbxContent>
                        <w:p w14:paraId="2251E279" w14:textId="77777777" w:rsidR="00D35642" w:rsidRDefault="00D35642" w:rsidP="007752E6">
                          <w:pPr>
                            <w:spacing w:after="0"/>
                          </w:pPr>
                          <w:r>
                            <w:rPr>
                              <w:rFonts w:hint="eastAsia"/>
                            </w:rPr>
                            <w:t>虚存区结构</w:t>
                          </w:r>
                        </w:p>
                        <w:p w14:paraId="3A6A02EA" w14:textId="77777777" w:rsidR="00D35642" w:rsidRDefault="00D35642" w:rsidP="007752E6">
                          <w:pPr>
                            <w:spacing w:after="0"/>
                          </w:pPr>
                          <w:r>
                            <w:t>vm_area_struct</w:t>
                          </w:r>
                        </w:p>
                      </w:txbxContent>
                    </v:textbox>
                  </v:shape>
                  <v:shape id="文本框 829" o:spid="_x0000_s1356" type="#_x0000_t202" style="position:absolute;left:4320;top:2844;width:126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">
                    <v:shadow on="t" color="black" opacity="49150f" offset="6pt,6pt"/>
                    <v:textbox>
                      <w:txbxContent>
                        <w:p w14:paraId="371B0999" w14:textId="77777777" w:rsidR="00D35642" w:rsidRDefault="00D35642" w:rsidP="007752E6">
                          <w:r>
                            <w:rPr>
                              <w:rFonts w:hint="eastAsia"/>
                            </w:rPr>
                            <w:t>*vm_mm</w:t>
                          </w:r>
                        </w:p>
                      </w:txbxContent>
                    </v:textbox>
                  </v:shape>
                  <v:shape id="文本框 830" o:spid="_x0000_s1357" type="#_x0000_t202" style="position:absolute;left:4320;top:329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">
                    <v:shadow on="t" color="black" opacity="49150f" offset="6pt,6pt"/>
                    <v:textbox>
                      <w:txbxContent>
                        <w:p w14:paraId="38E12D42" w14:textId="77777777" w:rsidR="00D35642" w:rsidRDefault="00D35642" w:rsidP="007752E6">
                          <w:pPr>
                            <w:rPr>
                              <w:sz w:val="18"/>
                            </w:rPr>
                          </w:pPr>
                          <w:r>
                            <w:rPr>
                              <w:sz w:val="18"/>
                            </w:rPr>
                            <w:t>vm_</w:t>
                          </w:r>
                          <w:r>
                            <w:rPr>
                              <w:rFonts w:hint="eastAsia"/>
                              <w:sz w:val="18"/>
                            </w:rPr>
                            <w:t>_</w:t>
                          </w:r>
                          <w:r>
                            <w:rPr>
                              <w:sz w:val="18"/>
                            </w:rPr>
                            <w:t>start</w:t>
                          </w:r>
                        </w:p>
                      </w:txbxContent>
                    </v:textbox>
                  </v:shape>
                  <v:shape id="文本框 831" o:spid="_x0000_s1358" type="#_x0000_t202" style="position:absolute;left:4320;top:378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">
                    <v:shadow on="t" color="black" opacity="49150f" offset="6pt,6pt"/>
                    <v:textbox>
                      <w:txbxContent>
                        <w:p w14:paraId="4C73C23E" w14:textId="77777777" w:rsidR="00D35642" w:rsidRDefault="00D35642" w:rsidP="007752E6">
                          <w:r>
                            <w:rPr>
                              <w:rFonts w:hint="eastAsia"/>
                            </w:rPr>
                            <w:t>vm_end</w:t>
                          </w:r>
                        </w:p>
                      </w:txbxContent>
                    </v:textbox>
                  </v:shape>
                  <v:shape id="文本框 832" o:spid="_x0000_s1359" type="#_x0000_t202" style="position:absolute;left:4320;top:4248;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">
                    <v:shadow on="t" color="black" opacity="49150f" offset="6pt,6pt"/>
                    <v:textbox>
                      <w:txbxContent>
                        <w:p w14:paraId="79A064AA" w14:textId="77777777" w:rsidR="00D35642" w:rsidRDefault="00D35642" w:rsidP="007752E6">
                          <w:pPr>
                            <w:jc w:val="center"/>
                          </w:pPr>
                          <w:r>
                            <w:rPr>
                              <w:rFonts w:hint="eastAsia"/>
                            </w:rPr>
                            <w:t>*</w:t>
                          </w:r>
                          <w:r>
                            <w:t>vm_op</w:t>
                          </w:r>
                          <w:r>
                            <w:rPr>
                              <w:rFonts w:hint="eastAsia"/>
                            </w:rPr>
                            <w:t>s</w:t>
                          </w:r>
                        </w:p>
                      </w:txbxContent>
                    </v:textbox>
                  </v:shape>
                  <v:shape id="文本框 833" o:spid="_x0000_s1360" type="#_x0000_t202" style="position:absolute;left:4320;top:4716;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">
                    <v:shadow on="t" color="black" opacity="49150f" offset="6pt,6pt"/>
                    <v:textbox>
                      <w:txbxContent>
                        <w:p w14:paraId="336B421D" w14:textId="77777777" w:rsidR="00D35642" w:rsidRDefault="00D35642" w:rsidP="007752E6">
                          <w:r>
                            <w:rPr>
                              <w:rFonts w:hint="eastAsia"/>
                            </w:rPr>
                            <w:t>*</w:t>
                          </w:r>
                          <w:r>
                            <w:t>vm_next</w:t>
                          </w:r>
                        </w:p>
                      </w:txbxContent>
                    </v:textbox>
                  </v:shape>
                </v:group>
                <v:group id="组合 834" o:spid="_x0000_s1361" style="position:absolute;left:2473;top:3468;width:7380;height:9516" coordorigin="2473,2688" coordsize="7380,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shape id="文本框 835" o:spid="_x0000_s1362" type="#_x0000_t202" style="position:absolute;left:2833;top:5496;width:126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" strokecolor="white">
                    <v:textbox>
                      <w:txbxContent>
                        <w:p w14:paraId="46B4FEB7" w14:textId="77777777" w:rsidR="00D35642" w:rsidRDefault="00D35642" w:rsidP="007752E6">
                          <w:pPr>
                            <w:spacing w:after="0" w:line="0" w:lineRule="atLeast"/>
                          </w:pPr>
                          <w:r>
                            <w:rPr>
                              <w:rFonts w:hint="eastAsia"/>
                            </w:rPr>
                            <w:t>页目录表</w:t>
                          </w:r>
                        </w:p>
                        <w:p w14:paraId="289C9949" w14:textId="77777777" w:rsidR="00D35642" w:rsidRDefault="00D35642" w:rsidP="007752E6">
                          <w:pPr>
                            <w:spacing w:line="0" w:lineRule="atLeast"/>
                            <w:ind w:firstLineChars="100" w:firstLine="220"/>
                          </w:pPr>
                          <w:r>
                            <w:rPr>
                              <w:rFonts w:hint="eastAsia"/>
                            </w:rPr>
                            <w:t>p</w:t>
                          </w:r>
                          <w:r>
                            <w:t>gd</w:t>
                          </w:r>
                        </w:p>
                      </w:txbxContent>
                    </v:textbox>
                  </v:shape>
                  <v:shape id="文本框 836" o:spid="_x0000_s1363" type="#_x0000_t202" style="position:absolute;left:3373;top:11736;width:39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" strokecolor="white">
                    <v:textbox>
                      <w:txbxContent>
                        <w:p w14:paraId="1D1AD258" w14:textId="77777777" w:rsidR="00D35642" w:rsidRDefault="00D35642" w:rsidP="007752E6">
                          <w:pPr>
                            <w:spacing w:before="11" w:after="0" w:line="360" w:lineRule="auto"/>
                            <w:ind w:right="48" w:firstLineChars="8" w:firstLine="16"/>
                            <w:jc w:val="center"/>
                            <w:rPr>
                              <w:lang w:eastAsia="zh-CN"/>
                            </w:rPr>
                          </w:pPr>
                          <w:r>
                            <w:rPr>
                              <w:rFonts w:ascii="宋体" w:hAnsi="宋体" w:cs="宋体" w:hint="eastAsia"/>
                              <w:spacing w:val="10"/>
                              <w:sz w:val="18"/>
                              <w:szCs w:val="18"/>
                              <w:lang w:eastAsia="zh-CN"/>
                            </w:rPr>
                            <w:t>图</w:t>
                          </w:r>
                          <w:r>
                            <w:rPr>
                              <w:rFonts w:hint="eastAsia"/>
                              <w:lang w:eastAsia="zh-CN"/>
                            </w:rPr>
                            <w:t xml:space="preserve">4-22  </w:t>
                          </w:r>
                          <w:r>
                            <w:rPr>
                              <w:rFonts w:ascii="宋体" w:hAnsi="宋体" w:cs="宋体" w:hint="eastAsia"/>
                              <w:spacing w:val="10"/>
                              <w:sz w:val="18"/>
                              <w:szCs w:val="18"/>
                              <w:lang w:eastAsia="zh-CN"/>
                            </w:rPr>
                            <w:t>进程虚存管理数据结构</w:t>
                          </w:r>
                        </w:p>
                      </w:txbxContent>
                    </v:textbox>
                  </v:shape>
                  <v:shape id="文本框 837" o:spid="_x0000_s1364" type="#_x0000_t202" style="position:absolute;left:2653;top:3312;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" strokecolor="white">
                    <v:textbox>
                      <w:txbxContent>
                        <w:p w14:paraId="2289667B" w14:textId="77777777" w:rsidR="00D35642" w:rsidRDefault="00D35642" w:rsidP="007752E6">
                          <w:pPr>
                            <w:spacing w:after="0"/>
                          </w:pPr>
                          <w:r>
                            <w:rPr>
                              <w:rFonts w:hint="eastAsia"/>
                            </w:rPr>
                            <w:t>内存管理结构</w:t>
                          </w:r>
                        </w:p>
                        <w:p w14:paraId="0C2D4BBD" w14:textId="77777777" w:rsidR="00D35642" w:rsidRDefault="00D35642" w:rsidP="007752E6">
                          <w:pPr>
                            <w:jc w:val="center"/>
                          </w:pPr>
                          <w:r>
                            <w:t>mm_struct</w:t>
                          </w:r>
                        </w:p>
                        <w:p w14:paraId="40BF36FA" w14:textId="77777777" w:rsidR="00D35642" w:rsidRDefault="00D35642" w:rsidP="007752E6"/>
                        <w:p w14:paraId="02ACD9D5" w14:textId="77777777" w:rsidR="00D35642" w:rsidRDefault="00D35642" w:rsidP="007752E6"/>
                      </w:txbxContent>
                    </v:textbox>
                  </v:shape>
                  <v:shape id="文本框 838" o:spid="_x0000_s1365" type="#_x0000_t202" style="position:absolute;left:2833;top:4114;width:1260;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">
                    <v:shadow on="t" color="black" opacity="49150f" offset="6pt,6pt"/>
                    <v:textbox>
                      <w:txbxContent>
                        <w:p w14:paraId="386EB6F7" w14:textId="77777777" w:rsidR="00D35642" w:rsidRDefault="00D35642" w:rsidP="007752E6">
                          <w:r>
                            <w:rPr>
                              <w:rFonts w:hint="eastAsia"/>
                            </w:rPr>
                            <w:t>*mmap</w:t>
                          </w:r>
                        </w:p>
                      </w:txbxContent>
                    </v:textbox>
                  </v:shape>
                  <v:shape id="文本框 839" o:spid="_x0000_s1366" type="#_x0000_t202" style="position:absolute;left:2833;top:4521;width:126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">
                    <v:shadow on="t" color="black" opacity="49150f" offset="6pt,6pt"/>
                    <v:textbox>
                      <w:txbxContent>
                        <w:p w14:paraId="35F1BD63" w14:textId="77777777" w:rsidR="00D35642" w:rsidRDefault="00D35642" w:rsidP="007752E6">
                          <w:pPr>
                            <w:ind w:firstLineChars="100" w:firstLine="220"/>
                          </w:pPr>
                          <w:r>
                            <w:rPr>
                              <w:rFonts w:hint="eastAsia"/>
                            </w:rPr>
                            <w:t>……</w:t>
                          </w:r>
                        </w:p>
                      </w:txbxContent>
                    </v:textbox>
                  </v:shape>
                  <v:shape id="文本框 840" o:spid="_x0000_s1367" type="#_x0000_t202" style="position:absolute;left:2833;top:4872;width:1260;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">
                    <v:shadow on="t" color="black" opacity="49150f" offset="6pt,6pt"/>
                    <v:textbox>
                      <w:txbxContent>
                        <w:p w14:paraId="66682A0F" w14:textId="77777777" w:rsidR="00D35642" w:rsidRDefault="00D35642" w:rsidP="007752E6">
                          <w:r>
                            <w:rPr>
                              <w:rFonts w:hint="eastAsia"/>
                            </w:rPr>
                            <w:t>*</w:t>
                          </w:r>
                          <w:r>
                            <w:t>pgd</w:t>
                          </w:r>
                        </w:p>
                      </w:txbxContent>
                    </v:textbox>
                  </v:shape>
                  <v:shape id="文本框 841" o:spid="_x0000_s1368" type="#_x0000_t202" style="position:absolute;left:7693;top:8460;width:216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" strokecolor="white">
                    <v:textbox>
                      <w:txbxContent>
                        <w:p w14:paraId="53AD2531" w14:textId="77777777" w:rsidR="00D35642" w:rsidRDefault="00D35642" w:rsidP="007752E6">
                          <w:r>
                            <w:rPr>
                              <w:rFonts w:hint="eastAsia"/>
                            </w:rPr>
                            <w:t>封装的操作集</w:t>
                          </w:r>
                          <w:r>
                            <w:t>vm_oper</w:t>
                          </w:r>
                          <w:r>
                            <w:rPr>
                              <w:rFonts w:hint="eastAsia"/>
                            </w:rPr>
                            <w:t>a</w:t>
                          </w:r>
                          <w:r>
                            <w:t>tions_struct</w:t>
                          </w:r>
                        </w:p>
                      </w:txbxContent>
                    </v:textbox>
                  </v:shape>
                  <v:shape id="文本框 842" o:spid="_x0000_s1369" type="#_x0000_t202" style="position:absolute;left:7873;top:9396;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">
                    <v:shadow on="t" color="black" opacity="49150f" offset="6pt,6pt"/>
                    <v:textbox>
                      <w:txbxContent>
                        <w:p w14:paraId="117D50D7" w14:textId="77777777" w:rsidR="00D35642" w:rsidRDefault="00D35642" w:rsidP="007752E6">
                          <w:r>
                            <w:rPr>
                              <w:rFonts w:hint="eastAsia"/>
                            </w:rPr>
                            <w:t>o</w:t>
                          </w:r>
                          <w:r>
                            <w:t>pen</w:t>
                          </w:r>
                          <w:r>
                            <w:rPr>
                              <w:rFonts w:hint="eastAsia"/>
                            </w:rPr>
                            <w:t>( )</w:t>
                          </w:r>
                        </w:p>
                      </w:txbxContent>
                    </v:textbox>
                  </v:shape>
                  <v:shape id="文本框 843" o:spid="_x0000_s1370" type="#_x0000_t202" style="position:absolute;left:7873;top:9864;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">
                    <v:shadow on="t" color="black" opacity="49150f" offset="6pt,6pt"/>
                    <v:textbox>
                      <w:txbxContent>
                        <w:p w14:paraId="1839ED3B" w14:textId="77777777" w:rsidR="00D35642" w:rsidRDefault="00D35642" w:rsidP="007752E6">
                          <w:r>
                            <w:t>close</w:t>
                          </w:r>
                          <w:r>
                            <w:rPr>
                              <w:rFonts w:hint="eastAsia"/>
                            </w:rPr>
                            <w:t>( )</w:t>
                          </w:r>
                        </w:p>
                      </w:txbxContent>
                    </v:textbox>
                  </v:shape>
                  <v:shape id="文本框 844" o:spid="_x0000_s1371" type="#_x0000_t202" style="position:absolute;left:7873;top:10332;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">
                    <v:shadow on="t" color="black" opacity="49150f" offset="6pt,6pt"/>
                    <v:textbox>
                      <w:txbxContent>
                        <w:p w14:paraId="419F6B8F" w14:textId="77777777" w:rsidR="00D35642" w:rsidRDefault="00D35642" w:rsidP="007752E6">
                          <w:r>
                            <w:t>unmap(</w:t>
                          </w:r>
                          <w:r>
                            <w:rPr>
                              <w:rFonts w:hint="eastAsia"/>
                            </w:rPr>
                            <w:t xml:space="preserve"> )</w:t>
                          </w:r>
                        </w:p>
                      </w:txbxContent>
                    </v:textbox>
                  </v:shape>
                  <v:shape id="文本框 845" o:spid="_x0000_s1372" type="#_x0000_t202" style="position:absolute;left:7873;top:10800;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">
                    <v:shadow on="t" color="black" opacity="49150f" offset="6pt,6pt"/>
                    <v:textbox>
                      <w:txbxContent>
                        <w:p w14:paraId="17B24EC9" w14:textId="77777777" w:rsidR="00D35642" w:rsidRDefault="00D35642" w:rsidP="007752E6">
                          <w:r>
                            <w:rPr>
                              <w:rFonts w:hint="eastAsia"/>
                            </w:rPr>
                            <w:t>swapin( )</w:t>
                          </w:r>
                        </w:p>
                      </w:txbxContent>
                    </v:textbox>
                  </v:shape>
                  <v:group id="组合 846" o:spid="_x0000_s1373" style="position:absolute;left:3013;top:6276;width:900;height:1092" coordorigin="2160,7078" coordsize="900,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文本框 847" o:spid="_x0000_s1374" type="#_x0000_t202" style="position:absolute;left:2160;top:707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">
                      <v:shadow on="t" color="black" opacity="49150f" offset="6pt,6pt"/>
                      <v:textbox>
                        <w:txbxContent>
                          <w:p w14:paraId="44F3C75F" w14:textId="77777777" w:rsidR="00D35642" w:rsidRDefault="00D35642" w:rsidP="007752E6"/>
                        </w:txbxContent>
                      </v:textbox>
                    </v:shape>
                    <v:shape id="文本框 848" o:spid="_x0000_s1375" type="#_x0000_t202" style="position:absolute;left:2160;top:7390;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">
                      <v:shadow on="t" color="black" opacity="49150f" offset="6pt,6pt"/>
                      <v:textbox>
                        <w:txbxContent>
                          <w:p w14:paraId="0D45C55D" w14:textId="77777777" w:rsidR="00D35642" w:rsidRDefault="00D35642" w:rsidP="007752E6"/>
                        </w:txbxContent>
                      </v:textbox>
                    </v:shape>
                    <v:shape id="文本框 849" o:spid="_x0000_s1376" type="#_x0000_t202" style="position:absolute;left:2160;top:785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">
                      <v:shadow on="t" color="black" opacity="49150f" offset="6pt,6pt"/>
                      <v:textbox>
                        <w:txbxContent>
                          <w:p w14:paraId="5484799A" w14:textId="77777777" w:rsidR="00D35642" w:rsidRDefault="00D35642" w:rsidP="007752E6"/>
                        </w:txbxContent>
                      </v:textbox>
                    </v:shape>
                  </v:group>
                  <v:shape id="文本框 850" o:spid="_x0000_s1377" type="#_x0000_t202" style="position:absolute;left:3013;top:7524;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" strokecolor="white">
                    <v:textbox>
                      <w:txbxContent>
                        <w:p w14:paraId="3D39A522" w14:textId="77777777" w:rsidR="00D35642" w:rsidRDefault="00D35642" w:rsidP="007752E6">
                          <w:pPr>
                            <w:spacing w:after="0" w:line="0" w:lineRule="atLeast"/>
                          </w:pPr>
                          <w:r>
                            <w:rPr>
                              <w:rFonts w:hint="eastAsia"/>
                            </w:rPr>
                            <w:t>页表</w:t>
                          </w:r>
                        </w:p>
                        <w:p w14:paraId="6780CB10" w14:textId="77777777" w:rsidR="00D35642" w:rsidRDefault="00D35642" w:rsidP="007752E6">
                          <w:pPr>
                            <w:spacing w:line="0" w:lineRule="atLeast"/>
                          </w:pPr>
                          <w:r>
                            <w:t>PTE</w:t>
                          </w:r>
                        </w:p>
                      </w:txbxContent>
                    </v:textbox>
                  </v:shape>
                  <v:shape id="文本框 851" o:spid="_x0000_s1378" type="#_x0000_t202" style="position:absolute;left:2833;top:9374;width:1080;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" strokecolor="white">
                    <v:textbox>
                      <w:txbxContent>
                        <w:p w14:paraId="03BFEA8F" w14:textId="77777777" w:rsidR="00D35642" w:rsidRDefault="00D35642" w:rsidP="007752E6">
                          <w:pPr>
                            <w:spacing w:after="0" w:line="0" w:lineRule="atLeast"/>
                            <w:ind w:firstLineChars="100" w:firstLine="220"/>
                          </w:pPr>
                          <w:r>
                            <w:rPr>
                              <w:rFonts w:hint="eastAsia"/>
                            </w:rPr>
                            <w:t>页框</w:t>
                          </w:r>
                        </w:p>
                        <w:p w14:paraId="74961243" w14:textId="77777777" w:rsidR="00D35642" w:rsidRDefault="00D35642" w:rsidP="007752E6">
                          <w:pPr>
                            <w:spacing w:after="0" w:line="0" w:lineRule="atLeast"/>
                            <w:ind w:firstLineChars="100" w:firstLine="220"/>
                          </w:pPr>
                          <w:r>
                            <w:rPr>
                              <w:rFonts w:hint="eastAsia"/>
                            </w:rPr>
                            <w:t>PF</w:t>
                          </w:r>
                        </w:p>
                      </w:txbxContent>
                    </v:textbox>
                  </v:shape>
                  <v:shape id="文本框 852" o:spid="_x0000_s1379" type="#_x0000_t202" style="position:absolute;left:3013;top:10020;width:90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">
                    <v:shadow on="t" color="black" opacity="49150f" offset="6pt,6pt"/>
                    <v:textbox>
                      <w:txbxContent>
                        <w:p w14:paraId="22341D92" w14:textId="77777777" w:rsidR="00D35642" w:rsidRDefault="00D35642" w:rsidP="007752E6"/>
                      </w:txbxContent>
                    </v:textbox>
                  </v:shape>
                  <v:shape id="文本框 853" o:spid="_x0000_s1380" type="#_x0000_t202" style="position:absolute;left:3013;top:814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">
                    <v:shadow on="t" color="black" opacity="49150f" offset="6pt,6pt"/>
                    <v:textbox>
                      <w:txbxContent>
                        <w:p w14:paraId="13ADD814" w14:textId="77777777" w:rsidR="00D35642" w:rsidRDefault="00D35642" w:rsidP="007752E6"/>
                      </w:txbxContent>
                    </v:textbox>
                  </v:shape>
                  <v:shape id="文本框 854" o:spid="_x0000_s1381" type="#_x0000_t202" style="position:absolute;left:3013;top:8460;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">
                    <v:shadow on="t" color="black" opacity="49150f" offset="6pt,6pt"/>
                    <v:textbox>
                      <w:txbxContent>
                        <w:p w14:paraId="3BF701E4" w14:textId="77777777" w:rsidR="00D35642" w:rsidRDefault="00D35642" w:rsidP="007752E6"/>
                      </w:txbxContent>
                    </v:textbox>
                  </v:shape>
                  <v:rect id="矩形 855" o:spid="_x0000_s1382" style="position:absolute;left:3013;top:8928;width:9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">
                    <v:shadow on="t" color="black" opacity="49150f" offset="6pt,6pt"/>
                  </v:rect>
                  <v:line id="直线 856" o:spid="_x0000_s1383" style="position:absolute;flip:y;visibility:visible;mso-wrap-style:square" from="2653,8616" to="3013,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"/>
                  <v:line id="直线 857" o:spid="_x0000_s1384" style="position:absolute;visibility:visible;mso-wrap-style:square" from="2653,10020" to="3013,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">
                    <v:stroke endarrow="block"/>
                  </v:line>
                  <v:shape id="文本框 858" o:spid="_x0000_s1385" type="#_x0000_t202" style="position:absolute;left:7693;top:3713;width:1620;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">
                    <v:shadow on="t" color="black" opacity="49150f" offset="6pt,6pt"/>
                    <v:textbox>
                      <w:txbxContent>
                        <w:p w14:paraId="223B346E" w14:textId="77777777" w:rsidR="00D35642" w:rsidRDefault="00D35642" w:rsidP="007752E6"/>
                        <w:p w14:paraId="54571CF4" w14:textId="77777777" w:rsidR="00D35642" w:rsidRDefault="00D35642" w:rsidP="007752E6">
                          <w:pPr>
                            <w:spacing w:after="0"/>
                            <w:rPr>
                              <w:sz w:val="18"/>
                              <w:szCs w:val="18"/>
                            </w:rPr>
                          </w:pPr>
                          <w:r>
                            <w:rPr>
                              <w:rFonts w:hint="eastAsia"/>
                            </w:rPr>
                            <w:t xml:space="preserve">   </w:t>
                          </w:r>
                          <w:r>
                            <w:rPr>
                              <w:rFonts w:hint="eastAsia"/>
                              <w:lang w:eastAsia="zh-CN"/>
                            </w:rPr>
                            <w:t xml:space="preserve">     </w:t>
                          </w:r>
                          <w:r>
                            <w:rPr>
                              <w:rFonts w:hint="eastAsia"/>
                              <w:sz w:val="18"/>
                              <w:szCs w:val="18"/>
                            </w:rPr>
                            <w:t>(</w:t>
                          </w:r>
                          <w:r>
                            <w:rPr>
                              <w:rFonts w:hint="eastAsia"/>
                              <w:sz w:val="15"/>
                              <w:szCs w:val="18"/>
                            </w:rPr>
                            <w:t>共享库</w:t>
                          </w:r>
                          <w:r>
                            <w:rPr>
                              <w:rFonts w:hint="eastAsia"/>
                              <w:sz w:val="18"/>
                              <w:szCs w:val="18"/>
                            </w:rPr>
                            <w:t>)</w:t>
                          </w:r>
                        </w:p>
                      </w:txbxContent>
                    </v:textbox>
                  </v:shape>
                  <v:line id="直线 859" o:spid="_x0000_s1386" style="position:absolute;visibility:visible;mso-wrap-style:square" from="7693,4070" to="9313,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"/>
                  <v:shape id="文本框 860" o:spid="_x0000_s1387" type="#_x0000_t202" style="position:absolute;left:7693;top:3000;width:1620;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" strokecolor="white">
                    <v:textbox>
                      <w:txbxContent>
                        <w:p w14:paraId="3D0B07ED" w14:textId="77777777" w:rsidR="00D35642" w:rsidRDefault="00D35642" w:rsidP="007752E6">
                          <w:pPr>
                            <w:spacing w:line="0" w:lineRule="atLeast"/>
                            <w:rPr>
                              <w:szCs w:val="21"/>
                            </w:rPr>
                          </w:pPr>
                          <w:r>
                            <w:rPr>
                              <w:rFonts w:hint="eastAsia"/>
                              <w:szCs w:val="21"/>
                            </w:rPr>
                            <w:t>进程虚拟</w:t>
                          </w:r>
                          <w:r>
                            <w:rPr>
                              <w:rFonts w:hint="eastAsia"/>
                              <w:szCs w:val="21"/>
                              <w:lang w:eastAsia="zh-CN"/>
                            </w:rPr>
                            <w:t>内</w:t>
                          </w:r>
                          <w:r>
                            <w:rPr>
                              <w:rFonts w:hint="eastAsia"/>
                              <w:szCs w:val="21"/>
                            </w:rPr>
                            <w:t>存</w:t>
                          </w:r>
                        </w:p>
                      </w:txbxContent>
                    </v:textbox>
                  </v:shape>
                  <v:shape id="文本框 861" o:spid="_x0000_s1388" type="#_x0000_t202" style="position:absolute;left:7896;top:4426;width:1417;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" strokecolor="white">
                    <v:textbox>
                      <w:txbxContent>
                        <w:p w14:paraId="740814FF" w14:textId="77777777" w:rsidR="00D35642" w:rsidRDefault="00D35642"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751A64F5" w14:textId="77777777" w:rsidR="00D35642" w:rsidRDefault="00D35642" w:rsidP="007752E6">
                          <w:pPr>
                            <w:spacing w:after="0" w:line="0" w:lineRule="atLeast"/>
                            <w:rPr>
                              <w:sz w:val="18"/>
                            </w:rPr>
                          </w:pPr>
                          <w:r>
                            <w:rPr>
                              <w:rFonts w:hint="eastAsia"/>
                              <w:sz w:val="18"/>
                            </w:rPr>
                            <w:t>(0x40000000)</w:t>
                          </w:r>
                        </w:p>
                      </w:txbxContent>
                    </v:textbox>
                  </v:shape>
                  <v:line id="直线 862" o:spid="_x0000_s1389" style="position:absolute;visibility:visible;mso-wrap-style:square" from="9313,4426" to="9313,5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"/>
                  <v:line id="直线 863" o:spid="_x0000_s1390" style="position:absolute;visibility:visible;mso-wrap-style:square" from="7693,6387" to="9313,6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"/>
                  <v:line id="直线 864" o:spid="_x0000_s1391" style="position:absolute;visibility:visible;mso-wrap-style:square" from="7693,5318" to="9313,5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"/>
                  <v:shape id="文本框 865" o:spid="_x0000_s1392" type="#_x0000_t202" style="position:absolute;left:7896;top:5496;width:1417;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" strokecolor="white">
                    <v:textbox>
                      <w:txbxContent>
                        <w:p w14:paraId="656AD28D" w14:textId="77777777" w:rsidR="00D35642" w:rsidRDefault="00D35642" w:rsidP="007752E6">
                          <w:pPr>
                            <w:spacing w:after="0" w:line="0" w:lineRule="atLeast"/>
                            <w:ind w:firstLineChars="100" w:firstLine="180"/>
                            <w:rPr>
                              <w:sz w:val="18"/>
                            </w:rPr>
                          </w:pPr>
                          <w:r>
                            <w:rPr>
                              <w:rFonts w:hint="eastAsia"/>
                              <w:sz w:val="18"/>
                            </w:rPr>
                            <w:t xml:space="preserve"> (data)</w:t>
                          </w:r>
                        </w:p>
                        <w:p w14:paraId="4E1C685A" w14:textId="77777777" w:rsidR="00D35642" w:rsidRDefault="00D35642"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32DC2B93" w14:textId="77777777" w:rsidR="00D35642" w:rsidRDefault="00D35642" w:rsidP="007752E6">
                          <w:pPr>
                            <w:spacing w:line="0" w:lineRule="atLeast"/>
                            <w:rPr>
                              <w:sz w:val="18"/>
                            </w:rPr>
                          </w:pPr>
                          <w:r>
                            <w:rPr>
                              <w:rFonts w:hint="eastAsia"/>
                              <w:sz w:val="18"/>
                            </w:rPr>
                            <w:t>(0x0804a020)</w:t>
                          </w:r>
                        </w:p>
                      </w:txbxContent>
                    </v:textbox>
                  </v:shape>
                  <v:shape id="文本框 866" o:spid="_x0000_s1393" type="#_x0000_t202" style="position:absolute;left:7896;top:6744;width:1417;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" strokecolor="white">
                    <v:textbox>
                      <w:txbxContent>
                        <w:p w14:paraId="3046A46B" w14:textId="77777777" w:rsidR="00D35642" w:rsidRDefault="00D35642" w:rsidP="007752E6">
                          <w:pPr>
                            <w:spacing w:after="0" w:line="0" w:lineRule="atLeast"/>
                            <w:ind w:firstLineChars="100" w:firstLine="180"/>
                            <w:rPr>
                              <w:sz w:val="18"/>
                            </w:rPr>
                          </w:pPr>
                          <w:r>
                            <w:rPr>
                              <w:rFonts w:hint="eastAsia"/>
                              <w:sz w:val="18"/>
                            </w:rPr>
                            <w:t xml:space="preserve"> (text)</w:t>
                          </w:r>
                        </w:p>
                        <w:p w14:paraId="211E5F8F" w14:textId="77777777" w:rsidR="00D35642" w:rsidRDefault="00D35642" w:rsidP="007752E6">
                          <w:pPr>
                            <w:spacing w:after="0" w:line="0" w:lineRule="atLeast"/>
                            <w:rPr>
                              <w:sz w:val="18"/>
                            </w:rPr>
                          </w:pPr>
                          <w:r>
                            <w:rPr>
                              <w:rFonts w:hint="eastAsia"/>
                              <w:sz w:val="18"/>
                            </w:rPr>
                            <w:t>虚拟</w:t>
                          </w:r>
                          <w:r>
                            <w:rPr>
                              <w:rFonts w:hint="eastAsia"/>
                              <w:sz w:val="18"/>
                              <w:lang w:eastAsia="zh-CN"/>
                            </w:rPr>
                            <w:t>内</w:t>
                          </w:r>
                          <w:r>
                            <w:rPr>
                              <w:rFonts w:hint="eastAsia"/>
                              <w:sz w:val="18"/>
                            </w:rPr>
                            <w:t>存段</w:t>
                          </w:r>
                        </w:p>
                        <w:p w14:paraId="2544BDC1" w14:textId="77777777" w:rsidR="00D35642" w:rsidRDefault="00D35642" w:rsidP="007752E6">
                          <w:pPr>
                            <w:spacing w:line="0" w:lineRule="atLeast"/>
                            <w:rPr>
                              <w:sz w:val="18"/>
                            </w:rPr>
                          </w:pPr>
                          <w:r>
                            <w:rPr>
                              <w:rFonts w:hint="eastAsia"/>
                              <w:sz w:val="18"/>
                            </w:rPr>
                            <w:t>(0x08048000)</w:t>
                          </w:r>
                        </w:p>
                      </w:txbxContent>
                    </v:textbox>
                  </v:shape>
                  <v:line id="直线 867" o:spid="_x0000_s1394" style="position:absolute;visibility:visible;mso-wrap-style:square" from="7693,4961" to="9313,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"/>
                  <v:line id="直线 868" o:spid="_x0000_s1395" style="position:absolute;visibility:visible;mso-wrap-style:square" from="2653,5184" to="2833,5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"/>
                  <v:line id="直线 869" o:spid="_x0000_s1396" style="position:absolute;visibility:visible;mso-wrap-style:square" from="2653,5184" to="2653,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"/>
                  <v:line id="直线 870" o:spid="_x0000_s1397" style="position:absolute;visibility:visible;mso-wrap-style:square" from="2653,6276" to="3013,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">
                    <v:stroke endarrow="block"/>
                  </v:line>
                  <v:line id="直线 871" o:spid="_x0000_s1398" style="position:absolute;visibility:visible;mso-wrap-style:square" from="2653,7212" to="3013,7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"/>
                  <v:line id="直线 872" o:spid="_x0000_s1399" style="position:absolute;visibility:visible;mso-wrap-style:square" from="2653,7212" to="2653,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"/>
                  <v:line id="直线 873" o:spid="_x0000_s1400" style="position:absolute;visibility:visible;mso-wrap-style:square" from="2653,8148" to="3013,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">
                    <v:stroke endarrow="block"/>
                  </v:line>
                  <v:group id="组合 874" o:spid="_x0000_s1401" style="position:absolute;left:4993;top:5184;width:1620;height:3120" coordorigin="4140,2064" coordsize="16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文本框 875" o:spid="_x0000_s1402" type="#_x0000_t202" style="position:absolute;left:4140;top:2064;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" strokecolor="white">
                      <v:textbox>
                        <w:txbxContent>
                          <w:p w14:paraId="2D68EE80" w14:textId="77777777" w:rsidR="00D35642" w:rsidRDefault="00D35642" w:rsidP="007752E6">
                            <w:pPr>
                              <w:spacing w:after="0"/>
                            </w:pPr>
                            <w:r>
                              <w:rPr>
                                <w:rFonts w:hint="eastAsia"/>
                              </w:rPr>
                              <w:t>虚存区结构</w:t>
                            </w:r>
                          </w:p>
                          <w:p w14:paraId="2D927E44" w14:textId="77777777" w:rsidR="00D35642" w:rsidRDefault="00D35642" w:rsidP="007752E6">
                            <w:pPr>
                              <w:spacing w:after="0"/>
                            </w:pPr>
                            <w:r>
                              <w:t>vm_area_struct</w:t>
                            </w:r>
                          </w:p>
                        </w:txbxContent>
                      </v:textbox>
                    </v:shape>
                    <v:shape id="文本框 876" o:spid="_x0000_s1403" type="#_x0000_t202" style="position:absolute;left:4320;top:2844;width:126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">
                      <v:shadow on="t" color="black" opacity="49150f" offset="6pt,6pt"/>
                      <v:textbox>
                        <w:txbxContent>
                          <w:p w14:paraId="4CC2904B" w14:textId="77777777" w:rsidR="00D35642" w:rsidRDefault="00D35642" w:rsidP="007752E6">
                            <w:r>
                              <w:rPr>
                                <w:rFonts w:hint="eastAsia"/>
                              </w:rPr>
                              <w:t>*vm_mm</w:t>
                            </w:r>
                          </w:p>
                        </w:txbxContent>
                      </v:textbox>
                    </v:shape>
                    <v:shape id="文本框 877" o:spid="_x0000_s1404" type="#_x0000_t202" style="position:absolute;left:4320;top:329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">
                      <v:shadow on="t" color="black" opacity="49150f" offset="6pt,6pt"/>
                      <v:textbox>
                        <w:txbxContent>
                          <w:p w14:paraId="5D819D5B" w14:textId="77777777" w:rsidR="00D35642" w:rsidRDefault="00D35642" w:rsidP="007752E6">
                            <w:pPr>
                              <w:rPr>
                                <w:sz w:val="18"/>
                              </w:rPr>
                            </w:pPr>
                            <w:r>
                              <w:rPr>
                                <w:sz w:val="18"/>
                              </w:rPr>
                              <w:t>vm_</w:t>
                            </w:r>
                            <w:r>
                              <w:rPr>
                                <w:rFonts w:hint="eastAsia"/>
                                <w:sz w:val="18"/>
                              </w:rPr>
                              <w:t>_</w:t>
                            </w:r>
                            <w:r>
                              <w:rPr>
                                <w:sz w:val="18"/>
                              </w:rPr>
                              <w:t>start</w:t>
                            </w:r>
                          </w:p>
                        </w:txbxContent>
                      </v:textbox>
                    </v:shape>
                    <v:shape id="文本框 878" o:spid="_x0000_s1405" type="#_x0000_t202" style="position:absolute;left:4320;top:378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">
                      <v:shadow on="t" color="black" opacity="49150f" offset="6pt,6pt"/>
                      <v:textbox>
                        <w:txbxContent>
                          <w:p w14:paraId="21E64E97" w14:textId="77777777" w:rsidR="00D35642" w:rsidRDefault="00D35642" w:rsidP="007752E6">
                            <w:r>
                              <w:rPr>
                                <w:rFonts w:hint="eastAsia"/>
                              </w:rPr>
                              <w:t>vm_end</w:t>
                            </w:r>
                          </w:p>
                        </w:txbxContent>
                      </v:textbox>
                    </v:shape>
                    <v:shape id="文本框 879" o:spid="_x0000_s1406" type="#_x0000_t202" style="position:absolute;left:4320;top:4248;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">
                      <v:shadow on="t" color="black" opacity="49150f" offset="6pt,6pt"/>
                      <v:textbox>
                        <w:txbxContent>
                          <w:p w14:paraId="0EA7BB58" w14:textId="77777777" w:rsidR="00D35642" w:rsidRDefault="00D35642" w:rsidP="007752E6">
                            <w:pPr>
                              <w:jc w:val="center"/>
                            </w:pPr>
                            <w:r>
                              <w:rPr>
                                <w:rFonts w:hint="eastAsia"/>
                              </w:rPr>
                              <w:t>*</w:t>
                            </w:r>
                            <w:r>
                              <w:t>vm_op</w:t>
                            </w:r>
                            <w:r>
                              <w:rPr>
                                <w:rFonts w:hint="eastAsia"/>
                              </w:rPr>
                              <w:t>s</w:t>
                            </w:r>
                          </w:p>
                        </w:txbxContent>
                      </v:textbox>
                    </v:shape>
                    <v:shape id="文本框 880" o:spid="_x0000_s1407" type="#_x0000_t202" style="position:absolute;left:4320;top:4716;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">
                      <v:shadow on="t" color="black" opacity="49150f" offset="6pt,6pt"/>
                      <v:textbox>
                        <w:txbxContent>
                          <w:p w14:paraId="291A5884" w14:textId="77777777" w:rsidR="00D35642" w:rsidRDefault="00D35642" w:rsidP="007752E6">
                            <w:r>
                              <w:rPr>
                                <w:rFonts w:hint="eastAsia"/>
                              </w:rPr>
                              <w:t>*</w:t>
                            </w:r>
                            <w:r>
                              <w:t>vm_next</w:t>
                            </w:r>
                          </w:p>
                        </w:txbxContent>
                      </v:textbox>
                    </v:shape>
                  </v:group>
                  <v:line id="直线 881" o:spid="_x0000_s1408" style="position:absolute;visibility:visible;mso-wrap-style:square" from="2653,8616" to="2653,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"/>
                  <v:line id="直线 882" o:spid="_x0000_s1409" style="position:absolute;visibility:visible;mso-wrap-style:square" from="2473,2844" to="2833,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"/>
                  <v:line id="直线 883" o:spid="_x0000_s1410" style="position:absolute;visibility:visible;mso-wrap-style:square" from="2473,2844" to="247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"/>
                  <v:line id="直线 884" o:spid="_x0000_s1411" style="position:absolute;visibility:visible;mso-wrap-style:square" from="2473,4092" to="283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">
                    <v:stroke endarrow="block"/>
                  </v:line>
                  <v:group id="组合 885" o:spid="_x0000_s1412" style="position:absolute;left:4993;top:8460;width:1620;height:3120" coordorigin="4140,2064" coordsize="16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文本框 886" o:spid="_x0000_s1413" type="#_x0000_t202" style="position:absolute;left:4140;top:2064;width:162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" strokecolor="white">
                      <v:textbox>
                        <w:txbxContent>
                          <w:p w14:paraId="2C25EE5B" w14:textId="77777777" w:rsidR="00D35642" w:rsidRDefault="00D35642" w:rsidP="007752E6">
                            <w:pPr>
                              <w:spacing w:after="0"/>
                            </w:pPr>
                            <w:r>
                              <w:rPr>
                                <w:rFonts w:hint="eastAsia"/>
                              </w:rPr>
                              <w:t>虚存区结构</w:t>
                            </w:r>
                          </w:p>
                          <w:p w14:paraId="4635D407" w14:textId="77777777" w:rsidR="00D35642" w:rsidRDefault="00D35642" w:rsidP="007752E6">
                            <w:pPr>
                              <w:spacing w:after="0"/>
                            </w:pPr>
                            <w:r>
                              <w:t>vm_area_struct</w:t>
                            </w:r>
                          </w:p>
                        </w:txbxContent>
                      </v:textbox>
                    </v:shape>
                    <v:shape id="文本框 887" o:spid="_x0000_s1414" type="#_x0000_t202" style="position:absolute;left:4320;top:2844;width:126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">
                      <v:shadow on="t" color="black" opacity="49150f" offset="6pt,6pt"/>
                      <v:textbox>
                        <w:txbxContent>
                          <w:p w14:paraId="08CBA683" w14:textId="77777777" w:rsidR="00D35642" w:rsidRDefault="00D35642" w:rsidP="007752E6">
                            <w:r>
                              <w:rPr>
                                <w:rFonts w:hint="eastAsia"/>
                              </w:rPr>
                              <w:t>*vm_mm</w:t>
                            </w:r>
                          </w:p>
                        </w:txbxContent>
                      </v:textbox>
                    </v:shape>
                    <v:shape id="文本框 888" o:spid="_x0000_s1415" type="#_x0000_t202" style="position:absolute;left:4320;top:329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">
                      <v:shadow on="t" color="black" opacity="49150f" offset="6pt,6pt"/>
                      <v:textbox>
                        <w:txbxContent>
                          <w:p w14:paraId="5BFF8A72" w14:textId="77777777" w:rsidR="00D35642" w:rsidRDefault="00D35642" w:rsidP="007752E6">
                            <w:pPr>
                              <w:rPr>
                                <w:sz w:val="18"/>
                              </w:rPr>
                            </w:pPr>
                            <w:r>
                              <w:rPr>
                                <w:sz w:val="18"/>
                              </w:rPr>
                              <w:t>vm_</w:t>
                            </w:r>
                            <w:r>
                              <w:rPr>
                                <w:rFonts w:hint="eastAsia"/>
                                <w:sz w:val="18"/>
                              </w:rPr>
                              <w:t>_</w:t>
                            </w:r>
                            <w:r>
                              <w:rPr>
                                <w:sz w:val="18"/>
                              </w:rPr>
                              <w:t>start</w:t>
                            </w:r>
                          </w:p>
                        </w:txbxContent>
                      </v:textbox>
                    </v:shape>
                    <v:shape id="文本框 889" o:spid="_x0000_s1416" type="#_x0000_t202" style="position:absolute;left:4320;top:3780;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">
                      <v:shadow on="t" color="black" opacity="49150f" offset="6pt,6pt"/>
                      <v:textbox>
                        <w:txbxContent>
                          <w:p w14:paraId="408B6112" w14:textId="77777777" w:rsidR="00D35642" w:rsidRDefault="00D35642" w:rsidP="007752E6">
                            <w:r>
                              <w:rPr>
                                <w:rFonts w:hint="eastAsia"/>
                              </w:rPr>
                              <w:t>vm_end</w:t>
                            </w:r>
                          </w:p>
                        </w:txbxContent>
                      </v:textbox>
                    </v:shape>
                    <v:shape id="文本框 890" o:spid="_x0000_s1417" type="#_x0000_t202" style="position:absolute;left:4320;top:4248;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">
                      <v:shadow on="t" color="black" opacity="49150f" offset="6pt,6pt"/>
                      <v:textbox>
                        <w:txbxContent>
                          <w:p w14:paraId="3161A23D" w14:textId="77777777" w:rsidR="00D35642" w:rsidRDefault="00D35642" w:rsidP="007752E6">
                            <w:pPr>
                              <w:jc w:val="center"/>
                            </w:pPr>
                            <w:r>
                              <w:rPr>
                                <w:rFonts w:hint="eastAsia"/>
                              </w:rPr>
                              <w:t>*</w:t>
                            </w:r>
                            <w:r>
                              <w:t>vm_op</w:t>
                            </w:r>
                            <w:r>
                              <w:rPr>
                                <w:rFonts w:hint="eastAsia"/>
                              </w:rPr>
                              <w:t>s</w:t>
                            </w:r>
                          </w:p>
                        </w:txbxContent>
                      </v:textbox>
                    </v:shape>
                    <v:shape id="文本框 891" o:spid="_x0000_s1418" type="#_x0000_t202" style="position:absolute;left:4320;top:4716;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">
                      <v:shadow on="t" color="black" opacity="49150f" offset="6pt,6pt"/>
                      <v:textbox>
                        <w:txbxContent>
                          <w:p w14:paraId="6D8D4ED8" w14:textId="77777777" w:rsidR="00D35642" w:rsidRDefault="00D35642" w:rsidP="007752E6">
                            <w:r>
                              <w:rPr>
                                <w:rFonts w:hint="eastAsia"/>
                              </w:rPr>
                              <w:t>*</w:t>
                            </w:r>
                            <w:r>
                              <w:t>vm_next</w:t>
                            </w:r>
                          </w:p>
                        </w:txbxContent>
                      </v:textbox>
                    </v:shape>
                  </v:group>
                  <v:line id="直线 892" o:spid="_x0000_s1419" style="position:absolute;visibility:visible;mso-wrap-style:square" from="4813,4872" to="5173,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"/>
                  <v:line id="直线 893" o:spid="_x0000_s1420" style="position:absolute;visibility:visible;mso-wrap-style:square" from="4813,4872" to="481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"/>
                  <v:line id="直线 894" o:spid="_x0000_s1421" style="position:absolute;visibility:visible;mso-wrap-style:square" from="4813,5964" to="517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">
                    <v:stroke endarrow="block"/>
                  </v:line>
                  <v:line id="直线 895" o:spid="_x0000_s1422" style="position:absolute;visibility:visible;mso-wrap-style:square" from="4813,8148" to="5173,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"/>
                  <v:line id="直线 896" o:spid="_x0000_s1423" style="position:absolute;flip:x;visibility:visible;mso-wrap-style:square" from="4813,8148" to="4813,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"/>
                  <v:line id="直线 897" o:spid="_x0000_s1424" style="position:absolute;visibility:visible;mso-wrap-style:square" from="4813,9240" to="5173,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">
                    <v:stroke endarrow="block"/>
                  </v:line>
                  <v:line id="直线 898" o:spid="_x0000_s1425" style="position:absolute;flip:y;visibility:visible;mso-wrap-style:square" from="4093,2688" to="517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">
                    <v:stroke endarrow="block"/>
                  </v:line>
                  <v:line id="直线 899" o:spid="_x0000_s1426" style="position:absolute;flip:x y;visibility:visible;mso-wrap-style:square" from="4093,4560" to="5173,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">
                    <v:stroke endarrow="block"/>
                  </v:line>
                  <v:line id="直线 900" o:spid="_x0000_s1427" style="position:absolute;flip:x y;visibility:visible;mso-wrap-style:square" from="4093,4404" to="5173,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">
                    <v:stroke endarrow="block"/>
                  </v:line>
                  <v:line id="直线 901" o:spid="_x0000_s1428" style="position:absolute;flip:x;visibility:visible;mso-wrap-style:square" from="4093,3000" to="5173,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">
                    <v:stroke endarrow="block"/>
                  </v:line>
                  <v:line id="直线 902" o:spid="_x0000_s1429" style="position:absolute;visibility:visible;mso-wrap-style:square" from="9313,3936" to="9313,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"/>
                  <v:line id="直线 903" o:spid="_x0000_s1430" style="position:absolute;visibility:visible;mso-wrap-style:square" from="6433,3312" to="7693,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">
                    <v:stroke endarrow="block"/>
                  </v:line>
                  <v:line id="直线 904" o:spid="_x0000_s1431" style="position:absolute;visibility:visible;mso-wrap-style:square" from="6433,3780" to="7693,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N84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">
                    <v:stroke endarrow="block"/>
                  </v:line>
                  <v:line id="直线 905" o:spid="_x0000_s1432" style="position:absolute;flip:y;visibility:visible;mso-wrap-style:square" from="6433,5340" to="7693,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">
                    <v:stroke endarrow="block"/>
                  </v:line>
                  <v:line id="直线 906" o:spid="_x0000_s1433" style="position:absolute;flip:y;visibility:visible;mso-wrap-style:square" from="6433,6276" to="7693,7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">
                    <v:stroke endarrow="block"/>
                  </v:line>
                  <v:line id="直线 907" o:spid="_x0000_s1434" style="position:absolute;visibility:visible;mso-wrap-style:square" from="7693,6588" to="9313,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"/>
                  <v:line id="直线 908" o:spid="_x0000_s1435" style="position:absolute;visibility:visible;mso-wrap-style:square" from="7693,7680" to="9313,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mv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kg8Jr8YAAADcAAAA&#10;DwAAAAAAAAAAAAAAAAAHAgAAZHJzL2Rvd25yZXYueG1sUEsFBgAAAAADAAMAtwAAAPoCAAAAAA==&#10;"/>
                  <v:line id="直线 909" o:spid="_x0000_s1436" style="position:absolute;flip:y;visibility:visible;mso-wrap-style:square" from="6433,6588" to="7693,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">
                    <v:stroke endarrow="block"/>
                  </v:line>
                  <v:line id="直线 910" o:spid="_x0000_s1437" style="position:absolute;flip:y;visibility:visible;mso-wrap-style:square" from="6433,7524" to="7693,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">
                    <v:stroke endarrow="block"/>
                  </v:line>
                  <v:line id="直线 911" o:spid="_x0000_s1438" style="position:absolute;flip:y;visibility:visible;mso-wrap-style:square" from="6433,9708" to="7873,10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">
                    <v:stroke endarrow="block"/>
                  </v:line>
                  <v:line id="直线 912" o:spid="_x0000_s1439" style="position:absolute;visibility:visible;mso-wrap-style:square" from="6433,7680" to="7873,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">
                    <v:stroke endarrow="block"/>
                  </v:line>
                  <v:line id="直线 913" o:spid="_x0000_s1440" style="position:absolute;visibility:visible;mso-wrap-style:square" from="6433,4404" to="7873,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x+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">
                    <v:stroke endarrow="block"/>
                  </v:line>
                  <v:shape id="文本框 914" o:spid="_x0000_s1441" type="#_x0000_t202" style="position:absolute;left:7873;top:11268;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">
                    <v:shadow on="t" color="black" opacity="49150f" offset="6pt,6pt"/>
                    <v:textbox>
                      <w:txbxContent>
                        <w:p w14:paraId="3B01EB91" w14:textId="77777777" w:rsidR="00D35642" w:rsidRDefault="00D35642" w:rsidP="007752E6">
                          <w:r>
                            <w:rPr>
                              <w:rFonts w:hint="eastAsia"/>
                            </w:rPr>
                            <w:t xml:space="preserve">  </w:t>
                          </w:r>
                          <w:r>
                            <w:rPr>
                              <w:rFonts w:hint="eastAsia"/>
                            </w:rPr>
                            <w:t>…</w:t>
                          </w:r>
                        </w:p>
                      </w:txbxContent>
                    </v:textbox>
                  </v:shape>
                </v:group>
              </v:group>
            </w:pict>
          </mc:Fallback>
        </mc:AlternateContent>
      </w:r>
    </w:p>
    <w:p w14:paraId="488938EC"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5359A0F5"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3080AE12"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53A2C4ED"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26699084"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3AD9D851"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524C7663"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5A66A16F"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2E4C07A0"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35CD58F9"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21DB05C0"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6A78608D"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271CFE34"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1E50E9D5"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21275B29"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7DE0F202"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39B126D2"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5C2B15F0"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7BF5753F"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129FE2A8"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1AC708BF"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60A74653"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0C41CE2C"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538F36AA"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3830F8F1" w14:textId="77777777" w:rsidR="007752E6" w:rsidRDefault="007752E6" w:rsidP="007752E6">
      <w:pPr>
        <w:tabs>
          <w:tab w:val="left" w:pos="4400"/>
        </w:tabs>
        <w:spacing w:after="0" w:line="312" w:lineRule="exact"/>
        <w:ind w:left="591" w:right="-20"/>
        <w:rPr>
          <w:rFonts w:ascii="Times New Roman" w:hAnsi="Times New Roman"/>
          <w:spacing w:val="10"/>
          <w:sz w:val="20"/>
          <w:szCs w:val="20"/>
          <w:lang w:eastAsia="zh-CN"/>
        </w:rPr>
      </w:pPr>
    </w:p>
    <w:p w14:paraId="49CAFF94" w14:textId="77777777" w:rsidR="007752E6" w:rsidRDefault="007752E6" w:rsidP="007752E6">
      <w:pPr>
        <w:spacing w:after="0" w:line="267" w:lineRule="exact"/>
        <w:ind w:left="126" w:right="65" w:firstLineChars="200" w:firstLine="420"/>
        <w:jc w:val="center"/>
        <w:rPr>
          <w:rFonts w:ascii="Times New Roman" w:hAnsi="Times New Roman"/>
          <w:position w:val="-2"/>
          <w:sz w:val="21"/>
          <w:szCs w:val="18"/>
          <w:lang w:eastAsia="zh-CN"/>
        </w:rPr>
      </w:pPr>
    </w:p>
    <w:p w14:paraId="0BBBBC4B" w14:textId="77777777" w:rsidR="007752E6" w:rsidRDefault="007752E6" w:rsidP="007752E6">
      <w:pPr>
        <w:spacing w:after="0" w:line="267" w:lineRule="exact"/>
        <w:ind w:left="126" w:right="65" w:firstLineChars="200" w:firstLine="420"/>
        <w:jc w:val="center"/>
        <w:rPr>
          <w:rFonts w:ascii="Times New Roman" w:hAnsi="Times New Roman"/>
          <w:position w:val="-2"/>
          <w:sz w:val="21"/>
          <w:szCs w:val="18"/>
          <w:lang w:eastAsia="zh-CN"/>
        </w:rPr>
      </w:pPr>
    </w:p>
    <w:p w14:paraId="3C332F76" w14:textId="77777777" w:rsidR="007752E6" w:rsidRDefault="007752E6" w:rsidP="007752E6">
      <w:pPr>
        <w:spacing w:after="0" w:line="267" w:lineRule="exact"/>
        <w:ind w:left="126" w:right="65" w:firstLineChars="200" w:firstLine="420"/>
        <w:jc w:val="center"/>
        <w:rPr>
          <w:rFonts w:ascii="Times New Roman" w:hAnsi="Times New Roman"/>
          <w:position w:val="-2"/>
          <w:sz w:val="21"/>
          <w:szCs w:val="18"/>
          <w:lang w:eastAsia="zh-CN"/>
        </w:rPr>
      </w:pPr>
    </w:p>
    <w:p w14:paraId="12B08DC6" w14:textId="77777777" w:rsidR="007752E6" w:rsidRDefault="007752E6" w:rsidP="007752E6">
      <w:pPr>
        <w:spacing w:after="0" w:line="267" w:lineRule="exact"/>
        <w:ind w:left="126" w:right="65" w:firstLineChars="200" w:firstLine="420"/>
        <w:jc w:val="center"/>
        <w:rPr>
          <w:rFonts w:ascii="Times New Roman" w:hAnsi="Times New Roman"/>
          <w:sz w:val="21"/>
          <w:szCs w:val="20"/>
          <w:lang w:eastAsia="zh-CN"/>
        </w:rPr>
      </w:pPr>
      <w:r>
        <w:rPr>
          <w:rFonts w:ascii="Times New Roman" w:hAnsi="Times New Roman"/>
          <w:position w:val="-2"/>
          <w:sz w:val="21"/>
          <w:szCs w:val="18"/>
          <w:lang w:eastAsia="zh-CN"/>
        </w:rPr>
        <w:t>图</w:t>
      </w:r>
      <w:r>
        <w:rPr>
          <w:rFonts w:ascii="Times New Roman" w:hAnsi="Times New Roman"/>
          <w:w w:val="49"/>
          <w:position w:val="-2"/>
          <w:sz w:val="21"/>
          <w:szCs w:val="18"/>
          <w:lang w:eastAsia="zh-CN"/>
        </w:rPr>
        <w:t>４</w:t>
      </w:r>
      <w:r>
        <w:rPr>
          <w:rFonts w:ascii="Times New Roman" w:hAnsi="Times New Roman"/>
          <w:w w:val="49"/>
          <w:position w:val="-2"/>
          <w:sz w:val="21"/>
          <w:szCs w:val="18"/>
          <w:lang w:eastAsia="zh-CN"/>
        </w:rPr>
        <w:t xml:space="preserve">-22  </w:t>
      </w:r>
      <w:r>
        <w:rPr>
          <w:rFonts w:ascii="Times New Roman" w:hAnsi="Times New Roman"/>
          <w:spacing w:val="-1"/>
          <w:position w:val="-2"/>
          <w:sz w:val="21"/>
          <w:szCs w:val="18"/>
          <w:lang w:eastAsia="zh-CN"/>
        </w:rPr>
        <w:t>进</w:t>
      </w:r>
      <w:r>
        <w:rPr>
          <w:rFonts w:ascii="Times New Roman" w:hAnsi="Times New Roman"/>
          <w:spacing w:val="1"/>
          <w:position w:val="-2"/>
          <w:sz w:val="21"/>
          <w:szCs w:val="18"/>
          <w:lang w:eastAsia="zh-CN"/>
        </w:rPr>
        <w:t>程虚</w:t>
      </w:r>
      <w:r>
        <w:rPr>
          <w:rFonts w:ascii="Times New Roman" w:hAnsi="Times New Roman"/>
          <w:spacing w:val="-1"/>
          <w:position w:val="-2"/>
          <w:sz w:val="21"/>
          <w:szCs w:val="18"/>
          <w:lang w:eastAsia="zh-CN"/>
        </w:rPr>
        <w:t>存</w:t>
      </w:r>
      <w:r>
        <w:rPr>
          <w:rFonts w:ascii="Times New Roman" w:hAnsi="Times New Roman"/>
          <w:spacing w:val="1"/>
          <w:position w:val="-2"/>
          <w:sz w:val="21"/>
          <w:szCs w:val="18"/>
          <w:lang w:eastAsia="zh-CN"/>
        </w:rPr>
        <w:t>管</w:t>
      </w:r>
      <w:r>
        <w:rPr>
          <w:rFonts w:ascii="Times New Roman" w:hAnsi="Times New Roman"/>
          <w:spacing w:val="-1"/>
          <w:position w:val="-2"/>
          <w:sz w:val="21"/>
          <w:szCs w:val="18"/>
          <w:lang w:eastAsia="zh-CN"/>
        </w:rPr>
        <w:t>理</w:t>
      </w:r>
      <w:r>
        <w:rPr>
          <w:rFonts w:ascii="Times New Roman" w:hAnsi="Times New Roman"/>
          <w:spacing w:val="1"/>
          <w:position w:val="-2"/>
          <w:sz w:val="21"/>
          <w:szCs w:val="18"/>
          <w:lang w:eastAsia="zh-CN"/>
        </w:rPr>
        <w:t>数据</w:t>
      </w:r>
      <w:r>
        <w:rPr>
          <w:rFonts w:ascii="Times New Roman" w:hAnsi="Times New Roman"/>
          <w:spacing w:val="-1"/>
          <w:position w:val="-2"/>
          <w:sz w:val="21"/>
          <w:szCs w:val="18"/>
          <w:lang w:eastAsia="zh-CN"/>
        </w:rPr>
        <w:t>结</w:t>
      </w:r>
      <w:r>
        <w:rPr>
          <w:rFonts w:ascii="Times New Roman" w:hAnsi="Times New Roman"/>
          <w:position w:val="-2"/>
          <w:sz w:val="21"/>
          <w:szCs w:val="18"/>
          <w:lang w:eastAsia="zh-CN"/>
        </w:rPr>
        <w:t>构</w:t>
      </w:r>
    </w:p>
    <w:p w14:paraId="1A3B987C" w14:textId="77777777" w:rsidR="007752E6" w:rsidRDefault="007752E6" w:rsidP="007752E6">
      <w:pPr>
        <w:spacing w:after="0" w:line="217" w:lineRule="auto"/>
        <w:ind w:left="106" w:right="48"/>
        <w:jc w:val="both"/>
        <w:rPr>
          <w:rFonts w:ascii="Times New Roman" w:hAnsi="Times New Roman"/>
          <w:spacing w:val="10"/>
          <w:sz w:val="21"/>
          <w:szCs w:val="21"/>
          <w:lang w:eastAsia="zh-CN"/>
        </w:rPr>
      </w:pPr>
    </w:p>
    <w:p w14:paraId="7B557F52" w14:textId="77777777" w:rsidR="007752E6" w:rsidRDefault="007752E6" w:rsidP="007752E6">
      <w:pPr>
        <w:spacing w:after="0" w:line="217" w:lineRule="auto"/>
        <w:ind w:left="106" w:right="48"/>
        <w:jc w:val="both"/>
        <w:rPr>
          <w:rFonts w:ascii="Times New Roman" w:hAnsi="Times New Roman"/>
          <w:spacing w:val="10"/>
          <w:sz w:val="21"/>
          <w:szCs w:val="21"/>
          <w:lang w:eastAsia="zh-CN"/>
        </w:rPr>
      </w:pPr>
    </w:p>
    <w:p w14:paraId="1A02686C" w14:textId="77777777" w:rsidR="007752E6" w:rsidRDefault="007752E6" w:rsidP="007752E6">
      <w:pPr>
        <w:spacing w:after="0" w:line="217" w:lineRule="auto"/>
        <w:ind w:left="106" w:right="48"/>
        <w:jc w:val="both"/>
        <w:rPr>
          <w:rFonts w:ascii="Times New Roman" w:hAnsi="Times New Roman"/>
          <w:spacing w:val="10"/>
          <w:sz w:val="21"/>
          <w:szCs w:val="21"/>
          <w:lang w:eastAsia="zh-CN"/>
        </w:rPr>
      </w:pPr>
    </w:p>
    <w:p w14:paraId="696CC5FB" w14:textId="77777777" w:rsidR="007752E6" w:rsidRDefault="007752E6" w:rsidP="007752E6">
      <w:pPr>
        <w:spacing w:after="0" w:line="217" w:lineRule="auto"/>
        <w:ind w:left="106" w:right="48"/>
        <w:jc w:val="both"/>
        <w:rPr>
          <w:rFonts w:ascii="Times New Roman" w:hAnsi="Times New Roman"/>
          <w:spacing w:val="10"/>
          <w:sz w:val="21"/>
          <w:szCs w:val="21"/>
          <w:lang w:eastAsia="zh-CN"/>
        </w:rPr>
      </w:pPr>
    </w:p>
    <w:p w14:paraId="0CF42AB8" w14:textId="77777777" w:rsidR="007752E6" w:rsidRDefault="007752E6" w:rsidP="007752E6">
      <w:pPr>
        <w:spacing w:after="0" w:line="217" w:lineRule="auto"/>
        <w:ind w:left="106" w:right="48"/>
        <w:jc w:val="both"/>
        <w:rPr>
          <w:rFonts w:ascii="Times New Roman" w:hAnsi="Times New Roman"/>
          <w:spacing w:val="10"/>
          <w:sz w:val="21"/>
          <w:szCs w:val="21"/>
          <w:lang w:eastAsia="zh-CN"/>
        </w:rPr>
      </w:pPr>
    </w:p>
    <w:p w14:paraId="0E1783FA" w14:textId="77777777" w:rsidR="007752E6" w:rsidRDefault="007752E6" w:rsidP="007752E6">
      <w:pPr>
        <w:spacing w:after="0" w:line="217" w:lineRule="auto"/>
        <w:ind w:left="106" w:right="48"/>
        <w:jc w:val="both"/>
        <w:rPr>
          <w:rFonts w:ascii="Times New Roman" w:hAnsi="Times New Roman"/>
          <w:spacing w:val="10"/>
          <w:sz w:val="21"/>
          <w:szCs w:val="21"/>
          <w:lang w:eastAsia="zh-CN"/>
        </w:rPr>
      </w:pPr>
    </w:p>
    <w:p w14:paraId="372ECAF6" w14:textId="77777777" w:rsidR="007752E6" w:rsidRDefault="007752E6" w:rsidP="007752E6">
      <w:pPr>
        <w:spacing w:before="84" w:after="0" w:line="240" w:lineRule="auto"/>
        <w:ind w:right="-20"/>
        <w:rPr>
          <w:rFonts w:ascii="Times New Roman" w:hAnsi="Times New Roman"/>
          <w:spacing w:val="1"/>
          <w:w w:val="99"/>
          <w:sz w:val="24"/>
          <w:szCs w:val="24"/>
          <w:lang w:eastAsia="zh-CN"/>
        </w:rPr>
      </w:pPr>
    </w:p>
    <w:p w14:paraId="192D219A"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4.7.3  </w:t>
      </w:r>
      <w:r>
        <w:rPr>
          <w:rFonts w:ascii="Times New Roman" w:hAnsi="Times New Roman"/>
          <w:b/>
          <w:spacing w:val="-1"/>
          <w:sz w:val="24"/>
          <w:szCs w:val="24"/>
          <w:lang w:eastAsia="zh-CN"/>
        </w:rPr>
        <w:t>页表机制</w:t>
      </w:r>
    </w:p>
    <w:p w14:paraId="736EC970" w14:textId="68A97A3F" w:rsidR="007752E6" w:rsidRPr="008755B7" w:rsidRDefault="007752E6" w:rsidP="007752E6">
      <w:pPr>
        <w:spacing w:before="15"/>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lastRenderedPageBreak/>
        <w:drawing>
          <wp:inline distT="0" distB="0" distL="0" distR="0" wp14:anchorId="0C689823" wp14:editId="3E83FDB9">
            <wp:extent cx="4624070" cy="462407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4070" cy="4624070"/>
                    </a:xfrm>
                    <a:prstGeom prst="rect">
                      <a:avLst/>
                    </a:prstGeom>
                    <a:noFill/>
                    <a:ln>
                      <a:noFill/>
                    </a:ln>
                  </pic:spPr>
                </pic:pic>
              </a:graphicData>
            </a:graphic>
          </wp:inline>
        </w:drawing>
      </w:r>
    </w:p>
    <w:p w14:paraId="7C32CC3D" w14:textId="6A1349DE"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23A12912" wp14:editId="056AB7A1">
            <wp:extent cx="4610735" cy="1685925"/>
            <wp:effectExtent l="0" t="0" r="1206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10735" cy="1685925"/>
                    </a:xfrm>
                    <a:prstGeom prst="rect">
                      <a:avLst/>
                    </a:prstGeom>
                    <a:noFill/>
                    <a:ln>
                      <a:noFill/>
                    </a:ln>
                  </pic:spPr>
                </pic:pic>
              </a:graphicData>
            </a:graphic>
          </wp:inline>
        </w:drawing>
      </w:r>
    </w:p>
    <w:p w14:paraId="43D2386C" w14:textId="169BC6F5"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b/>
          <w:noProof/>
          <w:color w:val="FF0000"/>
          <w:spacing w:val="10"/>
          <w:sz w:val="24"/>
          <w:szCs w:val="18"/>
          <w:lang w:eastAsia="zh-CN"/>
        </w:rPr>
        <w:drawing>
          <wp:inline distT="0" distB="0" distL="0" distR="0" wp14:anchorId="78B14D69" wp14:editId="5AA21210">
            <wp:extent cx="4591685" cy="589915"/>
            <wp:effectExtent l="0" t="0" r="571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91685" cy="589915"/>
                    </a:xfrm>
                    <a:prstGeom prst="rect">
                      <a:avLst/>
                    </a:prstGeom>
                    <a:noFill/>
                    <a:ln>
                      <a:noFill/>
                    </a:ln>
                  </pic:spPr>
                </pic:pic>
              </a:graphicData>
            </a:graphic>
          </wp:inline>
        </w:drawing>
      </w:r>
    </w:p>
    <w:p w14:paraId="72CB4F3D"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//Linux Device Drivers 3rd Edition, page376</w:t>
      </w:r>
    </w:p>
    <w:p w14:paraId="7CABC65A"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//Linux</w:t>
      </w:r>
      <w:r w:rsidRPr="008755B7">
        <w:rPr>
          <w:rFonts w:ascii="Times New Roman" w:hAnsi="Times New Roman" w:hint="eastAsia"/>
          <w:b/>
          <w:color w:val="FF0000"/>
          <w:spacing w:val="10"/>
          <w:sz w:val="24"/>
          <w:szCs w:val="18"/>
          <w:lang w:eastAsia="zh-CN"/>
        </w:rPr>
        <w:t>系统的三级页表设计</w:t>
      </w:r>
    </w:p>
    <w:p w14:paraId="64E559D0" w14:textId="77777777" w:rsidR="007752E6" w:rsidRDefault="007752E6" w:rsidP="007752E6">
      <w:pPr>
        <w:spacing w:after="0" w:line="360" w:lineRule="auto"/>
        <w:ind w:leftChars="82" w:left="180" w:rightChars="40" w:right="88" w:firstLine="415"/>
        <w:jc w:val="both"/>
        <w:rPr>
          <w:lang w:eastAsia="zh-CN"/>
        </w:rPr>
      </w:pPr>
    </w:p>
    <w:p w14:paraId="4DB368CA" w14:textId="2514C745" w:rsidR="007752E6" w:rsidRPr="00754E76" w:rsidRDefault="007752E6" w:rsidP="007752E6">
      <w:pPr>
        <w:spacing w:after="0" w:line="360" w:lineRule="auto"/>
        <w:ind w:leftChars="82" w:left="180" w:rightChars="40" w:right="88" w:firstLine="415"/>
        <w:jc w:val="both"/>
        <w:rPr>
          <w:rFonts w:ascii="Times New Roman" w:hAnsi="Times New Roman"/>
          <w:b/>
          <w:color w:val="FF0000"/>
          <w:spacing w:val="10"/>
          <w:sz w:val="21"/>
          <w:szCs w:val="21"/>
          <w:lang w:eastAsia="zh-CN"/>
        </w:rPr>
      </w:pPr>
      <w:r w:rsidRPr="00754E76">
        <w:rPr>
          <w:rFonts w:ascii="Times New Roman" w:hAnsi="Times New Roman"/>
          <w:b/>
          <w:noProof/>
          <w:color w:val="FF0000"/>
          <w:spacing w:val="10"/>
          <w:sz w:val="21"/>
          <w:szCs w:val="21"/>
          <w:lang w:eastAsia="zh-CN"/>
        </w:rPr>
        <w:lastRenderedPageBreak/>
        <w:drawing>
          <wp:inline distT="0" distB="0" distL="0" distR="0" wp14:anchorId="3A6B538D" wp14:editId="52FF3EB0">
            <wp:extent cx="4896485" cy="2101215"/>
            <wp:effectExtent l="0" t="0" r="5715" b="69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96485" cy="2101215"/>
                    </a:xfrm>
                    <a:prstGeom prst="rect">
                      <a:avLst/>
                    </a:prstGeom>
                    <a:noFill/>
                    <a:ln>
                      <a:noFill/>
                    </a:ln>
                  </pic:spPr>
                </pic:pic>
              </a:graphicData>
            </a:graphic>
          </wp:inline>
        </w:drawing>
      </w:r>
    </w:p>
    <w:p w14:paraId="76C7DA42"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w:t>
      </w:r>
      <w:r w:rsidRPr="00771BA3">
        <w:rPr>
          <w:rFonts w:ascii="Times New Roman" w:hAnsi="Times New Roman" w:hint="eastAsia"/>
          <w:b/>
          <w:color w:val="FF0000"/>
          <w:spacing w:val="10"/>
          <w:sz w:val="24"/>
          <w:szCs w:val="18"/>
          <w:lang w:eastAsia="zh-CN"/>
        </w:rPr>
        <w:t>Professional Linux Kernel Architecture</w:t>
      </w:r>
      <w:r w:rsidRPr="008755B7">
        <w:rPr>
          <w:rFonts w:ascii="Times New Roman" w:hAnsi="Times New Roman" w:hint="eastAsia"/>
          <w:b/>
          <w:color w:val="FF0000"/>
          <w:spacing w:val="10"/>
          <w:sz w:val="24"/>
          <w:szCs w:val="18"/>
          <w:lang w:eastAsia="zh-CN"/>
        </w:rPr>
        <w:t>, page 12</w:t>
      </w:r>
    </w:p>
    <w:p w14:paraId="6C0CFDC0" w14:textId="77777777" w:rsidR="007752E6" w:rsidRPr="008755B7" w:rsidRDefault="007752E6" w:rsidP="007752E6">
      <w:pPr>
        <w:spacing w:before="15"/>
        <w:ind w:leftChars="82" w:left="180"/>
        <w:jc w:val="both"/>
        <w:rPr>
          <w:rFonts w:ascii="Times New Roman" w:hAnsi="Times New Roman"/>
          <w:b/>
          <w:color w:val="FF0000"/>
          <w:spacing w:val="10"/>
          <w:sz w:val="24"/>
          <w:szCs w:val="18"/>
          <w:lang w:eastAsia="zh-CN"/>
        </w:rPr>
      </w:pPr>
      <w:r w:rsidRPr="008755B7">
        <w:rPr>
          <w:rFonts w:ascii="Times New Roman" w:hAnsi="Times New Roman" w:hint="eastAsia"/>
          <w:b/>
          <w:color w:val="FF0000"/>
          <w:spacing w:val="10"/>
          <w:sz w:val="24"/>
          <w:szCs w:val="18"/>
          <w:lang w:eastAsia="zh-CN"/>
        </w:rPr>
        <w:t>//Linux</w:t>
      </w:r>
      <w:r w:rsidRPr="008755B7">
        <w:rPr>
          <w:rFonts w:ascii="Times New Roman" w:hAnsi="Times New Roman" w:hint="eastAsia"/>
          <w:b/>
          <w:color w:val="FF0000"/>
          <w:spacing w:val="10"/>
          <w:sz w:val="24"/>
          <w:szCs w:val="18"/>
          <w:lang w:eastAsia="zh-CN"/>
        </w:rPr>
        <w:t>三级页表</w:t>
      </w:r>
    </w:p>
    <w:p w14:paraId="496F9E9E" w14:textId="77777777" w:rsidR="007752E6" w:rsidRDefault="007752E6" w:rsidP="007752E6">
      <w:pPr>
        <w:spacing w:after="0" w:line="360" w:lineRule="auto"/>
        <w:ind w:leftChars="82" w:left="180" w:rightChars="40" w:right="88" w:firstLine="415"/>
        <w:jc w:val="both"/>
        <w:rPr>
          <w:lang w:eastAsia="zh-CN"/>
        </w:rPr>
      </w:pPr>
    </w:p>
    <w:p w14:paraId="5A24F494"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w:t>
      </w:r>
      <w:r>
        <w:rPr>
          <w:rFonts w:ascii="Times New Roman" w:hAnsi="Times New Roman"/>
          <w:spacing w:val="10"/>
          <w:sz w:val="21"/>
          <w:szCs w:val="21"/>
          <w:lang w:eastAsia="zh-CN"/>
        </w:rPr>
        <w:t>Intel x86</w:t>
      </w:r>
      <w:r>
        <w:rPr>
          <w:rFonts w:ascii="Times New Roman" w:hAnsi="Times New Roman"/>
          <w:spacing w:val="10"/>
          <w:sz w:val="21"/>
          <w:szCs w:val="21"/>
          <w:lang w:eastAsia="zh-CN"/>
        </w:rPr>
        <w:t>处理器上，可区分两种地址：线性地址和物理地址。线性地址用来表达</w:t>
      </w:r>
      <w:r>
        <w:rPr>
          <w:rFonts w:ascii="Times New Roman" w:hAnsi="Times New Roman"/>
          <w:spacing w:val="10"/>
          <w:sz w:val="21"/>
          <w:szCs w:val="21"/>
          <w:lang w:eastAsia="zh-CN"/>
        </w:rPr>
        <w:t>4 GB</w:t>
      </w:r>
      <w:r>
        <w:rPr>
          <w:rFonts w:ascii="Times New Roman" w:hAnsi="Times New Roman"/>
          <w:spacing w:val="10"/>
          <w:sz w:val="21"/>
          <w:szCs w:val="21"/>
          <w:lang w:eastAsia="zh-CN"/>
        </w:rPr>
        <w:t>虚拟地址空间。后者指内存实地址，用于内存单元寻址。</w:t>
      </w:r>
      <w:r>
        <w:rPr>
          <w:rFonts w:ascii="Times New Roman" w:hAnsi="Times New Roman"/>
          <w:spacing w:val="10"/>
          <w:sz w:val="21"/>
          <w:szCs w:val="21"/>
          <w:lang w:eastAsia="zh-CN"/>
        </w:rPr>
        <w:t>Linux</w:t>
      </w:r>
      <w:r>
        <w:rPr>
          <w:rFonts w:ascii="Times New Roman" w:hAnsi="Times New Roman"/>
          <w:spacing w:val="10"/>
          <w:sz w:val="21"/>
          <w:szCs w:val="21"/>
          <w:lang w:eastAsia="zh-CN"/>
        </w:rPr>
        <w:t>系统采用分页机制实现虚存管理，每个进程都有自己独立的虚拟地址空间，进程虚拟地址空间通过进程的页目录表和页表实现与物理内存的映射。进程创建时分配一个虚拟地址空间，直到实际对物理内存进行操作时，才通过请页机制分配物理内存。虚存以页为单位，大小等同于物理页框。通常页大小定义为</w:t>
      </w:r>
      <w:r>
        <w:rPr>
          <w:rFonts w:ascii="Times New Roman" w:hAnsi="Times New Roman"/>
          <w:spacing w:val="10"/>
          <w:sz w:val="21"/>
          <w:szCs w:val="21"/>
          <w:lang w:eastAsia="zh-CN"/>
        </w:rPr>
        <w:t>4 KB</w:t>
      </w:r>
      <w:r>
        <w:rPr>
          <w:rFonts w:ascii="Times New Roman" w:hAnsi="Times New Roman"/>
          <w:spacing w:val="10"/>
          <w:sz w:val="21"/>
          <w:szCs w:val="21"/>
          <w:lang w:eastAsia="zh-CN"/>
        </w:rPr>
        <w:t>，页面可以映射到任一物理页框。进程线性地址为</w:t>
      </w:r>
      <w:r>
        <w:rPr>
          <w:rFonts w:ascii="Times New Roman" w:hAnsi="Times New Roman"/>
          <w:spacing w:val="10"/>
          <w:sz w:val="21"/>
          <w:szCs w:val="21"/>
          <w:lang w:eastAsia="zh-CN"/>
        </w:rPr>
        <w:t>32</w:t>
      </w:r>
      <w:r>
        <w:rPr>
          <w:rFonts w:ascii="Times New Roman" w:hAnsi="Times New Roman"/>
          <w:spacing w:val="10"/>
          <w:sz w:val="21"/>
          <w:szCs w:val="21"/>
          <w:lang w:eastAsia="zh-CN"/>
        </w:rPr>
        <w:t>位，转换为虚拟地址，分为以下</w:t>
      </w:r>
      <w:r>
        <w:rPr>
          <w:rFonts w:ascii="Times New Roman" w:hAnsi="Times New Roman"/>
          <w:spacing w:val="10"/>
          <w:sz w:val="21"/>
          <w:szCs w:val="21"/>
          <w:lang w:eastAsia="zh-CN"/>
        </w:rPr>
        <w:t>3</w:t>
      </w:r>
      <w:r>
        <w:rPr>
          <w:rFonts w:ascii="Times New Roman" w:hAnsi="Times New Roman"/>
          <w:spacing w:val="10"/>
          <w:sz w:val="21"/>
          <w:szCs w:val="21"/>
          <w:lang w:eastAsia="zh-CN"/>
        </w:rPr>
        <w:t>个部分：页目录表</w:t>
      </w:r>
      <w:r>
        <w:rPr>
          <w:rFonts w:ascii="Times New Roman" w:hAnsi="Times New Roman"/>
          <w:spacing w:val="10"/>
          <w:sz w:val="21"/>
          <w:szCs w:val="21"/>
          <w:lang w:eastAsia="zh-CN"/>
        </w:rPr>
        <w:t>(</w:t>
      </w:r>
      <w:r>
        <w:rPr>
          <w:rFonts w:ascii="Times New Roman" w:hAnsi="Times New Roman"/>
          <w:spacing w:val="10"/>
          <w:sz w:val="21"/>
          <w:szCs w:val="21"/>
          <w:lang w:eastAsia="zh-CN"/>
        </w:rPr>
        <w:t>高</w:t>
      </w:r>
      <w:r>
        <w:rPr>
          <w:rFonts w:ascii="Times New Roman" w:hAnsi="Times New Roman"/>
          <w:spacing w:val="10"/>
          <w:sz w:val="21"/>
          <w:szCs w:val="21"/>
          <w:lang w:eastAsia="zh-CN"/>
        </w:rPr>
        <w:t>10</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记录在页目录中的索引；页表</w:t>
      </w:r>
      <w:r>
        <w:rPr>
          <w:rFonts w:ascii="Times New Roman" w:hAnsi="Times New Roman"/>
          <w:spacing w:val="10"/>
          <w:sz w:val="21"/>
          <w:szCs w:val="21"/>
          <w:lang w:eastAsia="zh-CN"/>
        </w:rPr>
        <w:t>(</w:t>
      </w:r>
      <w:r>
        <w:rPr>
          <w:rFonts w:ascii="Times New Roman" w:hAnsi="Times New Roman"/>
          <w:spacing w:val="10"/>
          <w:sz w:val="21"/>
          <w:szCs w:val="21"/>
          <w:lang w:eastAsia="zh-CN"/>
        </w:rPr>
        <w:t>中间</w:t>
      </w:r>
      <w:r>
        <w:rPr>
          <w:rFonts w:ascii="Times New Roman" w:hAnsi="Times New Roman"/>
          <w:spacing w:val="10"/>
          <w:sz w:val="21"/>
          <w:szCs w:val="21"/>
          <w:lang w:eastAsia="zh-CN"/>
        </w:rPr>
        <w:t>10</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记录在页表中的索引；偏移量</w:t>
      </w:r>
      <w:r>
        <w:rPr>
          <w:rFonts w:ascii="Times New Roman" w:hAnsi="Times New Roman"/>
          <w:spacing w:val="10"/>
          <w:sz w:val="21"/>
          <w:szCs w:val="21"/>
          <w:lang w:eastAsia="zh-CN"/>
        </w:rPr>
        <w:t>(</w:t>
      </w:r>
      <w:r>
        <w:rPr>
          <w:rFonts w:ascii="Times New Roman" w:hAnsi="Times New Roman"/>
          <w:spacing w:val="10"/>
          <w:sz w:val="21"/>
          <w:szCs w:val="21"/>
          <w:lang w:eastAsia="zh-CN"/>
        </w:rPr>
        <w:t>低</w:t>
      </w:r>
      <w:r>
        <w:rPr>
          <w:rFonts w:ascii="Times New Roman" w:hAnsi="Times New Roman"/>
          <w:spacing w:val="10"/>
          <w:sz w:val="21"/>
          <w:szCs w:val="21"/>
          <w:lang w:eastAsia="zh-CN"/>
        </w:rPr>
        <w:t>12</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用来表示</w:t>
      </w:r>
      <w:r>
        <w:rPr>
          <w:rFonts w:ascii="Times New Roman" w:hAnsi="Times New Roman"/>
          <w:spacing w:val="10"/>
          <w:sz w:val="21"/>
          <w:szCs w:val="21"/>
          <w:lang w:eastAsia="zh-CN"/>
        </w:rPr>
        <w:t>4KB</w:t>
      </w:r>
      <w:r>
        <w:rPr>
          <w:rFonts w:ascii="Times New Roman" w:hAnsi="Times New Roman"/>
          <w:spacing w:val="10"/>
          <w:sz w:val="21"/>
          <w:szCs w:val="21"/>
          <w:lang w:eastAsia="zh-CN"/>
        </w:rPr>
        <w:t>页框中的位移。每个进程有一个页目录，每当它运行时，寄存器</w:t>
      </w:r>
      <w:r>
        <w:rPr>
          <w:rFonts w:ascii="Times New Roman" w:hAnsi="Times New Roman"/>
          <w:spacing w:val="10"/>
          <w:sz w:val="21"/>
          <w:szCs w:val="21"/>
          <w:lang w:eastAsia="zh-CN"/>
        </w:rPr>
        <w:t>CR3</w:t>
      </w:r>
      <w:r>
        <w:rPr>
          <w:rFonts w:ascii="Times New Roman" w:hAnsi="Times New Roman"/>
          <w:spacing w:val="10"/>
          <w:sz w:val="21"/>
          <w:szCs w:val="21"/>
          <w:lang w:eastAsia="zh-CN"/>
        </w:rPr>
        <w:t>指向该页目录基地址，显示从线性地址到物理地址的映射过程。页目录用一个物理页框存储，保存页表的基地址，每个数据项占</w:t>
      </w:r>
      <w:r>
        <w:rPr>
          <w:rFonts w:ascii="Times New Roman" w:hAnsi="Times New Roman"/>
          <w:spacing w:val="10"/>
          <w:sz w:val="21"/>
          <w:szCs w:val="21"/>
          <w:lang w:eastAsia="zh-CN"/>
        </w:rPr>
        <w:t>4 B</w:t>
      </w:r>
      <w:r>
        <w:rPr>
          <w:rFonts w:ascii="Times New Roman" w:hAnsi="Times New Roman"/>
          <w:spacing w:val="10"/>
          <w:sz w:val="21"/>
          <w:szCs w:val="21"/>
          <w:lang w:eastAsia="zh-CN"/>
        </w:rPr>
        <w:t>，因而，页目录有</w:t>
      </w:r>
      <w:r>
        <w:rPr>
          <w:rFonts w:ascii="Times New Roman" w:hAnsi="Times New Roman"/>
          <w:spacing w:val="10"/>
          <w:sz w:val="21"/>
          <w:szCs w:val="21"/>
          <w:lang w:eastAsia="zh-CN"/>
        </w:rPr>
        <w:t>1024</w:t>
      </w:r>
      <w:r>
        <w:rPr>
          <w:rFonts w:ascii="Times New Roman" w:hAnsi="Times New Roman"/>
          <w:spacing w:val="10"/>
          <w:sz w:val="21"/>
          <w:szCs w:val="21"/>
          <w:lang w:eastAsia="zh-CN"/>
        </w:rPr>
        <w:t>个页目录项。以页目录值为索引，在页目录中找到页表基地址。页表也用一个物理页框存储，用来保存物理页框号，每个数据项占</w:t>
      </w:r>
      <w:r>
        <w:rPr>
          <w:rFonts w:ascii="Times New Roman" w:hAnsi="Times New Roman"/>
          <w:spacing w:val="10"/>
          <w:sz w:val="21"/>
          <w:szCs w:val="21"/>
          <w:lang w:eastAsia="zh-CN"/>
        </w:rPr>
        <w:t>4 B</w:t>
      </w:r>
      <w:r>
        <w:rPr>
          <w:rFonts w:ascii="Times New Roman" w:hAnsi="Times New Roman"/>
          <w:spacing w:val="10"/>
          <w:sz w:val="21"/>
          <w:szCs w:val="21"/>
          <w:lang w:eastAsia="zh-CN"/>
        </w:rPr>
        <w:t>，因而，页表有</w:t>
      </w:r>
      <w:r>
        <w:rPr>
          <w:rFonts w:ascii="Times New Roman" w:hAnsi="Times New Roman"/>
          <w:spacing w:val="10"/>
          <w:sz w:val="21"/>
          <w:szCs w:val="21"/>
          <w:lang w:eastAsia="zh-CN"/>
        </w:rPr>
        <w:t>1024</w:t>
      </w:r>
      <w:r>
        <w:rPr>
          <w:rFonts w:ascii="Times New Roman" w:hAnsi="Times New Roman"/>
          <w:spacing w:val="10"/>
          <w:sz w:val="21"/>
          <w:szCs w:val="21"/>
          <w:lang w:eastAsia="zh-CN"/>
        </w:rPr>
        <w:t>个页表项。物理页框号拼接偏移量即得到对应物理地址。</w:t>
      </w:r>
    </w:p>
    <w:p w14:paraId="56C7C22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系统的页表项共</w:t>
      </w:r>
      <w:r>
        <w:rPr>
          <w:rFonts w:ascii="Times New Roman" w:hAnsi="Times New Roman"/>
          <w:spacing w:val="10"/>
          <w:sz w:val="21"/>
          <w:szCs w:val="21"/>
          <w:lang w:eastAsia="zh-CN"/>
        </w:rPr>
        <w:t>32</w:t>
      </w:r>
      <w:r>
        <w:rPr>
          <w:rFonts w:ascii="Times New Roman" w:hAnsi="Times New Roman"/>
          <w:spacing w:val="10"/>
          <w:sz w:val="21"/>
          <w:szCs w:val="21"/>
          <w:lang w:eastAsia="zh-CN"/>
        </w:rPr>
        <w:t>位，除</w:t>
      </w:r>
      <w:r>
        <w:rPr>
          <w:rFonts w:ascii="Times New Roman" w:hAnsi="Times New Roman"/>
          <w:spacing w:val="10"/>
          <w:sz w:val="21"/>
          <w:szCs w:val="21"/>
          <w:lang w:eastAsia="zh-CN"/>
        </w:rPr>
        <w:t>4</w:t>
      </w:r>
      <w:r>
        <w:rPr>
          <w:rFonts w:ascii="Times New Roman" w:hAnsi="Times New Roman"/>
          <w:spacing w:val="10"/>
          <w:sz w:val="21"/>
          <w:szCs w:val="21"/>
          <w:lang w:eastAsia="zh-CN"/>
        </w:rPr>
        <w:t>位备用外，其定义如下：页框基地址</w:t>
      </w:r>
      <w:r>
        <w:rPr>
          <w:rFonts w:ascii="Times New Roman" w:hAnsi="Times New Roman"/>
          <w:spacing w:val="10"/>
          <w:sz w:val="21"/>
          <w:szCs w:val="21"/>
          <w:lang w:eastAsia="zh-CN"/>
        </w:rPr>
        <w:t>(12-31</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，其余为页框使用情况和保护标志位。</w:t>
      </w:r>
      <w:r>
        <w:rPr>
          <w:rFonts w:ascii="Times New Roman" w:hAnsi="Times New Roman"/>
          <w:spacing w:val="10"/>
          <w:sz w:val="21"/>
          <w:szCs w:val="21"/>
          <w:lang w:eastAsia="zh-CN"/>
        </w:rPr>
        <w:t>Page Size(7</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w:t>
      </w:r>
      <w:r>
        <w:rPr>
          <w:rFonts w:ascii="Times New Roman" w:hAnsi="Times New Roman"/>
          <w:spacing w:val="10"/>
          <w:sz w:val="21"/>
          <w:szCs w:val="21"/>
          <w:lang w:eastAsia="zh-CN"/>
        </w:rPr>
        <w:t>2KB</w:t>
      </w:r>
      <w:r>
        <w:rPr>
          <w:rFonts w:ascii="Times New Roman" w:hAnsi="Times New Roman"/>
          <w:spacing w:val="10"/>
          <w:sz w:val="21"/>
          <w:szCs w:val="21"/>
          <w:lang w:eastAsia="zh-CN"/>
        </w:rPr>
        <w:t>页面</w:t>
      </w:r>
      <w:r>
        <w:rPr>
          <w:rFonts w:ascii="Times New Roman" w:hAnsi="Times New Roman"/>
          <w:spacing w:val="10"/>
          <w:sz w:val="21"/>
          <w:szCs w:val="21"/>
          <w:lang w:eastAsia="zh-CN"/>
        </w:rPr>
        <w:t>(</w:t>
      </w:r>
      <w:r>
        <w:rPr>
          <w:rFonts w:ascii="Times New Roman" w:hAnsi="Times New Roman"/>
          <w:spacing w:val="10"/>
          <w:sz w:val="21"/>
          <w:szCs w:val="21"/>
          <w:lang w:eastAsia="zh-CN"/>
        </w:rPr>
        <w:t>否则</w:t>
      </w:r>
      <w:r>
        <w:rPr>
          <w:rFonts w:ascii="Times New Roman" w:hAnsi="Times New Roman"/>
          <w:spacing w:val="10"/>
          <w:sz w:val="21"/>
          <w:szCs w:val="21"/>
          <w:lang w:eastAsia="zh-CN"/>
        </w:rPr>
        <w:t>4KB)</w:t>
      </w:r>
      <w:r>
        <w:rPr>
          <w:rFonts w:ascii="Times New Roman" w:hAnsi="Times New Roman"/>
          <w:spacing w:val="10"/>
          <w:sz w:val="21"/>
          <w:szCs w:val="21"/>
          <w:lang w:eastAsia="zh-CN"/>
        </w:rPr>
        <w:t>，</w:t>
      </w:r>
      <w:r>
        <w:rPr>
          <w:rFonts w:ascii="Times New Roman" w:hAnsi="Times New Roman"/>
          <w:spacing w:val="10"/>
          <w:sz w:val="21"/>
          <w:szCs w:val="21"/>
          <w:lang w:eastAsia="zh-CN"/>
        </w:rPr>
        <w:t>Dirty(6</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置位表示页面被修改过，</w:t>
      </w:r>
      <w:r>
        <w:rPr>
          <w:rFonts w:ascii="Times New Roman" w:hAnsi="Times New Roman"/>
          <w:spacing w:val="10"/>
          <w:sz w:val="21"/>
          <w:szCs w:val="21"/>
          <w:lang w:eastAsia="zh-CN"/>
        </w:rPr>
        <w:t>Access(5</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置位表示页面被访问过，</w:t>
      </w:r>
      <w:r>
        <w:rPr>
          <w:rFonts w:ascii="Times New Roman" w:hAnsi="Times New Roman"/>
          <w:spacing w:val="10"/>
          <w:sz w:val="21"/>
          <w:szCs w:val="21"/>
          <w:lang w:eastAsia="zh-CN"/>
        </w:rPr>
        <w:t>PCD(4</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置位表示关闭页面高速缓冲</w:t>
      </w:r>
      <w:r>
        <w:rPr>
          <w:rFonts w:ascii="Times New Roman" w:hAnsi="Times New Roman"/>
          <w:spacing w:val="10"/>
          <w:sz w:val="21"/>
          <w:szCs w:val="21"/>
          <w:lang w:eastAsia="zh-CN"/>
        </w:rPr>
        <w:t>(</w:t>
      </w:r>
      <w:r>
        <w:rPr>
          <w:rFonts w:ascii="Times New Roman" w:hAnsi="Times New Roman"/>
          <w:spacing w:val="10"/>
          <w:sz w:val="21"/>
          <w:szCs w:val="21"/>
          <w:lang w:eastAsia="zh-CN"/>
        </w:rPr>
        <w:t>否则可缓存</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PWT(3</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置位表示页面缓冲采用同直写缓冲和内存</w:t>
      </w:r>
      <w:r>
        <w:rPr>
          <w:rFonts w:ascii="Times New Roman" w:hAnsi="Times New Roman"/>
          <w:spacing w:val="10"/>
          <w:sz w:val="21"/>
          <w:szCs w:val="21"/>
          <w:lang w:eastAsia="zh-CN"/>
        </w:rPr>
        <w:t>(</w:t>
      </w:r>
      <w:r>
        <w:rPr>
          <w:rFonts w:ascii="Times New Roman" w:hAnsi="Times New Roman"/>
          <w:spacing w:val="10"/>
          <w:sz w:val="21"/>
          <w:szCs w:val="21"/>
          <w:lang w:eastAsia="zh-CN"/>
        </w:rPr>
        <w:t>否则仅写缓冲</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User/Kernal(2</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置位表示用户级保护</w:t>
      </w:r>
      <w:r>
        <w:rPr>
          <w:rFonts w:ascii="Times New Roman" w:hAnsi="Times New Roman"/>
          <w:spacing w:val="10"/>
          <w:sz w:val="21"/>
          <w:szCs w:val="21"/>
          <w:lang w:eastAsia="zh-CN"/>
        </w:rPr>
        <w:t>(</w:t>
      </w:r>
      <w:r>
        <w:rPr>
          <w:rFonts w:ascii="Times New Roman" w:hAnsi="Times New Roman"/>
          <w:spacing w:val="10"/>
          <w:sz w:val="21"/>
          <w:szCs w:val="21"/>
          <w:lang w:eastAsia="zh-CN"/>
        </w:rPr>
        <w:t>否</w:t>
      </w:r>
      <w:r>
        <w:rPr>
          <w:rFonts w:ascii="Times New Roman" w:hAnsi="Times New Roman"/>
          <w:spacing w:val="10"/>
          <w:sz w:val="21"/>
          <w:szCs w:val="21"/>
          <w:lang w:eastAsia="zh-CN"/>
        </w:rPr>
        <w:lastRenderedPageBreak/>
        <w:t>则内核级保护</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Read/Write(1</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置位表示页面可读可写</w:t>
      </w:r>
      <w:r>
        <w:rPr>
          <w:rFonts w:ascii="Times New Roman" w:hAnsi="Times New Roman"/>
          <w:spacing w:val="10"/>
          <w:sz w:val="21"/>
          <w:szCs w:val="21"/>
          <w:lang w:eastAsia="zh-CN"/>
        </w:rPr>
        <w:t>(</w:t>
      </w:r>
      <w:r>
        <w:rPr>
          <w:rFonts w:ascii="Times New Roman" w:hAnsi="Times New Roman"/>
          <w:spacing w:val="10"/>
          <w:sz w:val="21"/>
          <w:szCs w:val="21"/>
          <w:lang w:eastAsia="zh-CN"/>
        </w:rPr>
        <w:t>否则只读</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Present(0</w:t>
      </w:r>
      <w:r>
        <w:rPr>
          <w:rFonts w:ascii="Times New Roman" w:hAnsi="Times New Roman"/>
          <w:spacing w:val="10"/>
          <w:sz w:val="21"/>
          <w:szCs w:val="21"/>
          <w:lang w:eastAsia="zh-CN"/>
        </w:rPr>
        <w:t>位</w:t>
      </w:r>
      <w:r>
        <w:rPr>
          <w:rFonts w:ascii="Times New Roman" w:hAnsi="Times New Roman"/>
          <w:spacing w:val="10"/>
          <w:sz w:val="21"/>
          <w:szCs w:val="21"/>
          <w:lang w:eastAsia="zh-CN"/>
        </w:rPr>
        <w:t>)</w:t>
      </w:r>
      <w:r>
        <w:rPr>
          <w:rFonts w:ascii="Times New Roman" w:hAnsi="Times New Roman"/>
          <w:spacing w:val="10"/>
          <w:sz w:val="21"/>
          <w:szCs w:val="21"/>
          <w:lang w:eastAsia="zh-CN"/>
        </w:rPr>
        <w:t>置位表示页面在内存。笫</w:t>
      </w:r>
      <w:r>
        <w:rPr>
          <w:rFonts w:ascii="Times New Roman" w:hAnsi="Times New Roman"/>
          <w:spacing w:val="10"/>
          <w:sz w:val="21"/>
          <w:szCs w:val="21"/>
          <w:lang w:eastAsia="zh-CN"/>
        </w:rPr>
        <w:t>0</w:t>
      </w:r>
      <w:r>
        <w:rPr>
          <w:rFonts w:ascii="Times New Roman" w:hAnsi="Times New Roman"/>
          <w:spacing w:val="10"/>
          <w:sz w:val="21"/>
          <w:szCs w:val="21"/>
          <w:lang w:eastAsia="zh-CN"/>
        </w:rPr>
        <w:t>位是异常位，为</w:t>
      </w:r>
      <w:r>
        <w:rPr>
          <w:rFonts w:ascii="Times New Roman" w:hAnsi="Times New Roman"/>
          <w:spacing w:val="10"/>
          <w:sz w:val="21"/>
          <w:szCs w:val="21"/>
          <w:lang w:eastAsia="zh-CN"/>
        </w:rPr>
        <w:t>0</w:t>
      </w:r>
      <w:r>
        <w:rPr>
          <w:rFonts w:ascii="Times New Roman" w:hAnsi="Times New Roman"/>
          <w:spacing w:val="10"/>
          <w:sz w:val="21"/>
          <w:szCs w:val="21"/>
          <w:lang w:eastAsia="zh-CN"/>
        </w:rPr>
        <w:t>表示对应页尚不存在，当访问该线性地址对应页面时，将产生页面异常，导致页面装入并填充页表项。</w:t>
      </w:r>
    </w:p>
    <w:p w14:paraId="4870640E" w14:textId="77777777" w:rsidR="007752E6" w:rsidRDefault="007752E6" w:rsidP="007752E6">
      <w:pPr>
        <w:spacing w:before="240" w:line="360" w:lineRule="auto"/>
        <w:ind w:right="-23"/>
        <w:outlineLvl w:val="2"/>
        <w:rPr>
          <w:rFonts w:ascii="Times New Roman" w:hAnsi="Times New Roman"/>
          <w:b/>
          <w:spacing w:val="-1"/>
          <w:sz w:val="24"/>
          <w:szCs w:val="24"/>
          <w:lang w:eastAsia="zh-CN"/>
        </w:rPr>
      </w:pPr>
      <w:r>
        <w:rPr>
          <w:rFonts w:ascii="Times New Roman" w:hAnsi="Times New Roman"/>
          <w:b/>
          <w:spacing w:val="-1"/>
          <w:sz w:val="24"/>
          <w:szCs w:val="24"/>
          <w:lang w:eastAsia="zh-CN"/>
        </w:rPr>
        <w:t xml:space="preserve">4.7.4  </w:t>
      </w:r>
      <w:r>
        <w:rPr>
          <w:rFonts w:ascii="Times New Roman" w:hAnsi="Times New Roman"/>
          <w:b/>
          <w:spacing w:val="-1"/>
          <w:sz w:val="24"/>
          <w:szCs w:val="24"/>
          <w:lang w:eastAsia="zh-CN"/>
        </w:rPr>
        <w:t>缺页异常处理</w:t>
      </w:r>
    </w:p>
    <w:p w14:paraId="1ABB39AA" w14:textId="77777777" w:rsidR="007752E6" w:rsidRDefault="007752E6" w:rsidP="007752E6">
      <w:pPr>
        <w:spacing w:before="10" w:after="0" w:line="110" w:lineRule="exact"/>
        <w:rPr>
          <w:rFonts w:ascii="Times New Roman" w:hAnsi="Times New Roman"/>
          <w:sz w:val="11"/>
          <w:szCs w:val="11"/>
          <w:lang w:eastAsia="zh-CN"/>
        </w:rPr>
      </w:pPr>
    </w:p>
    <w:p w14:paraId="1B9FFAAA" w14:textId="77777777" w:rsidR="007752E6" w:rsidRDefault="007752E6" w:rsidP="007752E6">
      <w:pPr>
        <w:numPr>
          <w:ilvl w:val="0"/>
          <w:numId w:val="2"/>
        </w:numPr>
        <w:spacing w:after="0" w:line="360" w:lineRule="auto"/>
        <w:ind w:left="777" w:right="91" w:hanging="363"/>
        <w:jc w:val="both"/>
        <w:outlineLvl w:val="3"/>
        <w:rPr>
          <w:rFonts w:ascii="Times New Roman" w:hAnsi="Times New Roman"/>
          <w:spacing w:val="10"/>
          <w:sz w:val="21"/>
          <w:szCs w:val="21"/>
          <w:lang w:eastAsia="zh-CN"/>
        </w:rPr>
      </w:pPr>
      <w:r>
        <w:rPr>
          <w:rFonts w:ascii="Times New Roman" w:hAnsi="Times New Roman"/>
          <w:spacing w:val="10"/>
          <w:sz w:val="21"/>
          <w:szCs w:val="21"/>
          <w:lang w:eastAsia="zh-CN"/>
        </w:rPr>
        <w:t>缺页异常处理过程</w:t>
      </w:r>
    </w:p>
    <w:p w14:paraId="635FFF4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页面失效在</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系统中被称为缺页异常，为了在内存资源有限情况下实现多进程并发执行，在可执行程序第一次被装载时，仅其中一小部分映像被装入内存，当处理器执行到一个不在内存的页面时，</w:t>
      </w:r>
      <w:r>
        <w:rPr>
          <w:rFonts w:ascii="Times New Roman" w:hAnsi="Times New Roman"/>
          <w:spacing w:val="10"/>
          <w:sz w:val="21"/>
          <w:szCs w:val="21"/>
          <w:lang w:eastAsia="zh-CN"/>
        </w:rPr>
        <w:t>CPU</w:t>
      </w:r>
      <w:r>
        <w:rPr>
          <w:rFonts w:ascii="Times New Roman" w:hAnsi="Times New Roman"/>
          <w:spacing w:val="10"/>
          <w:sz w:val="21"/>
          <w:szCs w:val="21"/>
          <w:lang w:eastAsia="zh-CN"/>
        </w:rPr>
        <w:t>控制单元就会引发一次缺页异常。处理器自动终止当前程序的执行，转去执行缺页异常处理程序，它将需要执行的页面调入内存后，再恢复被中止的程序执行。</w:t>
      </w:r>
      <w:r>
        <w:rPr>
          <w:rFonts w:ascii="Times New Roman" w:hAnsi="Times New Roman"/>
          <w:spacing w:val="10"/>
          <w:sz w:val="21"/>
          <w:szCs w:val="21"/>
          <w:lang w:eastAsia="zh-CN"/>
        </w:rPr>
        <w:t>Linux</w:t>
      </w:r>
      <w:r>
        <w:rPr>
          <w:rFonts w:ascii="Times New Roman" w:hAnsi="Times New Roman"/>
          <w:spacing w:val="10"/>
          <w:sz w:val="21"/>
          <w:szCs w:val="21"/>
          <w:lang w:eastAsia="zh-CN"/>
        </w:rPr>
        <w:t>系统缺页异常处理程序</w:t>
      </w:r>
      <w:r>
        <w:rPr>
          <w:rFonts w:ascii="Times New Roman" w:hAnsi="Times New Roman"/>
          <w:spacing w:val="10"/>
          <w:sz w:val="21"/>
          <w:szCs w:val="21"/>
          <w:lang w:eastAsia="zh-CN"/>
        </w:rPr>
        <w:t xml:space="preserve"> do_page_fault()</w:t>
      </w:r>
      <w:r>
        <w:rPr>
          <w:rFonts w:ascii="Times New Roman" w:hAnsi="Times New Roman"/>
          <w:spacing w:val="10"/>
          <w:sz w:val="21"/>
          <w:szCs w:val="21"/>
          <w:lang w:eastAsia="zh-CN"/>
        </w:rPr>
        <w:t>能够区分两种情况：如果编程错误而引起的对保护页面非法访问的异常，这时应根据</w:t>
      </w:r>
      <w:r>
        <w:rPr>
          <w:rFonts w:ascii="Times New Roman" w:hAnsi="Times New Roman"/>
          <w:spacing w:val="10"/>
          <w:sz w:val="21"/>
          <w:szCs w:val="21"/>
          <w:lang w:eastAsia="zh-CN"/>
        </w:rPr>
        <w:t xml:space="preserve"> vma</w:t>
      </w:r>
      <w:r>
        <w:rPr>
          <w:rFonts w:ascii="Times New Roman" w:hAnsi="Times New Roman"/>
          <w:spacing w:val="10"/>
          <w:sz w:val="21"/>
          <w:szCs w:val="21"/>
          <w:lang w:eastAsia="zh-CN"/>
        </w:rPr>
        <w:t>结构中的</w:t>
      </w:r>
      <w:r>
        <w:rPr>
          <w:rFonts w:ascii="Times New Roman" w:hAnsi="Times New Roman"/>
          <w:spacing w:val="10"/>
          <w:sz w:val="21"/>
          <w:szCs w:val="21"/>
          <w:lang w:eastAsia="zh-CN"/>
        </w:rPr>
        <w:t>vm_flags</w:t>
      </w:r>
      <w:r>
        <w:rPr>
          <w:rFonts w:ascii="Times New Roman" w:hAnsi="Times New Roman"/>
          <w:spacing w:val="10"/>
          <w:sz w:val="21"/>
          <w:szCs w:val="21"/>
          <w:lang w:eastAsia="zh-CN"/>
        </w:rPr>
        <w:t>域来区别情况，分门别类地进行处理；如果进程在执行时，处理器访问到一个有效虚地址，但该地址对应页面尚未调入内存，这时产生缺页异常，并把缺页的虚地址保存在控制寄存器</w:t>
      </w:r>
      <w:r>
        <w:rPr>
          <w:rFonts w:ascii="Times New Roman" w:hAnsi="Times New Roman"/>
          <w:spacing w:val="10"/>
          <w:sz w:val="21"/>
          <w:szCs w:val="21"/>
          <w:lang w:eastAsia="zh-CN"/>
        </w:rPr>
        <w:t>CR2</w:t>
      </w:r>
      <w:r>
        <w:rPr>
          <w:rFonts w:ascii="Times New Roman" w:hAnsi="Times New Roman"/>
          <w:spacing w:val="10"/>
          <w:sz w:val="21"/>
          <w:szCs w:val="21"/>
          <w:lang w:eastAsia="zh-CN"/>
        </w:rPr>
        <w:t>中，连同缺页时访问虚存的模式一并传给缺页异常处理程序</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，它读取引起缺页的虚拟地址，进行以下步骤处理。</w:t>
      </w:r>
    </w:p>
    <w:p w14:paraId="74D25256"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1</w:t>
      </w:r>
      <w:r>
        <w:rPr>
          <w:rFonts w:ascii="Times New Roman" w:hAnsi="Times New Roman"/>
          <w:spacing w:val="10"/>
          <w:sz w:val="21"/>
          <w:szCs w:val="21"/>
          <w:lang w:eastAsia="zh-CN"/>
        </w:rPr>
        <w:t>）检查异常发生时处理器是否正在处理中断，或正在执行内核线程，如是则表示内核发生错误，进行出错处理。</w:t>
      </w:r>
    </w:p>
    <w:p w14:paraId="43ADA8E0"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2</w:t>
      </w:r>
      <w:r>
        <w:rPr>
          <w:rFonts w:ascii="Times New Roman" w:hAnsi="Times New Roman"/>
          <w:spacing w:val="10"/>
          <w:sz w:val="21"/>
          <w:szCs w:val="21"/>
          <w:lang w:eastAsia="zh-CN"/>
        </w:rPr>
        <w:t>）调用</w:t>
      </w:r>
      <w:r>
        <w:rPr>
          <w:rFonts w:ascii="Times New Roman" w:hAnsi="Times New Roman"/>
          <w:spacing w:val="10"/>
          <w:sz w:val="21"/>
          <w:szCs w:val="21"/>
          <w:lang w:eastAsia="zh-CN"/>
        </w:rPr>
        <w:t xml:space="preserve"> find_vma </w:t>
      </w:r>
      <w:r>
        <w:rPr>
          <w:rFonts w:ascii="Times New Roman" w:hAnsi="Times New Roman"/>
          <w:spacing w:val="10"/>
          <w:sz w:val="21"/>
          <w:szCs w:val="21"/>
          <w:lang w:eastAsia="zh-CN"/>
        </w:rPr>
        <w:t>找到发生缺页异常的虚地址所在的</w:t>
      </w:r>
      <w:r>
        <w:rPr>
          <w:rFonts w:ascii="Times New Roman" w:hAnsi="Times New Roman"/>
          <w:spacing w:val="10"/>
          <w:sz w:val="21"/>
          <w:szCs w:val="21"/>
          <w:lang w:eastAsia="zh-CN"/>
        </w:rPr>
        <w:t>vm_area_struct</w:t>
      </w:r>
      <w:r>
        <w:rPr>
          <w:rFonts w:ascii="Times New Roman" w:hAnsi="Times New Roman"/>
          <w:spacing w:val="10"/>
          <w:sz w:val="21"/>
          <w:szCs w:val="21"/>
          <w:lang w:eastAsia="zh-CN"/>
        </w:rPr>
        <w:t>，以确定此错误的虚地址是否包含在进程虚地址空间中，或在堆栈的合理扩展区中</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。如为非法虚地址或非法类型，内核发出信号终止进程。</w:t>
      </w:r>
    </w:p>
    <w:p w14:paraId="7834681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3</w:t>
      </w:r>
      <w:r>
        <w:rPr>
          <w:rFonts w:ascii="Times New Roman" w:hAnsi="Times New Roman"/>
          <w:spacing w:val="10"/>
          <w:sz w:val="21"/>
          <w:szCs w:val="21"/>
          <w:lang w:eastAsia="zh-CN"/>
        </w:rPr>
        <w:t>）若错误由写访问引起，则检查此</w:t>
      </w:r>
      <w:r>
        <w:rPr>
          <w:rFonts w:ascii="Times New Roman" w:hAnsi="Times New Roman"/>
          <w:spacing w:val="10"/>
          <w:sz w:val="21"/>
          <w:szCs w:val="21"/>
          <w:lang w:eastAsia="zh-CN"/>
        </w:rPr>
        <w:t>vma</w:t>
      </w:r>
      <w:r>
        <w:rPr>
          <w:rFonts w:ascii="Times New Roman" w:hAnsi="Times New Roman"/>
          <w:spacing w:val="10"/>
          <w:sz w:val="21"/>
          <w:szCs w:val="21"/>
          <w:lang w:eastAsia="zh-CN"/>
        </w:rPr>
        <w:t>是否可写。若禁写，需发信号终止进程，否则可采用</w:t>
      </w:r>
      <w:r>
        <w:rPr>
          <w:rFonts w:ascii="Times New Roman" w:hAnsi="Times New Roman"/>
          <w:spacing w:val="10"/>
          <w:sz w:val="21"/>
          <w:szCs w:val="21"/>
          <w:lang w:eastAsia="zh-CN"/>
        </w:rPr>
        <w:t>“</w:t>
      </w:r>
      <w:r>
        <w:rPr>
          <w:rFonts w:ascii="Times New Roman" w:hAnsi="Times New Roman"/>
          <w:spacing w:val="10"/>
          <w:sz w:val="21"/>
          <w:szCs w:val="21"/>
          <w:lang w:eastAsia="zh-CN"/>
        </w:rPr>
        <w:t>写时复制</w:t>
      </w:r>
      <w:r>
        <w:rPr>
          <w:rFonts w:ascii="Times New Roman" w:hAnsi="Times New Roman"/>
          <w:spacing w:val="10"/>
          <w:sz w:val="21"/>
          <w:szCs w:val="21"/>
          <w:lang w:eastAsia="zh-CN"/>
        </w:rPr>
        <w:t>”</w:t>
      </w:r>
      <w:r>
        <w:rPr>
          <w:rFonts w:ascii="Times New Roman" w:hAnsi="Times New Roman"/>
          <w:spacing w:val="10"/>
          <w:sz w:val="21"/>
          <w:szCs w:val="21"/>
          <w:lang w:eastAsia="zh-CN"/>
        </w:rPr>
        <w:t>操作，调用</w:t>
      </w:r>
      <w:r>
        <w:rPr>
          <w:rFonts w:ascii="Times New Roman" w:hAnsi="Times New Roman"/>
          <w:spacing w:val="10"/>
          <w:sz w:val="21"/>
          <w:szCs w:val="21"/>
          <w:lang w:eastAsia="zh-CN"/>
        </w:rPr>
        <w:t>do_wp_page()</w:t>
      </w:r>
      <w:r>
        <w:rPr>
          <w:rFonts w:ascii="Times New Roman" w:hAnsi="Times New Roman"/>
          <w:spacing w:val="10"/>
          <w:sz w:val="21"/>
          <w:szCs w:val="21"/>
          <w:lang w:eastAsia="zh-CN"/>
        </w:rPr>
        <w:t>，再调用</w:t>
      </w:r>
      <w:r>
        <w:rPr>
          <w:rFonts w:ascii="Times New Roman" w:hAnsi="Times New Roman"/>
          <w:spacing w:val="10"/>
          <w:sz w:val="21"/>
          <w:szCs w:val="21"/>
          <w:lang w:eastAsia="zh-CN"/>
        </w:rPr>
        <w:t>get_free_page()</w:t>
      </w:r>
      <w:r>
        <w:rPr>
          <w:rFonts w:ascii="Times New Roman" w:hAnsi="Times New Roman"/>
          <w:spacing w:val="10"/>
          <w:sz w:val="21"/>
          <w:szCs w:val="21"/>
          <w:lang w:eastAsia="zh-CN"/>
        </w:rPr>
        <w:t>分配一个新页框，再把旧页面内容拷入到新页框中。</w:t>
      </w:r>
    </w:p>
    <w:p w14:paraId="0D8B69CC" w14:textId="60AE551E" w:rsidR="007752E6" w:rsidRDefault="007752E6" w:rsidP="007752E6">
      <w:pPr>
        <w:spacing w:after="0" w:line="360" w:lineRule="auto"/>
        <w:ind w:right="88" w:firstLine="415"/>
        <w:jc w:val="both"/>
        <w:rPr>
          <w:noProof/>
        </w:rPr>
      </w:pPr>
      <w:r w:rsidRPr="00DD622C">
        <w:rPr>
          <w:noProof/>
          <w:lang w:eastAsia="zh-CN"/>
        </w:rPr>
        <w:lastRenderedPageBreak/>
        <w:drawing>
          <wp:inline distT="0" distB="0" distL="0" distR="0" wp14:anchorId="427108BC" wp14:editId="7168E88D">
            <wp:extent cx="6115685" cy="353441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685" cy="3534410"/>
                    </a:xfrm>
                    <a:prstGeom prst="rect">
                      <a:avLst/>
                    </a:prstGeom>
                    <a:noFill/>
                    <a:ln>
                      <a:noFill/>
                    </a:ln>
                  </pic:spPr>
                </pic:pic>
              </a:graphicData>
            </a:graphic>
          </wp:inline>
        </w:drawing>
      </w:r>
    </w:p>
    <w:p w14:paraId="38666664" w14:textId="77777777" w:rsidR="007752E6" w:rsidRPr="00754E76" w:rsidRDefault="007752E6" w:rsidP="007752E6">
      <w:pPr>
        <w:spacing w:after="0" w:line="360" w:lineRule="auto"/>
        <w:ind w:right="88" w:firstLine="415"/>
        <w:jc w:val="both"/>
        <w:rPr>
          <w:rFonts w:ascii="Times New Roman" w:hAnsi="Times New Roman"/>
          <w:b/>
          <w:color w:val="FF0000"/>
          <w:spacing w:val="10"/>
          <w:sz w:val="21"/>
          <w:szCs w:val="21"/>
          <w:lang w:eastAsia="zh-CN"/>
        </w:rPr>
      </w:pPr>
      <w:r w:rsidRPr="00754E76">
        <w:rPr>
          <w:rFonts w:ascii="Times New Roman" w:hAnsi="Times New Roman" w:hint="eastAsia"/>
          <w:b/>
          <w:color w:val="FF0000"/>
          <w:spacing w:val="10"/>
          <w:sz w:val="21"/>
          <w:szCs w:val="21"/>
          <w:lang w:eastAsia="zh-CN"/>
        </w:rPr>
        <w:t>/</w:t>
      </w:r>
      <w:r w:rsidRPr="00754E76">
        <w:rPr>
          <w:rFonts w:ascii="Times New Roman" w:hAnsi="Times New Roman"/>
          <w:b/>
          <w:color w:val="FF0000"/>
          <w:spacing w:val="10"/>
          <w:sz w:val="21"/>
          <w:szCs w:val="21"/>
          <w:lang w:eastAsia="zh-CN"/>
        </w:rPr>
        <w:t>/</w:t>
      </w:r>
      <w:r w:rsidRPr="00754E76">
        <w:rPr>
          <w:b/>
          <w:color w:val="FF0000"/>
        </w:rPr>
        <w:t xml:space="preserve"> </w:t>
      </w:r>
      <w:r w:rsidRPr="00754E76">
        <w:rPr>
          <w:rFonts w:ascii="Times New Roman" w:hAnsi="Times New Roman"/>
          <w:b/>
          <w:color w:val="FF0000"/>
          <w:spacing w:val="10"/>
          <w:sz w:val="21"/>
          <w:szCs w:val="21"/>
          <w:lang w:eastAsia="zh-CN"/>
        </w:rPr>
        <w:t>Operating System Concept (9th Edition) page 409</w:t>
      </w:r>
    </w:p>
    <w:p w14:paraId="4B72D568" w14:textId="77777777" w:rsidR="007752E6" w:rsidRPr="00754E76" w:rsidRDefault="007752E6" w:rsidP="007752E6">
      <w:pPr>
        <w:spacing w:after="0" w:line="360" w:lineRule="auto"/>
        <w:ind w:right="88" w:firstLine="415"/>
        <w:jc w:val="both"/>
        <w:rPr>
          <w:rFonts w:ascii="Times New Roman" w:hAnsi="Times New Roman"/>
          <w:b/>
          <w:color w:val="FF0000"/>
          <w:spacing w:val="10"/>
          <w:sz w:val="21"/>
          <w:szCs w:val="21"/>
          <w:lang w:eastAsia="zh-CN"/>
        </w:rPr>
      </w:pPr>
      <w:r w:rsidRPr="00754E76">
        <w:rPr>
          <w:rFonts w:ascii="Times New Roman" w:hAnsi="Times New Roman" w:hint="eastAsia"/>
          <w:b/>
          <w:color w:val="FF0000"/>
          <w:spacing w:val="10"/>
          <w:sz w:val="21"/>
          <w:szCs w:val="21"/>
          <w:lang w:eastAsia="zh-CN"/>
        </w:rPr>
        <w:t>/</w:t>
      </w:r>
      <w:r w:rsidRPr="00754E76">
        <w:rPr>
          <w:rFonts w:ascii="Times New Roman" w:hAnsi="Times New Roman"/>
          <w:b/>
          <w:color w:val="FF0000"/>
          <w:spacing w:val="10"/>
          <w:sz w:val="21"/>
          <w:szCs w:val="21"/>
          <w:lang w:eastAsia="zh-CN"/>
        </w:rPr>
        <w:t xml:space="preserve">/copy on write </w:t>
      </w:r>
      <w:r w:rsidRPr="00754E76">
        <w:rPr>
          <w:rFonts w:ascii="Times New Roman" w:hAnsi="Times New Roman" w:hint="eastAsia"/>
          <w:b/>
          <w:color w:val="FF0000"/>
          <w:spacing w:val="10"/>
          <w:sz w:val="21"/>
          <w:szCs w:val="21"/>
          <w:lang w:eastAsia="zh-CN"/>
        </w:rPr>
        <w:t>操作在介绍分布式内存的时候也有所提及，是否需要介绍</w:t>
      </w:r>
    </w:p>
    <w:p w14:paraId="0F71D0C6"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4</w:t>
      </w:r>
      <w:r>
        <w:rPr>
          <w:rFonts w:ascii="Times New Roman" w:hAnsi="Times New Roman"/>
          <w:spacing w:val="10"/>
          <w:sz w:val="21"/>
          <w:szCs w:val="21"/>
          <w:lang w:eastAsia="zh-CN"/>
        </w:rPr>
        <w:t>）若异常是由读或执行访问所引起的</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，则检查此页面是否已经在内存中</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，若不在内存中且虚地址区的访问权限与引起异常的访问类型相匹配，则执行调用</w:t>
      </w:r>
      <w:r>
        <w:rPr>
          <w:rFonts w:ascii="Times New Roman" w:hAnsi="Times New Roman"/>
          <w:spacing w:val="10"/>
          <w:sz w:val="21"/>
          <w:szCs w:val="21"/>
          <w:lang w:eastAsia="zh-CN"/>
        </w:rPr>
        <w:t>handl_mm_fault()</w:t>
      </w:r>
      <w:r>
        <w:rPr>
          <w:rFonts w:ascii="Times New Roman" w:hAnsi="Times New Roman"/>
          <w:spacing w:val="10"/>
          <w:sz w:val="21"/>
          <w:szCs w:val="21"/>
          <w:lang w:eastAsia="zh-CN"/>
        </w:rPr>
        <w:t>，再调用</w:t>
      </w:r>
      <w:r>
        <w:rPr>
          <w:rFonts w:ascii="Times New Roman" w:hAnsi="Times New Roman"/>
          <w:spacing w:val="10"/>
          <w:sz w:val="21"/>
          <w:szCs w:val="21"/>
          <w:lang w:eastAsia="zh-CN"/>
        </w:rPr>
        <w:t>do_no_page()</w:t>
      </w:r>
      <w:r>
        <w:rPr>
          <w:rFonts w:ascii="Times New Roman" w:hAnsi="Times New Roman"/>
          <w:spacing w:val="10"/>
          <w:sz w:val="21"/>
          <w:szCs w:val="21"/>
          <w:lang w:eastAsia="zh-CN"/>
        </w:rPr>
        <w:t>分配一个页框并初始化，再</w:t>
      </w:r>
      <w:r>
        <w:rPr>
          <w:rFonts w:ascii="Times New Roman" w:hAnsi="Times New Roman"/>
          <w:spacing w:val="10"/>
          <w:sz w:val="21"/>
          <w:szCs w:val="21"/>
          <w:lang w:eastAsia="zh-CN"/>
        </w:rPr>
        <w:t>“</w:t>
      </w:r>
      <w:r>
        <w:rPr>
          <w:rFonts w:ascii="Times New Roman" w:hAnsi="Times New Roman"/>
          <w:spacing w:val="10"/>
          <w:sz w:val="21"/>
          <w:szCs w:val="21"/>
          <w:lang w:eastAsia="zh-CN"/>
        </w:rPr>
        <w:t>请求调页</w:t>
      </w:r>
      <w:r>
        <w:rPr>
          <w:rFonts w:ascii="Times New Roman" w:hAnsi="Times New Roman"/>
          <w:spacing w:val="10"/>
          <w:sz w:val="21"/>
          <w:szCs w:val="21"/>
          <w:lang w:eastAsia="zh-CN"/>
        </w:rPr>
        <w:t>”</w:t>
      </w:r>
      <w:r>
        <w:rPr>
          <w:rFonts w:ascii="Times New Roman" w:hAnsi="Times New Roman"/>
          <w:spacing w:val="10"/>
          <w:sz w:val="21"/>
          <w:szCs w:val="21"/>
          <w:lang w:eastAsia="zh-CN"/>
        </w:rPr>
        <w:t>处理。</w:t>
      </w:r>
    </w:p>
    <w:p w14:paraId="1C62F52D"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w:t>
      </w:r>
      <w:r>
        <w:rPr>
          <w:rFonts w:ascii="Times New Roman" w:hAnsi="Times New Roman"/>
          <w:spacing w:val="10"/>
          <w:sz w:val="21"/>
          <w:szCs w:val="21"/>
          <w:lang w:eastAsia="zh-CN"/>
        </w:rPr>
        <w:t>5</w:t>
      </w:r>
      <w:r>
        <w:rPr>
          <w:rFonts w:ascii="Times New Roman" w:hAnsi="Times New Roman"/>
          <w:spacing w:val="10"/>
          <w:sz w:val="21"/>
          <w:szCs w:val="21"/>
          <w:lang w:eastAsia="zh-CN"/>
        </w:rPr>
        <w:t>）检查进程页表项中的特征位，区分缺页所对应的页面是在交换空间，还是在磁盘文件映像中</w:t>
      </w:r>
      <w:r>
        <w:rPr>
          <w:rFonts w:ascii="Times New Roman" w:hAnsi="Times New Roman"/>
          <w:spacing w:val="10"/>
          <w:sz w:val="21"/>
          <w:szCs w:val="21"/>
          <w:lang w:eastAsia="zh-CN"/>
        </w:rPr>
        <w:t>?</w:t>
      </w:r>
      <w:r>
        <w:rPr>
          <w:rFonts w:ascii="Times New Roman" w:hAnsi="Times New Roman"/>
          <w:spacing w:val="10"/>
          <w:sz w:val="21"/>
          <w:szCs w:val="21"/>
          <w:lang w:eastAsia="zh-CN"/>
        </w:rPr>
        <w:t>最后</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，调用</w:t>
      </w:r>
      <w:r>
        <w:rPr>
          <w:rFonts w:ascii="Times New Roman" w:hAnsi="Times New Roman"/>
          <w:spacing w:val="10"/>
          <w:sz w:val="21"/>
          <w:szCs w:val="21"/>
          <w:lang w:eastAsia="zh-CN"/>
        </w:rPr>
        <w:t>swap_in( )</w:t>
      </w:r>
      <w:r>
        <w:rPr>
          <w:rFonts w:ascii="Times New Roman" w:hAnsi="Times New Roman"/>
          <w:spacing w:val="10"/>
          <w:sz w:val="21"/>
          <w:szCs w:val="21"/>
          <w:lang w:eastAsia="zh-CN"/>
        </w:rPr>
        <w:t>进行</w:t>
      </w:r>
      <w:r>
        <w:rPr>
          <w:rFonts w:ascii="Times New Roman" w:hAnsi="Times New Roman"/>
          <w:spacing w:val="10"/>
          <w:sz w:val="21"/>
          <w:szCs w:val="21"/>
          <w:lang w:eastAsia="zh-CN"/>
        </w:rPr>
        <w:t>“</w:t>
      </w:r>
      <w:r>
        <w:rPr>
          <w:rFonts w:ascii="Times New Roman" w:hAnsi="Times New Roman"/>
          <w:spacing w:val="10"/>
          <w:sz w:val="21"/>
          <w:szCs w:val="21"/>
          <w:lang w:eastAsia="zh-CN"/>
        </w:rPr>
        <w:t>页面调入</w:t>
      </w:r>
      <w:r>
        <w:rPr>
          <w:rFonts w:ascii="Times New Roman" w:hAnsi="Times New Roman"/>
          <w:spacing w:val="10"/>
          <w:sz w:val="21"/>
          <w:szCs w:val="21"/>
          <w:lang w:eastAsia="zh-CN"/>
        </w:rPr>
        <w:t>”</w:t>
      </w:r>
      <w:r>
        <w:rPr>
          <w:rFonts w:ascii="Times New Roman" w:hAnsi="Times New Roman"/>
          <w:spacing w:val="10"/>
          <w:sz w:val="21"/>
          <w:szCs w:val="21"/>
          <w:lang w:eastAsia="zh-CN"/>
        </w:rPr>
        <w:t>操作</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w:t>
      </w:r>
    </w:p>
    <w:p w14:paraId="1B64907F" w14:textId="77777777" w:rsidR="007752E6" w:rsidRDefault="007752E6" w:rsidP="007752E6">
      <w:pPr>
        <w:spacing w:after="0" w:line="360" w:lineRule="auto"/>
        <w:ind w:right="91" w:firstLine="414"/>
        <w:jc w:val="both"/>
        <w:outlineLvl w:val="3"/>
        <w:rPr>
          <w:rFonts w:ascii="Times New Roman" w:hAnsi="Times New Roman"/>
          <w:spacing w:val="10"/>
          <w:sz w:val="21"/>
          <w:szCs w:val="21"/>
          <w:lang w:eastAsia="zh-CN"/>
        </w:rPr>
      </w:pPr>
      <w:r>
        <w:rPr>
          <w:rFonts w:ascii="Times New Roman" w:hAnsi="Times New Roman"/>
          <w:spacing w:val="10"/>
          <w:sz w:val="21"/>
          <w:szCs w:val="21"/>
          <w:lang w:eastAsia="zh-CN"/>
        </w:rPr>
        <w:t>2. Linux</w:t>
      </w:r>
      <w:r>
        <w:rPr>
          <w:rFonts w:ascii="Times New Roman" w:hAnsi="Times New Roman"/>
          <w:spacing w:val="10"/>
          <w:sz w:val="21"/>
          <w:szCs w:val="21"/>
          <w:lang w:eastAsia="zh-CN"/>
        </w:rPr>
        <w:t>页面替换算法</w:t>
      </w:r>
    </w:p>
    <w:p w14:paraId="7C08271C"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页面替换算法是一种改进的最少使用频率策略。最早用</w:t>
      </w:r>
      <w:r>
        <w:rPr>
          <w:rFonts w:ascii="Times New Roman" w:hAnsi="Times New Roman"/>
          <w:spacing w:val="10"/>
          <w:sz w:val="21"/>
          <w:szCs w:val="21"/>
          <w:lang w:eastAsia="zh-CN"/>
        </w:rPr>
        <w:t>access</w:t>
      </w:r>
      <w:r>
        <w:rPr>
          <w:rFonts w:ascii="Times New Roman" w:hAnsi="Times New Roman"/>
          <w:spacing w:val="10"/>
          <w:sz w:val="21"/>
          <w:szCs w:val="21"/>
          <w:lang w:eastAsia="zh-CN"/>
        </w:rPr>
        <w:t>标志指示页面被访问情况，以便为页面淘汰作准备。为了精确地做好页面淘汰，页表项中设置一个</w:t>
      </w:r>
      <w:r>
        <w:rPr>
          <w:rFonts w:ascii="Times New Roman" w:hAnsi="Times New Roman"/>
          <w:spacing w:val="10"/>
          <w:sz w:val="21"/>
          <w:szCs w:val="21"/>
          <w:lang w:eastAsia="zh-CN"/>
        </w:rPr>
        <w:t>8</w:t>
      </w:r>
      <w:r>
        <w:rPr>
          <w:rFonts w:ascii="Times New Roman" w:hAnsi="Times New Roman"/>
          <w:spacing w:val="10"/>
          <w:sz w:val="21"/>
          <w:szCs w:val="21"/>
          <w:lang w:eastAsia="zh-CN"/>
        </w:rPr>
        <w:t>位的</w:t>
      </w:r>
      <w:r>
        <w:rPr>
          <w:rFonts w:ascii="Times New Roman" w:hAnsi="Times New Roman"/>
          <w:spacing w:val="10"/>
          <w:sz w:val="21"/>
          <w:szCs w:val="21"/>
          <w:lang w:eastAsia="zh-CN"/>
        </w:rPr>
        <w:t>age</w:t>
      </w:r>
      <w:r>
        <w:rPr>
          <w:rFonts w:ascii="Times New Roman" w:hAnsi="Times New Roman"/>
          <w:spacing w:val="10"/>
          <w:sz w:val="21"/>
          <w:szCs w:val="21"/>
          <w:lang w:eastAsia="zh-CN"/>
        </w:rPr>
        <w:t>变量来替代</w:t>
      </w:r>
      <w:r>
        <w:rPr>
          <w:rFonts w:ascii="Times New Roman" w:hAnsi="Times New Roman"/>
          <w:spacing w:val="10"/>
          <w:sz w:val="21"/>
          <w:szCs w:val="21"/>
          <w:lang w:eastAsia="zh-CN"/>
        </w:rPr>
        <w:t>access</w:t>
      </w:r>
      <w:r>
        <w:rPr>
          <w:rFonts w:ascii="Times New Roman" w:hAnsi="Times New Roman"/>
          <w:spacing w:val="10"/>
          <w:sz w:val="21"/>
          <w:szCs w:val="21"/>
          <w:lang w:eastAsia="zh-CN"/>
        </w:rPr>
        <w:t>，将根据内存中当前页面的年龄来决定是否将其替换。每个被调入内存的页面都有一个起始年龄，其默认值是</w:t>
      </w:r>
      <w:r>
        <w:rPr>
          <w:rFonts w:ascii="Times New Roman" w:hAnsi="Times New Roman"/>
          <w:spacing w:val="10"/>
          <w:sz w:val="21"/>
          <w:szCs w:val="21"/>
          <w:lang w:eastAsia="zh-CN"/>
        </w:rPr>
        <w:t>3</w:t>
      </w:r>
      <w:r>
        <w:rPr>
          <w:rFonts w:ascii="Times New Roman" w:hAnsi="Times New Roman"/>
          <w:spacing w:val="10"/>
          <w:sz w:val="21"/>
          <w:szCs w:val="21"/>
          <w:lang w:eastAsia="zh-CN"/>
        </w:rPr>
        <w:t>。如果页面长久没有被访问过，它会变老。系统规定，页面每次被访问时其</w:t>
      </w:r>
      <w:r>
        <w:rPr>
          <w:rFonts w:ascii="Times New Roman" w:hAnsi="Times New Roman"/>
          <w:spacing w:val="10"/>
          <w:sz w:val="21"/>
          <w:szCs w:val="21"/>
          <w:lang w:eastAsia="zh-CN"/>
        </w:rPr>
        <w:t>age</w:t>
      </w:r>
      <w:r>
        <w:rPr>
          <w:rFonts w:ascii="Times New Roman" w:hAnsi="Times New Roman"/>
          <w:spacing w:val="10"/>
          <w:sz w:val="21"/>
          <w:szCs w:val="21"/>
          <w:lang w:eastAsia="zh-CN"/>
        </w:rPr>
        <w:t>增加</w:t>
      </w:r>
      <w:r>
        <w:rPr>
          <w:rFonts w:ascii="Times New Roman" w:hAnsi="Times New Roman"/>
          <w:spacing w:val="10"/>
          <w:sz w:val="21"/>
          <w:szCs w:val="21"/>
          <w:lang w:eastAsia="zh-CN"/>
        </w:rPr>
        <w:t>3</w:t>
      </w:r>
      <w:r>
        <w:rPr>
          <w:rFonts w:ascii="Times New Roman" w:hAnsi="Times New Roman"/>
          <w:spacing w:val="10"/>
          <w:sz w:val="21"/>
          <w:szCs w:val="21"/>
          <w:lang w:eastAsia="zh-CN"/>
        </w:rPr>
        <w:t>，</w:t>
      </w:r>
      <w:r>
        <w:rPr>
          <w:rFonts w:ascii="Times New Roman" w:hAnsi="Times New Roman"/>
          <w:spacing w:val="10"/>
          <w:sz w:val="21"/>
          <w:szCs w:val="21"/>
          <w:lang w:eastAsia="zh-CN"/>
        </w:rPr>
        <w:t>kswapd</w:t>
      </w:r>
      <w:r>
        <w:rPr>
          <w:rFonts w:ascii="Times New Roman" w:hAnsi="Times New Roman"/>
          <w:spacing w:val="10"/>
          <w:sz w:val="21"/>
          <w:szCs w:val="21"/>
          <w:lang w:eastAsia="zh-CN"/>
        </w:rPr>
        <w:t>内核线程周期性地扫描全局页池</w:t>
      </w:r>
      <w:r>
        <w:rPr>
          <w:rFonts w:ascii="Times New Roman" w:hAnsi="Times New Roman"/>
          <w:spacing w:val="10"/>
          <w:sz w:val="21"/>
          <w:szCs w:val="21"/>
          <w:lang w:eastAsia="zh-CN"/>
        </w:rPr>
        <w:t xml:space="preserve"> </w:t>
      </w:r>
      <w:r>
        <w:rPr>
          <w:rFonts w:ascii="Times New Roman" w:hAnsi="Times New Roman"/>
          <w:spacing w:val="10"/>
          <w:sz w:val="21"/>
          <w:szCs w:val="21"/>
          <w:lang w:eastAsia="zh-CN"/>
        </w:rPr>
        <w:t>，每个页面的年龄将减</w:t>
      </w:r>
      <w:r>
        <w:rPr>
          <w:rFonts w:ascii="Times New Roman" w:hAnsi="Times New Roman"/>
          <w:spacing w:val="10"/>
          <w:sz w:val="21"/>
          <w:szCs w:val="21"/>
          <w:lang w:eastAsia="zh-CN"/>
        </w:rPr>
        <w:t>1</w:t>
      </w:r>
      <w:r>
        <w:rPr>
          <w:rFonts w:ascii="Times New Roman" w:hAnsi="Times New Roman"/>
          <w:spacing w:val="10"/>
          <w:sz w:val="21"/>
          <w:szCs w:val="21"/>
          <w:lang w:eastAsia="zh-CN"/>
        </w:rPr>
        <w:t>，直到</w:t>
      </w:r>
      <w:r>
        <w:rPr>
          <w:rFonts w:ascii="Times New Roman" w:hAnsi="Times New Roman"/>
          <w:spacing w:val="10"/>
          <w:sz w:val="21"/>
          <w:szCs w:val="21"/>
          <w:lang w:eastAsia="zh-CN"/>
        </w:rPr>
        <w:t>0</w:t>
      </w:r>
      <w:r>
        <w:rPr>
          <w:rFonts w:ascii="Times New Roman" w:hAnsi="Times New Roman"/>
          <w:spacing w:val="10"/>
          <w:sz w:val="21"/>
          <w:szCs w:val="21"/>
          <w:lang w:eastAsia="zh-CN"/>
        </w:rPr>
        <w:t>时为止。显然</w:t>
      </w:r>
      <w:r>
        <w:rPr>
          <w:rFonts w:ascii="Times New Roman" w:hAnsi="Times New Roman"/>
          <w:spacing w:val="10"/>
          <w:sz w:val="21"/>
          <w:szCs w:val="21"/>
          <w:lang w:eastAsia="zh-CN"/>
        </w:rPr>
        <w:t>age</w:t>
      </w:r>
      <w:r>
        <w:rPr>
          <w:rFonts w:ascii="Times New Roman" w:hAnsi="Times New Roman"/>
          <w:spacing w:val="10"/>
          <w:sz w:val="21"/>
          <w:szCs w:val="21"/>
          <w:lang w:eastAsia="zh-CN"/>
        </w:rPr>
        <w:t>的值越小，所对应的页面越老，交换进程只替换老页面，因为它是最近没有被访问过的页面。</w:t>
      </w:r>
      <w:r>
        <w:rPr>
          <w:rFonts w:ascii="Times New Roman" w:hAnsi="Times New Roman"/>
          <w:spacing w:val="10"/>
          <w:sz w:val="21"/>
          <w:szCs w:val="21"/>
          <w:lang w:eastAsia="zh-CN"/>
        </w:rPr>
        <w:t>age</w:t>
      </w:r>
      <w:r>
        <w:rPr>
          <w:rFonts w:ascii="Times New Roman" w:hAnsi="Times New Roman"/>
          <w:spacing w:val="10"/>
          <w:sz w:val="21"/>
          <w:szCs w:val="21"/>
          <w:lang w:eastAsia="zh-CN"/>
        </w:rPr>
        <w:t>值越大，此页最近被使用过的频率就越高，也就越不适合替换。如果被替换的页面已修改过，必须在释放前将其写回到交换空间。</w:t>
      </w:r>
    </w:p>
    <w:p w14:paraId="5FD1483E"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在</w:t>
      </w:r>
      <w:r>
        <w:rPr>
          <w:rFonts w:ascii="Times New Roman" w:hAnsi="Times New Roman"/>
          <w:spacing w:val="10"/>
          <w:sz w:val="21"/>
          <w:szCs w:val="21"/>
          <w:lang w:eastAsia="zh-CN"/>
        </w:rPr>
        <w:t>Linux</w:t>
      </w:r>
      <w:r>
        <w:rPr>
          <w:rFonts w:ascii="Times New Roman" w:hAnsi="Times New Roman"/>
          <w:spacing w:val="10"/>
          <w:sz w:val="21"/>
          <w:szCs w:val="21"/>
          <w:lang w:eastAsia="zh-CN"/>
        </w:rPr>
        <w:t>系统中，内核将暂时不用的内存数据或代码以页为单位从物理内存转</w:t>
      </w:r>
      <w:r>
        <w:rPr>
          <w:rFonts w:ascii="Times New Roman" w:hAnsi="Times New Roman"/>
          <w:spacing w:val="10"/>
          <w:sz w:val="21"/>
          <w:szCs w:val="21"/>
          <w:lang w:eastAsia="zh-CN"/>
        </w:rPr>
        <w:lastRenderedPageBreak/>
        <w:t>储到交换区中。当需要这些页面时，再从交换区调回内存。交换区是用预留的若干硬盘分区来保存换出的页面，这些硬盘分区称为交换设备。内核为每个交换设备建立一个</w:t>
      </w:r>
      <w:r>
        <w:rPr>
          <w:rFonts w:ascii="Times New Roman" w:hAnsi="Times New Roman"/>
          <w:spacing w:val="10"/>
          <w:sz w:val="21"/>
          <w:szCs w:val="21"/>
          <w:lang w:eastAsia="zh-CN"/>
        </w:rPr>
        <w:t>swap_info_struct</w:t>
      </w:r>
      <w:r>
        <w:rPr>
          <w:rFonts w:ascii="Times New Roman" w:hAnsi="Times New Roman"/>
          <w:spacing w:val="10"/>
          <w:sz w:val="21"/>
          <w:szCs w:val="21"/>
          <w:lang w:eastAsia="zh-CN"/>
        </w:rPr>
        <w:t>结构，并定义一个交换设备数组</w:t>
      </w:r>
      <w:r>
        <w:rPr>
          <w:rFonts w:ascii="Times New Roman" w:hAnsi="Times New Roman"/>
          <w:spacing w:val="10"/>
          <w:sz w:val="21"/>
          <w:szCs w:val="21"/>
          <w:lang w:eastAsia="zh-CN"/>
        </w:rPr>
        <w:t>swap_info[]</w:t>
      </w:r>
      <w:r>
        <w:rPr>
          <w:rFonts w:ascii="Times New Roman" w:hAnsi="Times New Roman"/>
          <w:spacing w:val="10"/>
          <w:sz w:val="21"/>
          <w:szCs w:val="21"/>
          <w:lang w:eastAsia="zh-CN"/>
        </w:rPr>
        <w:t>，结构内容有：发生交换的设备号及优先级、指向文件或文件目录设备的目录项、计数器数组指针</w:t>
      </w:r>
      <w:r>
        <w:rPr>
          <w:rFonts w:ascii="Times New Roman" w:hAnsi="Times New Roman"/>
          <w:spacing w:val="10"/>
          <w:sz w:val="21"/>
          <w:szCs w:val="21"/>
          <w:lang w:eastAsia="zh-CN"/>
        </w:rPr>
        <w:t>(</w:t>
      </w:r>
      <w:r>
        <w:rPr>
          <w:rFonts w:ascii="Times New Roman" w:hAnsi="Times New Roman"/>
          <w:spacing w:val="10"/>
          <w:sz w:val="21"/>
          <w:szCs w:val="21"/>
          <w:lang w:eastAsia="zh-CN"/>
        </w:rPr>
        <w:t>每个元素对应一个页框</w:t>
      </w:r>
      <w:r>
        <w:rPr>
          <w:rFonts w:ascii="Times New Roman" w:hAnsi="Times New Roman"/>
          <w:spacing w:val="10"/>
          <w:sz w:val="21"/>
          <w:szCs w:val="21"/>
          <w:lang w:eastAsia="zh-CN"/>
        </w:rPr>
        <w:t>)</w:t>
      </w:r>
      <w:r>
        <w:rPr>
          <w:rFonts w:ascii="Times New Roman" w:hAnsi="Times New Roman"/>
          <w:spacing w:val="10"/>
          <w:sz w:val="21"/>
          <w:szCs w:val="21"/>
          <w:lang w:eastAsia="zh-CN"/>
        </w:rPr>
        <w:t>、交换设备中首个</w:t>
      </w:r>
      <w:r>
        <w:rPr>
          <w:rFonts w:ascii="Times New Roman" w:hAnsi="Times New Roman"/>
          <w:spacing w:val="10"/>
          <w:sz w:val="21"/>
          <w:szCs w:val="21"/>
          <w:lang w:eastAsia="zh-CN"/>
        </w:rPr>
        <w:t>/</w:t>
      </w:r>
      <w:r>
        <w:rPr>
          <w:rFonts w:ascii="Times New Roman" w:hAnsi="Times New Roman"/>
          <w:spacing w:val="10"/>
          <w:sz w:val="21"/>
          <w:szCs w:val="21"/>
          <w:lang w:eastAsia="zh-CN"/>
        </w:rPr>
        <w:t>末个可用页、搜索指针、交换设备可用页面数、交换区大小、链接指针等。</w:t>
      </w:r>
    </w:p>
    <w:p w14:paraId="7ACD6217"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当系统中的物理内存空间减少时，存储管理必须释放物理页框，这个任务由内核线程</w:t>
      </w:r>
      <w:r>
        <w:rPr>
          <w:rFonts w:ascii="Times New Roman" w:hAnsi="Times New Roman"/>
          <w:spacing w:val="10"/>
          <w:sz w:val="21"/>
          <w:szCs w:val="21"/>
          <w:lang w:eastAsia="zh-CN"/>
        </w:rPr>
        <w:t>kswapd</w:t>
      </w:r>
      <w:r>
        <w:rPr>
          <w:rFonts w:ascii="Times New Roman" w:hAnsi="Times New Roman"/>
          <w:spacing w:val="10"/>
          <w:sz w:val="21"/>
          <w:szCs w:val="21"/>
          <w:lang w:eastAsia="zh-CN"/>
        </w:rPr>
        <w:t>完成，其目标是保证系统中有足够空闲页框来满足应用程序需求和系统运行效率，它被内核对换定时器周期性地调用，检查系统中的空闲页框数是否太少，用两个变量</w:t>
      </w:r>
      <w:r>
        <w:rPr>
          <w:rFonts w:ascii="Times New Roman" w:hAnsi="Times New Roman"/>
          <w:spacing w:val="10"/>
          <w:sz w:val="21"/>
          <w:szCs w:val="21"/>
          <w:lang w:eastAsia="zh-CN"/>
        </w:rPr>
        <w:t xml:space="preserve">free_pages_high </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free_pages_low</w:t>
      </w:r>
      <w:r>
        <w:rPr>
          <w:rFonts w:ascii="Times New Roman" w:hAnsi="Times New Roman"/>
          <w:spacing w:val="10"/>
          <w:sz w:val="21"/>
          <w:szCs w:val="21"/>
          <w:lang w:eastAsia="zh-CN"/>
        </w:rPr>
        <w:t>来判断是否释放页面；如果系统中的空闲页框数大于上限，</w:t>
      </w:r>
      <w:r>
        <w:rPr>
          <w:rFonts w:ascii="Times New Roman" w:hAnsi="Times New Roman"/>
          <w:spacing w:val="10"/>
          <w:sz w:val="21"/>
          <w:szCs w:val="21"/>
          <w:lang w:eastAsia="zh-CN"/>
        </w:rPr>
        <w:t>kswapd</w:t>
      </w:r>
      <w:r>
        <w:rPr>
          <w:rFonts w:ascii="Times New Roman" w:hAnsi="Times New Roman"/>
          <w:spacing w:val="10"/>
          <w:sz w:val="21"/>
          <w:szCs w:val="21"/>
          <w:lang w:eastAsia="zh-CN"/>
        </w:rPr>
        <w:t>就不做任何工作，并睡眠到下一次定时器到时为止；如果系统中的空闲页框数在上限甚至下限以下时，将通过</w:t>
      </w:r>
      <w:r>
        <w:rPr>
          <w:rFonts w:ascii="Times New Roman" w:hAnsi="Times New Roman"/>
          <w:spacing w:val="10"/>
          <w:sz w:val="21"/>
          <w:szCs w:val="21"/>
          <w:lang w:eastAsia="zh-CN"/>
        </w:rPr>
        <w:t>3</w:t>
      </w:r>
      <w:r>
        <w:rPr>
          <w:rFonts w:ascii="Times New Roman" w:hAnsi="Times New Roman"/>
          <w:spacing w:val="10"/>
          <w:sz w:val="21"/>
          <w:szCs w:val="21"/>
          <w:lang w:eastAsia="zh-CN"/>
        </w:rPr>
        <w:t>途径来减少系统中所使用的页框的数量。（</w:t>
      </w:r>
      <w:r>
        <w:rPr>
          <w:rFonts w:ascii="Times New Roman" w:hAnsi="Times New Roman"/>
          <w:spacing w:val="10"/>
          <w:sz w:val="21"/>
          <w:szCs w:val="21"/>
          <w:lang w:eastAsia="zh-CN"/>
        </w:rPr>
        <w:t>1</w:t>
      </w:r>
      <w:r>
        <w:rPr>
          <w:rFonts w:ascii="Times New Roman" w:hAnsi="Times New Roman"/>
          <w:spacing w:val="10"/>
          <w:sz w:val="21"/>
          <w:szCs w:val="21"/>
          <w:lang w:eastAsia="zh-CN"/>
        </w:rPr>
        <w:t>）换出页面缓存和数据缓存的页面。（</w:t>
      </w:r>
      <w:r>
        <w:rPr>
          <w:rFonts w:ascii="Times New Roman" w:hAnsi="Times New Roman"/>
          <w:spacing w:val="10"/>
          <w:sz w:val="21"/>
          <w:szCs w:val="21"/>
          <w:lang w:eastAsia="zh-CN"/>
        </w:rPr>
        <w:t>2</w:t>
      </w:r>
      <w:r>
        <w:rPr>
          <w:rFonts w:ascii="Times New Roman" w:hAnsi="Times New Roman"/>
          <w:spacing w:val="10"/>
          <w:sz w:val="21"/>
          <w:szCs w:val="21"/>
          <w:lang w:eastAsia="zh-CN"/>
        </w:rPr>
        <w:t>）换出</w:t>
      </w:r>
      <w:r>
        <w:rPr>
          <w:rFonts w:ascii="Times New Roman" w:hAnsi="Times New Roman"/>
          <w:spacing w:val="10"/>
          <w:sz w:val="21"/>
          <w:szCs w:val="21"/>
          <w:lang w:eastAsia="zh-CN"/>
        </w:rPr>
        <w:t>System V IPC</w:t>
      </w:r>
      <w:r>
        <w:rPr>
          <w:rFonts w:ascii="Times New Roman" w:hAnsi="Times New Roman"/>
          <w:spacing w:val="10"/>
          <w:sz w:val="21"/>
          <w:szCs w:val="21"/>
          <w:lang w:eastAsia="zh-CN"/>
        </w:rPr>
        <w:t>的共享内存页面。（</w:t>
      </w:r>
      <w:r>
        <w:rPr>
          <w:rFonts w:ascii="Times New Roman" w:hAnsi="Times New Roman"/>
          <w:spacing w:val="10"/>
          <w:sz w:val="21"/>
          <w:szCs w:val="21"/>
          <w:lang w:eastAsia="zh-CN"/>
        </w:rPr>
        <w:t>3</w:t>
      </w:r>
      <w:r>
        <w:rPr>
          <w:rFonts w:ascii="Times New Roman" w:hAnsi="Times New Roman"/>
          <w:spacing w:val="10"/>
          <w:sz w:val="21"/>
          <w:szCs w:val="21"/>
          <w:lang w:eastAsia="zh-CN"/>
        </w:rPr>
        <w:t>）换出或者丢弃进程占有的页面。如果系统中的空闲页面数低于下限，</w:t>
      </w:r>
      <w:r>
        <w:rPr>
          <w:rFonts w:ascii="Times New Roman" w:hAnsi="Times New Roman"/>
          <w:spacing w:val="10"/>
          <w:sz w:val="21"/>
          <w:szCs w:val="21"/>
          <w:lang w:eastAsia="zh-CN"/>
        </w:rPr>
        <w:t>kswapd</w:t>
      </w:r>
      <w:r>
        <w:rPr>
          <w:rFonts w:ascii="Times New Roman" w:hAnsi="Times New Roman"/>
          <w:spacing w:val="10"/>
          <w:sz w:val="21"/>
          <w:szCs w:val="21"/>
          <w:lang w:eastAsia="zh-CN"/>
        </w:rPr>
        <w:t>将在下次运行之前释放</w:t>
      </w:r>
      <w:r>
        <w:rPr>
          <w:rFonts w:ascii="Times New Roman" w:hAnsi="Times New Roman"/>
          <w:spacing w:val="10"/>
          <w:sz w:val="21"/>
          <w:szCs w:val="21"/>
          <w:lang w:eastAsia="zh-CN"/>
        </w:rPr>
        <w:t>6</w:t>
      </w:r>
      <w:r>
        <w:rPr>
          <w:rFonts w:ascii="Times New Roman" w:hAnsi="Times New Roman"/>
          <w:spacing w:val="10"/>
          <w:sz w:val="21"/>
          <w:szCs w:val="21"/>
          <w:lang w:eastAsia="zh-CN"/>
        </w:rPr>
        <w:t>个页面，否则它只释放</w:t>
      </w:r>
      <w:r>
        <w:rPr>
          <w:rFonts w:ascii="Times New Roman" w:hAnsi="Times New Roman"/>
          <w:spacing w:val="10"/>
          <w:sz w:val="21"/>
          <w:szCs w:val="21"/>
          <w:lang w:eastAsia="zh-CN"/>
        </w:rPr>
        <w:t>3</w:t>
      </w:r>
      <w:r>
        <w:rPr>
          <w:rFonts w:ascii="Times New Roman" w:hAnsi="Times New Roman"/>
          <w:spacing w:val="10"/>
          <w:sz w:val="21"/>
          <w:szCs w:val="21"/>
          <w:lang w:eastAsia="zh-CN"/>
        </w:rPr>
        <w:t>个页面。将依次使用上述途径直到系统释放足够的空闲页框，然后，</w:t>
      </w:r>
      <w:r>
        <w:rPr>
          <w:rFonts w:ascii="Times New Roman" w:hAnsi="Times New Roman"/>
          <w:spacing w:val="10"/>
          <w:sz w:val="21"/>
          <w:szCs w:val="21"/>
          <w:lang w:eastAsia="zh-CN"/>
        </w:rPr>
        <w:t>kswapd</w:t>
      </w:r>
      <w:r>
        <w:rPr>
          <w:rFonts w:ascii="Times New Roman" w:hAnsi="Times New Roman"/>
          <w:spacing w:val="10"/>
          <w:sz w:val="21"/>
          <w:szCs w:val="21"/>
          <w:lang w:eastAsia="zh-CN"/>
        </w:rPr>
        <w:t>线程再次睡眠到下次定时器到时为止。如果导致释放页面的原因是系统中的空闲页框数小于下限，则它只睡眠平时的一半时间，一旦空闲页面数大于</w:t>
      </w:r>
      <w:r>
        <w:rPr>
          <w:rFonts w:ascii="Times New Roman" w:hAnsi="Times New Roman"/>
          <w:spacing w:val="10"/>
          <w:sz w:val="21"/>
          <w:szCs w:val="21"/>
          <w:lang w:eastAsia="zh-CN"/>
        </w:rPr>
        <w:t>free_pages_low</w:t>
      </w:r>
      <w:r>
        <w:rPr>
          <w:rFonts w:ascii="Times New Roman" w:hAnsi="Times New Roman"/>
          <w:spacing w:val="10"/>
          <w:sz w:val="21"/>
          <w:szCs w:val="21"/>
          <w:lang w:eastAsia="zh-CN"/>
        </w:rPr>
        <w:t>，那么，它的睡眠时间又会延长。</w:t>
      </w:r>
      <w:r>
        <w:rPr>
          <w:rFonts w:ascii="Times New Roman" w:hAnsi="Times New Roman"/>
          <w:spacing w:val="10"/>
          <w:sz w:val="21"/>
          <w:szCs w:val="21"/>
          <w:lang w:eastAsia="zh-CN"/>
        </w:rPr>
        <w:t xml:space="preserve"> </w:t>
      </w:r>
    </w:p>
    <w:p w14:paraId="3438F7F4" w14:textId="77777777" w:rsidR="007752E6" w:rsidRDefault="007752E6" w:rsidP="007752E6">
      <w:pPr>
        <w:spacing w:after="0" w:line="360" w:lineRule="auto"/>
        <w:ind w:right="88" w:firstLine="415"/>
        <w:jc w:val="both"/>
        <w:rPr>
          <w:rFonts w:ascii="Times New Roman" w:hAnsi="Times New Roman"/>
          <w:sz w:val="20"/>
          <w:szCs w:val="20"/>
          <w:lang w:eastAsia="zh-CN"/>
        </w:rPr>
      </w:pPr>
      <w:r>
        <w:rPr>
          <w:rFonts w:ascii="Times New Roman" w:hAnsi="Times New Roman"/>
          <w:spacing w:val="10"/>
          <w:sz w:val="21"/>
          <w:szCs w:val="21"/>
          <w:lang w:eastAsia="zh-CN"/>
        </w:rPr>
        <w:t>Linux</w:t>
      </w:r>
      <w:r>
        <w:rPr>
          <w:rFonts w:ascii="Times New Roman" w:hAnsi="Times New Roman"/>
          <w:spacing w:val="10"/>
          <w:sz w:val="21"/>
          <w:szCs w:val="21"/>
          <w:lang w:eastAsia="zh-CN"/>
        </w:rPr>
        <w:t>内存管理系统中还有另一个守护进程</w:t>
      </w:r>
      <w:r>
        <w:rPr>
          <w:rFonts w:ascii="Times New Roman" w:hAnsi="Times New Roman"/>
          <w:spacing w:val="10"/>
          <w:sz w:val="21"/>
          <w:szCs w:val="21"/>
          <w:lang w:eastAsia="zh-CN"/>
        </w:rPr>
        <w:t>pdflush</w:t>
      </w:r>
      <w:r>
        <w:rPr>
          <w:rFonts w:ascii="Times New Roman" w:hAnsi="Times New Roman"/>
          <w:spacing w:val="10"/>
          <w:sz w:val="21"/>
          <w:szCs w:val="21"/>
          <w:lang w:eastAsia="zh-CN"/>
        </w:rPr>
        <w:t>，通常每隔</w:t>
      </w:r>
      <w:r>
        <w:rPr>
          <w:rFonts w:ascii="Times New Roman" w:hAnsi="Times New Roman"/>
          <w:spacing w:val="10"/>
          <w:sz w:val="21"/>
          <w:szCs w:val="21"/>
          <w:lang w:eastAsia="zh-CN"/>
        </w:rPr>
        <w:t>500 ms</w:t>
      </w:r>
      <w:r>
        <w:rPr>
          <w:rFonts w:ascii="Times New Roman" w:hAnsi="Times New Roman"/>
          <w:spacing w:val="10"/>
          <w:sz w:val="21"/>
          <w:szCs w:val="21"/>
          <w:lang w:eastAsia="zh-CN"/>
        </w:rPr>
        <w:t>，它被周期性地唤醒，完成两项任务：（</w:t>
      </w:r>
      <w:r>
        <w:rPr>
          <w:rFonts w:ascii="Times New Roman" w:hAnsi="Times New Roman"/>
          <w:spacing w:val="10"/>
          <w:sz w:val="21"/>
          <w:szCs w:val="21"/>
          <w:lang w:eastAsia="zh-CN"/>
        </w:rPr>
        <w:t>1</w:t>
      </w:r>
      <w:r>
        <w:rPr>
          <w:rFonts w:ascii="Times New Roman" w:hAnsi="Times New Roman"/>
          <w:spacing w:val="10"/>
          <w:sz w:val="21"/>
          <w:szCs w:val="21"/>
          <w:lang w:eastAsia="zh-CN"/>
        </w:rPr>
        <w:t>）把非常老的</w:t>
      </w:r>
      <w:r>
        <w:rPr>
          <w:rFonts w:ascii="Times New Roman" w:hAnsi="Times New Roman"/>
          <w:spacing w:val="10"/>
          <w:sz w:val="21"/>
          <w:szCs w:val="21"/>
          <w:lang w:eastAsia="zh-CN"/>
        </w:rPr>
        <w:t>“</w:t>
      </w:r>
      <w:r>
        <w:rPr>
          <w:rFonts w:ascii="Times New Roman" w:hAnsi="Times New Roman"/>
          <w:spacing w:val="10"/>
          <w:sz w:val="21"/>
          <w:szCs w:val="21"/>
          <w:lang w:eastAsia="zh-CN"/>
        </w:rPr>
        <w:t>脏（</w:t>
      </w:r>
      <w:r>
        <w:rPr>
          <w:rFonts w:ascii="Times New Roman" w:hAnsi="Times New Roman"/>
          <w:spacing w:val="10"/>
          <w:sz w:val="21"/>
          <w:szCs w:val="21"/>
          <w:lang w:eastAsia="zh-CN"/>
        </w:rPr>
        <w:t>dirty</w:t>
      </w:r>
      <w:r>
        <w:rPr>
          <w:rFonts w:ascii="Times New Roman" w:hAnsi="Times New Roman"/>
          <w:spacing w:val="10"/>
          <w:sz w:val="21"/>
          <w:szCs w:val="21"/>
          <w:lang w:eastAsia="zh-CN"/>
        </w:rPr>
        <w:t>）</w:t>
      </w:r>
      <w:r>
        <w:rPr>
          <w:rFonts w:ascii="Times New Roman" w:hAnsi="Times New Roman"/>
          <w:spacing w:val="10"/>
          <w:sz w:val="21"/>
          <w:szCs w:val="21"/>
          <w:lang w:eastAsia="zh-CN"/>
        </w:rPr>
        <w:t>”</w:t>
      </w:r>
      <w:r>
        <w:rPr>
          <w:rFonts w:ascii="Times New Roman" w:hAnsi="Times New Roman"/>
          <w:spacing w:val="10"/>
          <w:sz w:val="21"/>
          <w:szCs w:val="21"/>
          <w:lang w:eastAsia="zh-CN"/>
        </w:rPr>
        <w:t>页面写回到磁盘；</w:t>
      </w:r>
      <w:r>
        <w:rPr>
          <w:rFonts w:ascii="Times New Roman" w:hAnsi="Times New Roman"/>
          <w:spacing w:val="10"/>
          <w:sz w:val="21"/>
          <w:szCs w:val="21"/>
          <w:lang w:eastAsia="zh-CN"/>
        </w:rPr>
        <w:t>(2</w:t>
      </w:r>
      <w:r>
        <w:rPr>
          <w:rFonts w:ascii="Times New Roman" w:hAnsi="Times New Roman"/>
          <w:spacing w:val="10"/>
          <w:sz w:val="21"/>
          <w:szCs w:val="21"/>
          <w:lang w:eastAsia="zh-CN"/>
        </w:rPr>
        <w:t>）当可用的内存水平下降到一个阈值时，由内核唤醒，把页面缓存的</w:t>
      </w:r>
      <w:r>
        <w:rPr>
          <w:rFonts w:ascii="Times New Roman" w:hAnsi="Times New Roman"/>
          <w:spacing w:val="10"/>
          <w:sz w:val="21"/>
          <w:szCs w:val="21"/>
          <w:lang w:eastAsia="zh-CN"/>
        </w:rPr>
        <w:t>“</w:t>
      </w:r>
      <w:r>
        <w:rPr>
          <w:rFonts w:ascii="Times New Roman" w:hAnsi="Times New Roman"/>
          <w:spacing w:val="10"/>
          <w:sz w:val="21"/>
          <w:szCs w:val="21"/>
          <w:lang w:eastAsia="zh-CN"/>
        </w:rPr>
        <w:t>脏</w:t>
      </w:r>
      <w:r>
        <w:rPr>
          <w:rFonts w:ascii="Times New Roman" w:hAnsi="Times New Roman"/>
          <w:spacing w:val="10"/>
          <w:sz w:val="21"/>
          <w:szCs w:val="21"/>
          <w:lang w:eastAsia="zh-CN"/>
        </w:rPr>
        <w:t>”</w:t>
      </w:r>
      <w:r>
        <w:rPr>
          <w:rFonts w:ascii="Times New Roman" w:hAnsi="Times New Roman"/>
          <w:spacing w:val="10"/>
          <w:sz w:val="21"/>
          <w:szCs w:val="21"/>
          <w:lang w:eastAsia="zh-CN"/>
        </w:rPr>
        <w:t>页面写回到磁盘。</w:t>
      </w:r>
    </w:p>
    <w:p w14:paraId="088D1F30" w14:textId="77777777" w:rsidR="007752E6" w:rsidRDefault="007752E6" w:rsidP="007752E6">
      <w:pPr>
        <w:spacing w:after="0" w:line="360" w:lineRule="auto"/>
        <w:ind w:right="-23"/>
        <w:jc w:val="center"/>
        <w:outlineLvl w:val="1"/>
        <w:rPr>
          <w:rFonts w:ascii="Times New Roman" w:hAnsi="Times New Roman"/>
          <w:b/>
          <w:bCs/>
          <w:sz w:val="30"/>
          <w:szCs w:val="30"/>
          <w:lang w:eastAsia="zh-CN"/>
        </w:rPr>
      </w:pPr>
      <w:r>
        <w:rPr>
          <w:rFonts w:ascii="Times New Roman" w:hAnsi="Times New Roman"/>
          <w:b/>
          <w:bCs/>
          <w:sz w:val="30"/>
          <w:szCs w:val="30"/>
          <w:highlight w:val="lightGray"/>
          <w:u w:val="single" w:color="000000"/>
          <w:lang w:eastAsia="zh-CN"/>
        </w:rPr>
        <w:t>4.</w:t>
      </w:r>
      <w:r>
        <w:rPr>
          <w:rFonts w:ascii="Times New Roman" w:hAnsi="Times New Roman"/>
          <w:b/>
          <w:bCs/>
          <w:sz w:val="30"/>
          <w:szCs w:val="30"/>
          <w:u w:val="single" w:color="000000"/>
          <w:lang w:eastAsia="zh-CN"/>
        </w:rPr>
        <w:t xml:space="preserve">8  </w:t>
      </w:r>
      <w:r>
        <w:rPr>
          <w:rFonts w:ascii="Times New Roman" w:hAnsi="Times New Roman"/>
          <w:b/>
          <w:bCs/>
          <w:sz w:val="30"/>
          <w:szCs w:val="30"/>
          <w:u w:val="single" w:color="000000"/>
          <w:lang w:eastAsia="zh-CN"/>
        </w:rPr>
        <w:t>本</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章</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小</w:t>
      </w:r>
      <w:r>
        <w:rPr>
          <w:rFonts w:ascii="Times New Roman" w:hAnsi="Times New Roman"/>
          <w:b/>
          <w:bCs/>
          <w:sz w:val="30"/>
          <w:szCs w:val="30"/>
          <w:u w:val="single" w:color="000000"/>
          <w:lang w:eastAsia="zh-CN"/>
        </w:rPr>
        <w:t xml:space="preserve"> </w:t>
      </w:r>
      <w:r>
        <w:rPr>
          <w:rFonts w:ascii="Times New Roman" w:hAnsi="Times New Roman"/>
          <w:b/>
          <w:bCs/>
          <w:sz w:val="30"/>
          <w:szCs w:val="30"/>
          <w:u w:val="single" w:color="000000"/>
          <w:lang w:eastAsia="zh-CN"/>
        </w:rPr>
        <w:t>结</w:t>
      </w:r>
    </w:p>
    <w:p w14:paraId="28F23C3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操作系统存储管理的基本功能有：存储分配、地址转换、存储保护、存储共享和存储扩充。存储分配是指为选中的多道运行作业分配内存空间；地址转换是把逻辑地址空间中的程序和数据通过静态或动态地址重定位转换和映射到分配的物理地址空间中，以便程序执行；存储保护指各道程序只能访问自己的存储区域，而不能互相干扰，以免其他程序受到有意或无意的破坏；存储共享指内存中的某些程序</w:t>
      </w:r>
      <w:r>
        <w:rPr>
          <w:rFonts w:ascii="Times New Roman" w:hAnsi="Times New Roman"/>
          <w:spacing w:val="10"/>
          <w:sz w:val="21"/>
          <w:szCs w:val="21"/>
          <w:lang w:eastAsia="zh-CN"/>
        </w:rPr>
        <w:lastRenderedPageBreak/>
        <w:t>和数据可供不同的用户进程同时使用。</w:t>
      </w:r>
    </w:p>
    <w:p w14:paraId="6FFD0AA1"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存储管理的另一个重要任务是解决好存储扩充问题，使得内存中进入尽可能多的进程，使得内存利用率得以提高，使得应用程序不受可用物理内存大小的限制。操作系统支持多个用户进程在内存中同时运行，能满足多道程序设计需要的最简单的存储管理技术是分区方式，又分为固定分区和可变分区，可变分区的分配算法包括：最先适应、下次适应、最佳适应、最坏适应和快速适应等分配算法。内存空间不足时主要采用的技术有：移动、对换和覆盖技术。</w:t>
      </w:r>
    </w:p>
    <w:p w14:paraId="598DBDF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现代计算机系统都有某种虚拟存储硬设备支持，其中简单也是常用的是请求分页式虚存管理，允许把进程的页面存放到若干不相邻接的内存页框中。虚拟存储器的思路是：基于程序的局部性原理，不把一个进程的全部信息装入内存，而是仅将其中的当前使用部分先装入内存，当进程使用某部分地址空间时，保证将相应部分的程序加载到内存中。它采用自动</w:t>
      </w:r>
      <w:r>
        <w:rPr>
          <w:rFonts w:ascii="Times New Roman" w:hAnsi="Times New Roman"/>
          <w:spacing w:val="10"/>
          <w:sz w:val="21"/>
          <w:szCs w:val="21"/>
          <w:lang w:eastAsia="zh-CN"/>
        </w:rPr>
        <w:t>“</w:t>
      </w:r>
      <w:r>
        <w:rPr>
          <w:rFonts w:ascii="Times New Roman" w:hAnsi="Times New Roman"/>
          <w:spacing w:val="10"/>
          <w:sz w:val="21"/>
          <w:szCs w:val="21"/>
          <w:lang w:eastAsia="zh-CN"/>
        </w:rPr>
        <w:t>部分装入、部分对换</w:t>
      </w:r>
      <w:r>
        <w:rPr>
          <w:rFonts w:ascii="Times New Roman" w:hAnsi="Times New Roman"/>
          <w:spacing w:val="10"/>
          <w:sz w:val="21"/>
          <w:szCs w:val="21"/>
          <w:lang w:eastAsia="zh-CN"/>
        </w:rPr>
        <w:t>”</w:t>
      </w:r>
      <w:r>
        <w:rPr>
          <w:rFonts w:ascii="Times New Roman" w:hAnsi="Times New Roman"/>
          <w:spacing w:val="10"/>
          <w:sz w:val="21"/>
          <w:szCs w:val="21"/>
          <w:lang w:eastAsia="zh-CN"/>
        </w:rPr>
        <w:t>技术、内存和外存独立编址统一使用的技术，使得进程的虚拟地址空间可以远远大于系统的物理地址空间，为用户编程提供了极大方便。请求分页虚存管理的基本原理包括：页面、页框、逻辑地址、页表、地址转换等，相关概念还有：加快地址映射的快表、减少内存空间占用的多级页表等。在一个实际操作系统中，还有以下一些重要问题：页面装入策略：决定页面何时被装入内存，有请页式和预调式两种装入策略。页面清除策略：决定修改过的页面何时被回写到磁盘，有请页式和预约式两种清除策略。页面分配策略：根据进程生命周期中分配的页框数可否改变，分为固定分配和可变分配。页面替换策略：根据页面替换算法的作用范围是整个系统还是局部于进程，分为全局页面替换算法和局部页面替换算法。</w:t>
      </w:r>
    </w:p>
    <w:p w14:paraId="2DBDBA1F"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已经设计出许多页面替换算法，全局页面替换算法有：</w:t>
      </w:r>
      <w:r>
        <w:rPr>
          <w:rFonts w:ascii="Times New Roman" w:hAnsi="Times New Roman"/>
          <w:spacing w:val="10"/>
          <w:sz w:val="21"/>
          <w:szCs w:val="21"/>
          <w:lang w:eastAsia="zh-CN"/>
        </w:rPr>
        <w:t>OPT</w:t>
      </w:r>
      <w:r>
        <w:rPr>
          <w:rFonts w:ascii="Times New Roman" w:hAnsi="Times New Roman"/>
          <w:spacing w:val="10"/>
          <w:sz w:val="21"/>
          <w:szCs w:val="21"/>
          <w:lang w:eastAsia="zh-CN"/>
        </w:rPr>
        <w:t>、</w:t>
      </w:r>
      <w:r>
        <w:rPr>
          <w:rFonts w:ascii="Times New Roman" w:hAnsi="Times New Roman"/>
          <w:spacing w:val="10"/>
          <w:sz w:val="21"/>
          <w:szCs w:val="21"/>
          <w:lang w:eastAsia="zh-CN"/>
        </w:rPr>
        <w:t>FIFO</w:t>
      </w:r>
      <w:r>
        <w:rPr>
          <w:rFonts w:ascii="Times New Roman" w:hAnsi="Times New Roman"/>
          <w:spacing w:val="10"/>
          <w:sz w:val="21"/>
          <w:szCs w:val="21"/>
          <w:lang w:eastAsia="zh-CN"/>
        </w:rPr>
        <w:t>、</w:t>
      </w:r>
      <w:r>
        <w:rPr>
          <w:rFonts w:ascii="Times New Roman" w:hAnsi="Times New Roman"/>
          <w:spacing w:val="10"/>
          <w:sz w:val="21"/>
          <w:szCs w:val="21"/>
          <w:lang w:eastAsia="zh-CN"/>
        </w:rPr>
        <w:t>LRU</w:t>
      </w:r>
      <w:r>
        <w:rPr>
          <w:rFonts w:ascii="Times New Roman" w:hAnsi="Times New Roman"/>
          <w:spacing w:val="10"/>
          <w:sz w:val="21"/>
          <w:szCs w:val="21"/>
          <w:lang w:eastAsia="zh-CN"/>
        </w:rPr>
        <w:t>、</w:t>
      </w:r>
      <w:r>
        <w:rPr>
          <w:rFonts w:ascii="Times New Roman" w:hAnsi="Times New Roman"/>
          <w:spacing w:val="10"/>
          <w:sz w:val="21"/>
          <w:szCs w:val="21"/>
          <w:lang w:eastAsia="zh-CN"/>
        </w:rPr>
        <w:t>SCR</w:t>
      </w:r>
      <w:r>
        <w:rPr>
          <w:rFonts w:ascii="Times New Roman" w:hAnsi="Times New Roman"/>
          <w:spacing w:val="10"/>
          <w:sz w:val="21"/>
          <w:szCs w:val="21"/>
          <w:lang w:eastAsia="zh-CN"/>
        </w:rPr>
        <w:t>、</w:t>
      </w:r>
      <w:r>
        <w:rPr>
          <w:rFonts w:ascii="Times New Roman" w:hAnsi="Times New Roman"/>
          <w:spacing w:val="10"/>
          <w:sz w:val="21"/>
          <w:szCs w:val="21"/>
          <w:lang w:eastAsia="zh-CN"/>
        </w:rPr>
        <w:t>Clock</w:t>
      </w:r>
      <w:r>
        <w:rPr>
          <w:rFonts w:ascii="Times New Roman" w:hAnsi="Times New Roman"/>
          <w:spacing w:val="10"/>
          <w:sz w:val="21"/>
          <w:szCs w:val="21"/>
          <w:lang w:eastAsia="zh-CN"/>
        </w:rPr>
        <w:t>等。局部页面替换算法有：工作集、模拟工作集、缺页频率算法等。可通过工作集模型来指导确定进程常驻集的大小，使得进程的缺页中断率低，内存空间又能得到充分利用。</w:t>
      </w:r>
      <w:r>
        <w:rPr>
          <w:rFonts w:ascii="Times New Roman" w:hAnsi="Times New Roman"/>
          <w:spacing w:val="10"/>
          <w:sz w:val="21"/>
          <w:szCs w:val="21"/>
          <w:lang w:eastAsia="zh-CN"/>
        </w:rPr>
        <w:t>OPT</w:t>
      </w:r>
      <w:r>
        <w:rPr>
          <w:rFonts w:ascii="Times New Roman" w:hAnsi="Times New Roman"/>
          <w:spacing w:val="10"/>
          <w:sz w:val="21"/>
          <w:szCs w:val="21"/>
          <w:lang w:eastAsia="zh-CN"/>
        </w:rPr>
        <w:t>算法虽然好但并不可行，常用的算法是</w:t>
      </w:r>
      <w:r>
        <w:rPr>
          <w:rFonts w:ascii="Times New Roman" w:hAnsi="Times New Roman"/>
          <w:spacing w:val="10"/>
          <w:sz w:val="21"/>
          <w:szCs w:val="21"/>
          <w:lang w:eastAsia="zh-CN"/>
        </w:rPr>
        <w:t xml:space="preserve"> LRU</w:t>
      </w:r>
      <w:r>
        <w:rPr>
          <w:rFonts w:ascii="Times New Roman" w:hAnsi="Times New Roman"/>
          <w:spacing w:val="10"/>
          <w:sz w:val="21"/>
          <w:szCs w:val="21"/>
          <w:lang w:eastAsia="zh-CN"/>
        </w:rPr>
        <w:t>和</w:t>
      </w:r>
      <w:r>
        <w:rPr>
          <w:rFonts w:ascii="Times New Roman" w:hAnsi="Times New Roman"/>
          <w:spacing w:val="10"/>
          <w:sz w:val="21"/>
          <w:szCs w:val="21"/>
          <w:lang w:eastAsia="zh-CN"/>
        </w:rPr>
        <w:t xml:space="preserve"> Clock</w:t>
      </w:r>
      <w:r>
        <w:rPr>
          <w:rFonts w:ascii="Times New Roman" w:hAnsi="Times New Roman"/>
          <w:spacing w:val="10"/>
          <w:sz w:val="21"/>
          <w:szCs w:val="21"/>
          <w:lang w:eastAsia="zh-CN"/>
        </w:rPr>
        <w:t>算法及其变种。</w:t>
      </w:r>
    </w:p>
    <w:p w14:paraId="629A07BC"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请求分页虚存管理不能支持模块化程序设计，在分页式虚存管理的基础上实现分段式虚存管理就是段页式虚存管理。它能满足现代高级语言模块化程序设计所需的二维地址要求以及方便用户（程序员）编程和使用。请求段页式虚存管理的基本原理：（</w:t>
      </w:r>
      <w:r>
        <w:rPr>
          <w:rFonts w:ascii="Times New Roman" w:hAnsi="Times New Roman"/>
          <w:spacing w:val="10"/>
          <w:sz w:val="21"/>
          <w:szCs w:val="21"/>
          <w:lang w:eastAsia="zh-CN"/>
        </w:rPr>
        <w:t>1</w:t>
      </w:r>
      <w:r>
        <w:rPr>
          <w:rFonts w:ascii="Times New Roman" w:hAnsi="Times New Roman"/>
          <w:spacing w:val="10"/>
          <w:sz w:val="21"/>
          <w:szCs w:val="21"/>
          <w:lang w:eastAsia="zh-CN"/>
        </w:rPr>
        <w:t>）虚地址以程序的逻辑结构划分成段。（</w:t>
      </w:r>
      <w:r>
        <w:rPr>
          <w:rFonts w:ascii="Times New Roman" w:hAnsi="Times New Roman"/>
          <w:spacing w:val="10"/>
          <w:sz w:val="21"/>
          <w:szCs w:val="21"/>
          <w:lang w:eastAsia="zh-CN"/>
        </w:rPr>
        <w:t>2</w:t>
      </w:r>
      <w:r>
        <w:rPr>
          <w:rFonts w:ascii="Times New Roman" w:hAnsi="Times New Roman"/>
          <w:spacing w:val="10"/>
          <w:sz w:val="21"/>
          <w:szCs w:val="21"/>
          <w:lang w:eastAsia="zh-CN"/>
        </w:rPr>
        <w:t>）实地址划分成位置固定、大</w:t>
      </w:r>
      <w:r>
        <w:rPr>
          <w:rFonts w:ascii="Times New Roman" w:hAnsi="Times New Roman"/>
          <w:spacing w:val="10"/>
          <w:sz w:val="21"/>
          <w:szCs w:val="21"/>
          <w:lang w:eastAsia="zh-CN"/>
        </w:rPr>
        <w:lastRenderedPageBreak/>
        <w:t>小相等的页框。（</w:t>
      </w:r>
      <w:r>
        <w:rPr>
          <w:rFonts w:ascii="Times New Roman" w:hAnsi="Times New Roman"/>
          <w:spacing w:val="10"/>
          <w:sz w:val="21"/>
          <w:szCs w:val="21"/>
          <w:lang w:eastAsia="zh-CN"/>
        </w:rPr>
        <w:t>3</w:t>
      </w:r>
      <w:r>
        <w:rPr>
          <w:rFonts w:ascii="Times New Roman" w:hAnsi="Times New Roman"/>
          <w:spacing w:val="10"/>
          <w:sz w:val="21"/>
          <w:szCs w:val="21"/>
          <w:lang w:eastAsia="zh-CN"/>
        </w:rPr>
        <w:t>）将每一段线性地址空间划分成与页框大小相同的页面，于是形成段页式存储管理的特征。（</w:t>
      </w:r>
      <w:r>
        <w:rPr>
          <w:rFonts w:ascii="Times New Roman" w:hAnsi="Times New Roman"/>
          <w:spacing w:val="10"/>
          <w:sz w:val="21"/>
          <w:szCs w:val="21"/>
          <w:lang w:eastAsia="zh-CN"/>
        </w:rPr>
        <w:t>4</w:t>
      </w:r>
      <w:r>
        <w:rPr>
          <w:rFonts w:ascii="Times New Roman" w:hAnsi="Times New Roman"/>
          <w:spacing w:val="10"/>
          <w:sz w:val="21"/>
          <w:szCs w:val="21"/>
          <w:lang w:eastAsia="zh-CN"/>
        </w:rPr>
        <w:t>）逻辑地址分为</w:t>
      </w:r>
      <w:r>
        <w:rPr>
          <w:rFonts w:ascii="Times New Roman" w:hAnsi="Times New Roman"/>
          <w:spacing w:val="10"/>
          <w:sz w:val="21"/>
          <w:szCs w:val="21"/>
          <w:lang w:eastAsia="zh-CN"/>
        </w:rPr>
        <w:t>4</w:t>
      </w:r>
      <w:r>
        <w:rPr>
          <w:rFonts w:ascii="Times New Roman" w:hAnsi="Times New Roman"/>
          <w:spacing w:val="10"/>
          <w:sz w:val="21"/>
          <w:szCs w:val="21"/>
          <w:lang w:eastAsia="zh-CN"/>
        </w:rPr>
        <w:t>个部分：段号</w:t>
      </w:r>
      <w:r>
        <w:rPr>
          <w:rFonts w:ascii="Times New Roman" w:hAnsi="Times New Roman"/>
          <w:spacing w:val="10"/>
          <w:sz w:val="21"/>
          <w:szCs w:val="21"/>
          <w:lang w:eastAsia="zh-CN"/>
        </w:rPr>
        <w:t>s</w:t>
      </w:r>
      <w:r>
        <w:rPr>
          <w:rFonts w:ascii="Times New Roman" w:hAnsi="Times New Roman"/>
          <w:spacing w:val="10"/>
          <w:sz w:val="21"/>
          <w:szCs w:val="21"/>
          <w:lang w:eastAsia="zh-CN"/>
        </w:rPr>
        <w:t>、段内页号</w:t>
      </w:r>
      <w:r>
        <w:rPr>
          <w:rFonts w:ascii="Times New Roman" w:hAnsi="Times New Roman"/>
          <w:spacing w:val="10"/>
          <w:sz w:val="21"/>
          <w:szCs w:val="21"/>
          <w:lang w:eastAsia="zh-CN"/>
        </w:rPr>
        <w:t>p</w:t>
      </w:r>
      <w:r>
        <w:rPr>
          <w:rFonts w:ascii="Times New Roman" w:hAnsi="Times New Roman"/>
          <w:spacing w:val="10"/>
          <w:sz w:val="21"/>
          <w:szCs w:val="21"/>
          <w:lang w:eastAsia="zh-CN"/>
        </w:rPr>
        <w:t>、页内位移</w:t>
      </w:r>
      <w:r>
        <w:rPr>
          <w:rFonts w:ascii="Times New Roman" w:hAnsi="Times New Roman"/>
          <w:spacing w:val="10"/>
          <w:sz w:val="21"/>
          <w:szCs w:val="21"/>
          <w:lang w:eastAsia="zh-CN"/>
        </w:rPr>
        <w:t xml:space="preserve">d </w:t>
      </w:r>
      <w:r>
        <w:rPr>
          <w:rFonts w:ascii="Times New Roman" w:hAnsi="Times New Roman"/>
          <w:spacing w:val="10"/>
          <w:sz w:val="21"/>
          <w:szCs w:val="21"/>
          <w:lang w:eastAsia="zh-CN"/>
        </w:rPr>
        <w:t>。对于用户而言，段式虚拟地址应该由段号</w:t>
      </w:r>
      <w:r>
        <w:rPr>
          <w:rFonts w:ascii="Times New Roman" w:hAnsi="Times New Roman"/>
          <w:spacing w:val="10"/>
          <w:sz w:val="21"/>
          <w:szCs w:val="21"/>
          <w:lang w:eastAsia="zh-CN"/>
        </w:rPr>
        <w:t>s</w:t>
      </w:r>
      <w:r>
        <w:rPr>
          <w:rFonts w:ascii="Times New Roman" w:hAnsi="Times New Roman"/>
          <w:spacing w:val="10"/>
          <w:sz w:val="21"/>
          <w:szCs w:val="21"/>
          <w:lang w:eastAsia="zh-CN"/>
        </w:rPr>
        <w:t>和段内位移</w:t>
      </w:r>
      <w:r>
        <w:rPr>
          <w:rFonts w:ascii="Times New Roman" w:hAnsi="Times New Roman"/>
          <w:spacing w:val="10"/>
          <w:sz w:val="21"/>
          <w:szCs w:val="21"/>
          <w:lang w:eastAsia="zh-CN"/>
        </w:rPr>
        <w:t>d′</w:t>
      </w:r>
      <w:r>
        <w:rPr>
          <w:rFonts w:ascii="Times New Roman" w:hAnsi="Times New Roman"/>
          <w:spacing w:val="10"/>
          <w:sz w:val="21"/>
          <w:szCs w:val="21"/>
          <w:lang w:eastAsia="zh-CN"/>
        </w:rPr>
        <w:t>组成，操作系统内部自动进行地址变换。</w:t>
      </w:r>
    </w:p>
    <w:p w14:paraId="4A279448" w14:textId="77777777" w:rsidR="007752E6" w:rsidRDefault="007752E6" w:rsidP="007752E6">
      <w:pPr>
        <w:spacing w:after="0" w:line="360" w:lineRule="auto"/>
        <w:ind w:right="88" w:firstLine="415"/>
        <w:jc w:val="both"/>
        <w:rPr>
          <w:rFonts w:ascii="Times New Roman" w:hAnsi="Times New Roman"/>
          <w:spacing w:val="10"/>
          <w:sz w:val="21"/>
          <w:szCs w:val="21"/>
          <w:lang w:eastAsia="zh-CN"/>
        </w:rPr>
      </w:pPr>
      <w:r>
        <w:rPr>
          <w:rFonts w:ascii="Times New Roman" w:hAnsi="Times New Roman"/>
          <w:spacing w:val="10"/>
          <w:sz w:val="21"/>
          <w:szCs w:val="21"/>
          <w:lang w:eastAsia="zh-CN"/>
        </w:rPr>
        <w:t>操作系统的存储管理功能与硬件存储器的组织结构和支撑设施密切相关，操作系统设计者应根据硬件情况和用户需要，采用各种有效的存储资源分配策略和保护措施。</w:t>
      </w:r>
    </w:p>
    <w:bookmarkEnd w:id="0"/>
    <w:p w14:paraId="4673CD80" w14:textId="77777777" w:rsidR="005D5798" w:rsidRPr="000A6E29" w:rsidRDefault="005D5798" w:rsidP="009B2C82">
      <w:pPr>
        <w:spacing w:after="0" w:line="360" w:lineRule="auto"/>
        <w:ind w:right="88" w:firstLine="415"/>
        <w:jc w:val="both"/>
        <w:rPr>
          <w:rFonts w:ascii="Times New Roman" w:hAnsi="Times New Roman"/>
          <w:b/>
          <w:color w:val="538135" w:themeColor="accent6" w:themeShade="BF"/>
          <w:spacing w:val="10"/>
          <w:sz w:val="21"/>
          <w:szCs w:val="21"/>
          <w:lang w:eastAsia="zh-CN"/>
        </w:rPr>
      </w:pPr>
    </w:p>
    <w:sectPr w:rsidR="005D5798" w:rsidRPr="000A6E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imeng zhao" w:date="2018-01-12T18:39:00Z" w:initials="sz">
    <w:p w14:paraId="729A7DF2" w14:textId="77777777" w:rsidR="00D35642" w:rsidRDefault="00D35642" w:rsidP="009B2C82">
      <w:pPr>
        <w:pStyle w:val="a8"/>
      </w:pPr>
      <w:r>
        <w:rPr>
          <w:rStyle w:val="ad"/>
        </w:rPr>
        <w:annotationRef/>
      </w:r>
      <w:r>
        <w:rPr>
          <w:rFonts w:hint="eastAsia"/>
        </w:rPr>
        <w:t>固定分区的方式适用性不大，可以删减</w:t>
      </w:r>
    </w:p>
  </w:comment>
  <w:comment w:id="2" w:author="simeng zhao" w:date="2018-01-12T17:06:00Z" w:initials="sz">
    <w:p w14:paraId="41B47C74" w14:textId="77777777" w:rsidR="00D35642" w:rsidRDefault="00D35642" w:rsidP="00B45502">
      <w:pPr>
        <w:pStyle w:val="a8"/>
      </w:pPr>
      <w:r>
        <w:rPr>
          <w:rStyle w:val="ad"/>
        </w:rPr>
        <w:annotationRef/>
      </w:r>
      <w:r>
        <w:rPr>
          <w:rFonts w:hint="eastAsia"/>
        </w:rPr>
        <w:t>寄存器集合应该叫</w:t>
      </w:r>
      <w:r>
        <w:rPr>
          <w:rFonts w:hint="eastAsia"/>
        </w:rPr>
        <w:t>TLB</w:t>
      </w:r>
    </w:p>
  </w:comment>
  <w:comment w:id="3" w:author="simeng zhao" w:date="2018-01-12T17:04:00Z" w:initials="sz">
    <w:p w14:paraId="4417585A" w14:textId="77777777" w:rsidR="00D35642" w:rsidRDefault="00D35642" w:rsidP="00B45502">
      <w:pPr>
        <w:pStyle w:val="a8"/>
      </w:pPr>
      <w:r>
        <w:rPr>
          <w:rStyle w:val="ad"/>
        </w:rPr>
        <w:annotationRef/>
      </w:r>
      <w:r>
        <w:rPr>
          <w:rFonts w:hint="eastAsia"/>
        </w:rPr>
        <w:t>这部分在介绍了</w:t>
      </w:r>
      <w:r>
        <w:rPr>
          <w:rFonts w:hint="eastAsia"/>
        </w:rPr>
        <w:t>PTE</w:t>
      </w:r>
      <w:r>
        <w:rPr>
          <w:rFonts w:hint="eastAsia"/>
        </w:rPr>
        <w:t>之后再讲比较好</w:t>
      </w:r>
    </w:p>
  </w:comment>
  <w:comment w:id="4" w:author="simeng zhao" w:date="2018-01-12T18:04:00Z" w:initials="sz">
    <w:p w14:paraId="65E2CE67" w14:textId="77777777" w:rsidR="00D35642" w:rsidRDefault="00D35642" w:rsidP="00096843">
      <w:pPr>
        <w:pStyle w:val="a8"/>
      </w:pPr>
      <w:r>
        <w:rPr>
          <w:rStyle w:val="ad"/>
        </w:rPr>
        <w:annotationRef/>
      </w:r>
      <w:r>
        <w:rPr>
          <w:rFonts w:hint="eastAsia"/>
        </w:rPr>
        <w:t>引出快表的使用</w:t>
      </w:r>
    </w:p>
  </w:comment>
  <w:comment w:id="5" w:author="simeng zhao" w:date="2018-01-12T18:05:00Z" w:initials="sz">
    <w:p w14:paraId="677D55AF" w14:textId="77777777" w:rsidR="00D35642" w:rsidRDefault="00D35642" w:rsidP="00F1763C">
      <w:pPr>
        <w:pStyle w:val="a8"/>
      </w:pPr>
      <w:r>
        <w:rPr>
          <w:rStyle w:val="ad"/>
        </w:rPr>
        <w:annotationRef/>
      </w:r>
      <w:r>
        <w:rPr>
          <w:rFonts w:hint="eastAsia"/>
        </w:rPr>
        <w:t>旁路缓冲</w:t>
      </w:r>
    </w:p>
  </w:comment>
  <w:comment w:id="6" w:author="simeng zhao" w:date="2018-01-18T15:29:00Z" w:initials="sz">
    <w:p w14:paraId="47E3B3A2" w14:textId="69A761E3" w:rsidR="00D35642" w:rsidRDefault="00D35642">
      <w:pPr>
        <w:pStyle w:val="a8"/>
      </w:pPr>
      <w:r>
        <w:rPr>
          <w:rStyle w:val="ad"/>
        </w:rPr>
        <w:annotationRef/>
      </w:r>
      <w:r>
        <w:rPr>
          <w:rFonts w:hint="eastAsia"/>
        </w:rPr>
        <w:t>原有的解释是在无流水线环境下的，参考书中引入了流水线的概念，对于快表的访问时间是忽略的，此处如何选择</w:t>
      </w:r>
    </w:p>
  </w:comment>
  <w:comment w:id="7" w:author="simeng zhao" w:date="2018-01-21T21:43:00Z" w:initials="sz">
    <w:p w14:paraId="5FD0DF0D" w14:textId="1847FC51" w:rsidR="00D35642" w:rsidRDefault="00D35642">
      <w:pPr>
        <w:pStyle w:val="a8"/>
      </w:pPr>
      <w:r>
        <w:rPr>
          <w:rStyle w:val="ad"/>
        </w:rPr>
        <w:annotationRef/>
      </w:r>
      <w:r>
        <w:rPr>
          <w:rFonts w:hint="eastAsia"/>
        </w:rPr>
        <w:t>这个地方也提到了页表项的内容</w:t>
      </w:r>
    </w:p>
  </w:comment>
  <w:comment w:id="9" w:author="simeng zhao" w:date="2018-01-01T18:19:00Z" w:initials="sz">
    <w:p w14:paraId="171A20CC" w14:textId="77777777" w:rsidR="00D35642" w:rsidRDefault="00D35642" w:rsidP="00B01C05">
      <w:pPr>
        <w:pStyle w:val="a8"/>
      </w:pPr>
      <w:r>
        <w:rPr>
          <w:rStyle w:val="ad"/>
        </w:rPr>
        <w:annotationRef/>
      </w:r>
      <w:r>
        <w:rPr>
          <w:rFonts w:hint="eastAsia"/>
        </w:rPr>
        <w:t>控制堆的原因</w:t>
      </w:r>
    </w:p>
  </w:comment>
  <w:comment w:id="10" w:author="simeng zhao" w:date="2018-01-21T21:45:00Z" w:initials="sz">
    <w:p w14:paraId="1F296DB9" w14:textId="1E383480" w:rsidR="00D35642" w:rsidRDefault="00D35642">
      <w:pPr>
        <w:pStyle w:val="a8"/>
      </w:pPr>
      <w:r>
        <w:rPr>
          <w:rStyle w:val="ad"/>
        </w:rPr>
        <w:annotationRef/>
      </w:r>
      <w:r>
        <w:rPr>
          <w:rFonts w:hint="eastAsia"/>
        </w:rPr>
        <w:t>也提到了页表项标志位</w:t>
      </w:r>
    </w:p>
  </w:comment>
  <w:comment w:id="13" w:author="simeng zhao" w:date="2018-01-21T21:42:00Z" w:initials="sz">
    <w:p w14:paraId="311AE1C4" w14:textId="37AF6C0C" w:rsidR="00D35642" w:rsidRDefault="00D35642">
      <w:pPr>
        <w:pStyle w:val="a8"/>
      </w:pPr>
      <w:r>
        <w:rPr>
          <w:rStyle w:val="ad"/>
        </w:rPr>
        <w:annotationRef/>
      </w:r>
      <w:r>
        <w:rPr>
          <w:rFonts w:hint="eastAsia"/>
        </w:rPr>
        <w:t>这个部分提到了页表项的内容</w:t>
      </w:r>
    </w:p>
  </w:comment>
  <w:comment w:id="12" w:author="simeng zhao" w:date="2018-01-21T12:22:00Z" w:initials="sz">
    <w:p w14:paraId="48DA2C91" w14:textId="2B971CB6" w:rsidR="00D35642" w:rsidRPr="00AA214D" w:rsidRDefault="00D35642">
      <w:pPr>
        <w:pStyle w:val="a8"/>
      </w:pPr>
      <w:r>
        <w:rPr>
          <w:rStyle w:val="ad"/>
        </w:rPr>
        <w:annotationRef/>
      </w:r>
      <w:r>
        <w:rPr>
          <w:rFonts w:hint="eastAsia"/>
        </w:rPr>
        <w:t>图表内容以及文字对应修改</w:t>
      </w:r>
    </w:p>
  </w:comment>
  <w:comment w:id="16" w:author="simeng zhao" w:date="2018-01-20T20:55:00Z" w:initials="sz">
    <w:p w14:paraId="0FAF595A" w14:textId="38D56B65" w:rsidR="00D35642" w:rsidRPr="006D06F6" w:rsidRDefault="00D35642">
      <w:pPr>
        <w:pStyle w:val="a8"/>
      </w:pPr>
      <w:r>
        <w:rPr>
          <w:rStyle w:val="ad"/>
        </w:rPr>
        <w:annotationRef/>
      </w:r>
      <w:r>
        <w:rPr>
          <w:rFonts w:hint="eastAsia"/>
        </w:rPr>
        <w:t>是否需要说明是什么要求</w:t>
      </w:r>
    </w:p>
  </w:comment>
  <w:comment w:id="17" w:author="simeng zhao" w:date="2018-01-21T12:43:00Z" w:initials="sz">
    <w:p w14:paraId="1739EFF7" w14:textId="15D84E7F" w:rsidR="00D35642" w:rsidRDefault="00D35642">
      <w:pPr>
        <w:pStyle w:val="a8"/>
      </w:pPr>
      <w:r>
        <w:rPr>
          <w:rStyle w:val="ad"/>
        </w:rPr>
        <w:annotationRef/>
      </w:r>
      <w:r>
        <w:rPr>
          <w:rFonts w:hint="eastAsia"/>
        </w:rPr>
        <w:t>结合原来的图做一些修改</w:t>
      </w:r>
    </w:p>
  </w:comment>
  <w:comment w:id="18" w:author="simeng zhao" w:date="2018-01-21T12:47:00Z" w:initials="sz">
    <w:p w14:paraId="361A2E51" w14:textId="70E941AB" w:rsidR="00D35642" w:rsidRDefault="00D35642">
      <w:pPr>
        <w:pStyle w:val="a8"/>
      </w:pPr>
      <w:r>
        <w:rPr>
          <w:rStyle w:val="ad"/>
        </w:rPr>
        <w:annotationRef/>
      </w:r>
      <w:r>
        <w:rPr>
          <w:rFonts w:hint="eastAsia"/>
        </w:rPr>
        <w:t>修改自</w:t>
      </w:r>
      <w:r>
        <w:rPr>
          <w:rFonts w:hint="eastAsia"/>
        </w:rPr>
        <w:t>mooc</w:t>
      </w:r>
      <w:r>
        <w:rPr>
          <w:rFonts w:hint="eastAsia"/>
        </w:rPr>
        <w:t>课件</w:t>
      </w:r>
    </w:p>
  </w:comment>
  <w:comment w:id="19" w:author="simeng zhao" w:date="2018-01-01T21:52:00Z" w:initials="sz">
    <w:p w14:paraId="547C9D3A" w14:textId="3776FFFC" w:rsidR="00D35642" w:rsidRDefault="00D35642" w:rsidP="003A418E">
      <w:pPr>
        <w:pStyle w:val="a8"/>
      </w:pPr>
      <w:r>
        <w:rPr>
          <w:rStyle w:val="ad"/>
        </w:rPr>
        <w:annotationRef/>
      </w:r>
      <w:r>
        <w:rPr>
          <w:rFonts w:hint="eastAsia"/>
        </w:rPr>
        <w:t>段存储的使用渐渐消失，需要综合多个材料进行补充</w:t>
      </w:r>
    </w:p>
  </w:comment>
  <w:comment w:id="20" w:author="simeng zhao" w:date="2018-01-15T13:11:00Z" w:initials="sz">
    <w:p w14:paraId="42508744" w14:textId="77777777" w:rsidR="00D35642" w:rsidRDefault="00D35642" w:rsidP="000A6E29">
      <w:pPr>
        <w:pStyle w:val="a8"/>
        <w:ind w:firstLine="360"/>
      </w:pPr>
      <w:r>
        <w:rPr>
          <w:rStyle w:val="ad"/>
        </w:rPr>
        <w:annotationRef/>
      </w:r>
      <w:r>
        <w:rPr>
          <w:rFonts w:hint="eastAsia"/>
        </w:rPr>
        <w:t>现在的关于硬件功能的内容都是集合在这里的</w:t>
      </w:r>
    </w:p>
  </w:comment>
  <w:comment w:id="21" w:author="simeng zhao" w:date="2018-01-01T21:08:00Z" w:initials="sz">
    <w:p w14:paraId="2662085B" w14:textId="77777777" w:rsidR="00D35642" w:rsidRDefault="00D35642" w:rsidP="000A6E29">
      <w:pPr>
        <w:pStyle w:val="a8"/>
        <w:ind w:firstLine="440"/>
      </w:pPr>
      <w:r>
        <w:t>A</w:t>
      </w:r>
      <w:r>
        <w:rPr>
          <w:rFonts w:hint="eastAsia"/>
        </w:rPr>
        <w:t>rm</w:t>
      </w:r>
      <w:r>
        <w:t xml:space="preserve"> </w:t>
      </w:r>
      <w:r>
        <w:rPr>
          <w:rStyle w:val="ad"/>
        </w:rPr>
        <w:annotationRef/>
      </w:r>
      <w:r>
        <w:t>M</w:t>
      </w:r>
      <w:r>
        <w:rPr>
          <w:rFonts w:hint="eastAsia"/>
        </w:rPr>
        <w:t>mu</w:t>
      </w:r>
      <w:r>
        <w:rPr>
          <w:rFonts w:hint="eastAsia"/>
        </w:rPr>
        <w:t>的处理地址的逻辑</w:t>
      </w:r>
    </w:p>
  </w:comment>
  <w:comment w:id="24" w:author="simeng zhao" w:date="2018-01-21T21:50:00Z" w:initials="sz">
    <w:p w14:paraId="51E8E4A3" w14:textId="362CCD4B" w:rsidR="00D35642" w:rsidRDefault="00D35642">
      <w:pPr>
        <w:pStyle w:val="a8"/>
      </w:pPr>
      <w:r>
        <w:rPr>
          <w:rStyle w:val="ad"/>
        </w:rPr>
        <w:annotationRef/>
      </w:r>
      <w:r>
        <w:rPr>
          <w:rFonts w:hint="eastAsia"/>
        </w:rPr>
        <w:t>结合上面的功能意义列举标志位以及他的作用</w:t>
      </w:r>
    </w:p>
  </w:comment>
  <w:comment w:id="31" w:author="simeng zhao" w:date="2018-01-21T21:55:00Z" w:initials="sz">
    <w:p w14:paraId="6B89F2AC" w14:textId="2605F799" w:rsidR="00D35642" w:rsidRDefault="00D35642">
      <w:pPr>
        <w:pStyle w:val="a8"/>
      </w:pPr>
      <w:r>
        <w:rPr>
          <w:rStyle w:val="ad"/>
        </w:rPr>
        <w:annotationRef/>
      </w:r>
      <w:r>
        <w:rPr>
          <w:rFonts w:hint="eastAsia"/>
        </w:rPr>
        <w:t>这个部分介绍的比较具体，排版比较拥挤</w:t>
      </w:r>
    </w:p>
  </w:comment>
  <w:comment w:id="33" w:author="simeng zhao" w:date="2018-01-01T21:48:00Z" w:initials="sz">
    <w:p w14:paraId="5C0B4941" w14:textId="77777777" w:rsidR="00D35642" w:rsidRDefault="00D35642" w:rsidP="000A6E29">
      <w:pPr>
        <w:pStyle w:val="a8"/>
        <w:ind w:firstLine="360"/>
      </w:pPr>
      <w:r>
        <w:rPr>
          <w:rStyle w:val="ad"/>
        </w:rPr>
        <w:annotationRef/>
      </w:r>
      <w:r>
        <w:rPr>
          <w:rFonts w:hint="eastAsia"/>
        </w:rPr>
        <w:t>抖动问题</w:t>
      </w:r>
    </w:p>
  </w:comment>
  <w:comment w:id="34" w:author="simeng zhao" w:date="2018-01-21T22:18:00Z" w:initials="sz">
    <w:p w14:paraId="0D4EC93F" w14:textId="15508F55" w:rsidR="00D35642" w:rsidRDefault="00D35642">
      <w:pPr>
        <w:pStyle w:val="a8"/>
      </w:pPr>
      <w:r>
        <w:rPr>
          <w:rStyle w:val="ad"/>
        </w:rPr>
        <w:annotationRef/>
      </w:r>
      <w:r>
        <w:rPr>
          <w:rFonts w:hint="eastAsia"/>
        </w:rPr>
        <w:t>增加介绍</w:t>
      </w:r>
    </w:p>
  </w:comment>
  <w:comment w:id="35" w:author="simeng zhao" w:date="2018-01-21T22:24:00Z" w:initials="sz">
    <w:p w14:paraId="179924EE" w14:textId="3F77A758" w:rsidR="00D35642" w:rsidRDefault="00D35642">
      <w:pPr>
        <w:pStyle w:val="a8"/>
      </w:pPr>
      <w:r>
        <w:rPr>
          <w:rStyle w:val="ad"/>
        </w:rPr>
        <w:annotationRef/>
      </w:r>
      <w:r>
        <w:rPr>
          <w:rFonts w:hint="eastAsia"/>
        </w:rPr>
        <w:t>多次判断，表达的方式可以斟酌一下</w:t>
      </w:r>
    </w:p>
  </w:comment>
  <w:comment w:id="36" w:author="simeng zhao" w:date="2018-01-01T19:29:00Z" w:initials="sz">
    <w:p w14:paraId="1F29EEDE" w14:textId="77777777" w:rsidR="00D35642" w:rsidRDefault="00D35642" w:rsidP="00066EAF">
      <w:pPr>
        <w:spacing w:before="15"/>
        <w:jc w:val="both"/>
        <w:rPr>
          <w:lang w:eastAsia="zh-CN"/>
        </w:rPr>
      </w:pPr>
      <w:r>
        <w:rPr>
          <w:rStyle w:val="ad"/>
        </w:rPr>
        <w:annotationRef/>
      </w:r>
      <w:r>
        <w:rPr>
          <w:rFonts w:hint="eastAsia"/>
          <w:lang w:eastAsia="zh-CN"/>
        </w:rPr>
        <w:t>构建操作系统的策略的选择是基于硬件条件以及一定过得考量的</w:t>
      </w:r>
    </w:p>
  </w:comment>
  <w:comment w:id="37" w:author="simeng zhao" w:date="2018-01-01T23:07:00Z" w:initials="sz">
    <w:p w14:paraId="6B7077F4" w14:textId="77777777" w:rsidR="00D35642" w:rsidRDefault="00D35642" w:rsidP="007752E6">
      <w:pPr>
        <w:pStyle w:val="a8"/>
        <w:ind w:firstLine="360"/>
      </w:pPr>
      <w:r>
        <w:rPr>
          <w:rStyle w:val="ad"/>
        </w:rPr>
        <w:annotationRef/>
      </w:r>
    </w:p>
  </w:comment>
  <w:comment w:id="38" w:author="simeng zhao" w:date="2018-01-01T22:10:00Z" w:initials="sz">
    <w:p w14:paraId="54B6B7C3" w14:textId="77777777" w:rsidR="00D35642" w:rsidRDefault="00D35642" w:rsidP="007752E6">
      <w:pPr>
        <w:pStyle w:val="a8"/>
        <w:ind w:firstLine="360"/>
      </w:pPr>
      <w:r>
        <w:rPr>
          <w:rStyle w:val="ad"/>
        </w:rPr>
        <w:annotationRef/>
      </w:r>
      <w:r>
        <w:rPr>
          <w:rFonts w:hint="eastAsia"/>
        </w:rPr>
        <w:t>IOS</w:t>
      </w:r>
      <w:r>
        <w:rPr>
          <w:rFonts w:hint="eastAsia"/>
        </w:rPr>
        <w:t>与</w:t>
      </w:r>
      <w:r>
        <w:rPr>
          <w:rFonts w:hint="eastAsia"/>
        </w:rPr>
        <w:t>Android</w:t>
      </w:r>
      <w:r>
        <w:rPr>
          <w:rFonts w:hint="eastAsia"/>
        </w:rPr>
        <w:t>的内存分配机制</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9A7DF2" w15:done="0"/>
  <w15:commentEx w15:paraId="41B47C74" w15:done="0"/>
  <w15:commentEx w15:paraId="4417585A" w15:done="0"/>
  <w15:commentEx w15:paraId="65E2CE67" w15:done="0"/>
  <w15:commentEx w15:paraId="677D55AF" w15:done="0"/>
  <w15:commentEx w15:paraId="47E3B3A2" w15:done="0"/>
  <w15:commentEx w15:paraId="5FD0DF0D" w15:done="0"/>
  <w15:commentEx w15:paraId="171A20CC" w15:done="0"/>
  <w15:commentEx w15:paraId="1F296DB9" w15:done="0"/>
  <w15:commentEx w15:paraId="311AE1C4" w15:done="0"/>
  <w15:commentEx w15:paraId="48DA2C91" w15:done="0"/>
  <w15:commentEx w15:paraId="0FAF595A" w15:done="0"/>
  <w15:commentEx w15:paraId="1739EFF7" w15:done="0"/>
  <w15:commentEx w15:paraId="361A2E51" w15:done="0"/>
  <w15:commentEx w15:paraId="547C9D3A" w15:done="0"/>
  <w15:commentEx w15:paraId="42508744" w15:done="0"/>
  <w15:commentEx w15:paraId="2662085B" w15:done="0"/>
  <w15:commentEx w15:paraId="51E8E4A3" w15:done="0"/>
  <w15:commentEx w15:paraId="6B89F2AC" w15:done="0"/>
  <w15:commentEx w15:paraId="5C0B4941" w15:done="0"/>
  <w15:commentEx w15:paraId="0D4EC93F" w15:done="0"/>
  <w15:commentEx w15:paraId="179924EE" w15:done="0"/>
  <w15:commentEx w15:paraId="1F29EEDE" w15:done="0"/>
  <w15:commentEx w15:paraId="6B7077F4" w15:done="0"/>
  <w15:commentEx w15:paraId="54B6B7C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9A7DF2" w16cid:durableId="1E037F4E"/>
  <w16cid:commentId w16cid:paraId="41B47C74" w16cid:durableId="1E0369AB"/>
  <w16cid:commentId w16cid:paraId="4417585A" w16cid:durableId="1E03692A"/>
  <w16cid:commentId w16cid:paraId="65E2CE67" w16cid:durableId="1E037746"/>
  <w16cid:commentId w16cid:paraId="677D55AF" w16cid:durableId="1E037764"/>
  <w16cid:commentId w16cid:paraId="47E3B3A2" w16cid:durableId="1E0B3BDF"/>
  <w16cid:commentId w16cid:paraId="5FD0DF0D" w16cid:durableId="1E0F87FD"/>
  <w16cid:commentId w16cid:paraId="171A20CC" w16cid:durableId="1DF4FA1A"/>
  <w16cid:commentId w16cid:paraId="1F296DB9" w16cid:durableId="1E0F888E"/>
  <w16cid:commentId w16cid:paraId="311AE1C4" w16cid:durableId="1E0F87E1"/>
  <w16cid:commentId w16cid:paraId="48DA2C91" w16cid:durableId="1E0F048C"/>
  <w16cid:commentId w16cid:paraId="0FAF595A" w16cid:durableId="1E0E2B3F"/>
  <w16cid:commentId w16cid:paraId="1739EFF7" w16cid:durableId="1E0F098A"/>
  <w16cid:commentId w16cid:paraId="361A2E51" w16cid:durableId="1E0F0A59"/>
  <w16cid:commentId w16cid:paraId="547C9D3A" w16cid:durableId="1DF52C13"/>
  <w16cid:commentId w16cid:paraId="42508744" w16cid:durableId="1E07270C"/>
  <w16cid:commentId w16cid:paraId="2662085B" w16cid:durableId="1DF521BD"/>
  <w16cid:commentId w16cid:paraId="51E8E4A3" w16cid:durableId="1E0F8997"/>
  <w16cid:commentId w16cid:paraId="6B89F2AC" w16cid:durableId="1E0F8ABE"/>
  <w16cid:commentId w16cid:paraId="5C0B4941" w16cid:durableId="1DF52B33"/>
  <w16cid:commentId w16cid:paraId="0D4EC93F" w16cid:durableId="1E0F9038"/>
  <w16cid:commentId w16cid:paraId="179924EE" w16cid:durableId="1E0F919D"/>
  <w16cid:commentId w16cid:paraId="1F29EEDE" w16cid:durableId="1DF50AA9"/>
  <w16cid:commentId w16cid:paraId="6B7077F4" w16cid:durableId="1E146BB5"/>
  <w16cid:commentId w16cid:paraId="54B6B7C3" w16cid:durableId="1E146B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1701A" w14:textId="77777777" w:rsidR="006C777E" w:rsidRDefault="006C777E" w:rsidP="009B2C82">
      <w:pPr>
        <w:spacing w:after="0" w:line="240" w:lineRule="auto"/>
      </w:pPr>
      <w:r>
        <w:separator/>
      </w:r>
    </w:p>
  </w:endnote>
  <w:endnote w:type="continuationSeparator" w:id="0">
    <w:p w14:paraId="509145FD" w14:textId="77777777" w:rsidR="006C777E" w:rsidRDefault="006C777E" w:rsidP="009B2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Helvetica">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69AFF" w14:textId="77777777" w:rsidR="006C777E" w:rsidRDefault="006C777E" w:rsidP="009B2C82">
      <w:pPr>
        <w:spacing w:after="0" w:line="240" w:lineRule="auto"/>
      </w:pPr>
      <w:r>
        <w:separator/>
      </w:r>
    </w:p>
  </w:footnote>
  <w:footnote w:type="continuationSeparator" w:id="0">
    <w:p w14:paraId="39EC3695" w14:textId="77777777" w:rsidR="006C777E" w:rsidRDefault="006C777E" w:rsidP="009B2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F1C56"/>
    <w:multiLevelType w:val="multilevel"/>
    <w:tmpl w:val="0AAF1C56"/>
    <w:lvl w:ilvl="0">
      <w:start w:val="1"/>
      <w:numFmt w:val="decimal"/>
      <w:lvlText w:val="%1."/>
      <w:lvlJc w:val="left"/>
      <w:pPr>
        <w:ind w:left="775" w:hanging="360"/>
      </w:pPr>
      <w:rPr>
        <w:rFonts w:hint="default"/>
      </w:rPr>
    </w:lvl>
    <w:lvl w:ilvl="1">
      <w:start w:val="1"/>
      <w:numFmt w:val="lowerLetter"/>
      <w:lvlText w:val="%2)"/>
      <w:lvlJc w:val="left"/>
      <w:pPr>
        <w:ind w:left="1255" w:hanging="420"/>
      </w:pPr>
    </w:lvl>
    <w:lvl w:ilvl="2">
      <w:start w:val="1"/>
      <w:numFmt w:val="lowerRoman"/>
      <w:lvlText w:val="%3."/>
      <w:lvlJc w:val="right"/>
      <w:pPr>
        <w:ind w:left="1675" w:hanging="420"/>
      </w:pPr>
    </w:lvl>
    <w:lvl w:ilvl="3">
      <w:start w:val="1"/>
      <w:numFmt w:val="decimal"/>
      <w:lvlText w:val="%4."/>
      <w:lvlJc w:val="left"/>
      <w:pPr>
        <w:ind w:left="2095" w:hanging="420"/>
      </w:pPr>
    </w:lvl>
    <w:lvl w:ilvl="4">
      <w:start w:val="1"/>
      <w:numFmt w:val="lowerLetter"/>
      <w:lvlText w:val="%5)"/>
      <w:lvlJc w:val="left"/>
      <w:pPr>
        <w:ind w:left="2515" w:hanging="420"/>
      </w:pPr>
    </w:lvl>
    <w:lvl w:ilvl="5">
      <w:start w:val="1"/>
      <w:numFmt w:val="lowerRoman"/>
      <w:lvlText w:val="%6."/>
      <w:lvlJc w:val="right"/>
      <w:pPr>
        <w:ind w:left="2935" w:hanging="420"/>
      </w:pPr>
    </w:lvl>
    <w:lvl w:ilvl="6">
      <w:start w:val="1"/>
      <w:numFmt w:val="decimal"/>
      <w:lvlText w:val="%7."/>
      <w:lvlJc w:val="left"/>
      <w:pPr>
        <w:ind w:left="3355" w:hanging="420"/>
      </w:pPr>
    </w:lvl>
    <w:lvl w:ilvl="7">
      <w:start w:val="1"/>
      <w:numFmt w:val="lowerLetter"/>
      <w:lvlText w:val="%8)"/>
      <w:lvlJc w:val="left"/>
      <w:pPr>
        <w:ind w:left="3775" w:hanging="420"/>
      </w:pPr>
    </w:lvl>
    <w:lvl w:ilvl="8">
      <w:start w:val="1"/>
      <w:numFmt w:val="lowerRoman"/>
      <w:lvlText w:val="%9."/>
      <w:lvlJc w:val="right"/>
      <w:pPr>
        <w:ind w:left="4195" w:hanging="420"/>
      </w:pPr>
    </w:lvl>
  </w:abstractNum>
  <w:abstractNum w:abstractNumId="1" w15:restartNumberingAfterBreak="0">
    <w:nsid w:val="26E01CA7"/>
    <w:multiLevelType w:val="hybridMultilevel"/>
    <w:tmpl w:val="D8BC1B5E"/>
    <w:lvl w:ilvl="0" w:tplc="B9C8E7CA">
      <w:start w:val="1"/>
      <w:numFmt w:val="decimal"/>
      <w:lvlText w:val="%1，"/>
      <w:lvlJc w:val="left"/>
      <w:pPr>
        <w:ind w:left="775" w:hanging="36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 w15:restartNumberingAfterBreak="0">
    <w:nsid w:val="730C6D80"/>
    <w:multiLevelType w:val="hybridMultilevel"/>
    <w:tmpl w:val="88885168"/>
    <w:lvl w:ilvl="0" w:tplc="F78077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eng zhao">
    <w15:presenceInfo w15:providerId="Windows Live" w15:userId="00ec2ab2749a0a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675"/>
    <w:rsid w:val="000576FD"/>
    <w:rsid w:val="00066EAF"/>
    <w:rsid w:val="00076798"/>
    <w:rsid w:val="00090E60"/>
    <w:rsid w:val="00096843"/>
    <w:rsid w:val="000A6E29"/>
    <w:rsid w:val="000C502D"/>
    <w:rsid w:val="00102B03"/>
    <w:rsid w:val="00164B8F"/>
    <w:rsid w:val="001B6B64"/>
    <w:rsid w:val="00262001"/>
    <w:rsid w:val="00274922"/>
    <w:rsid w:val="002D04D2"/>
    <w:rsid w:val="003104DA"/>
    <w:rsid w:val="003A418E"/>
    <w:rsid w:val="003C3532"/>
    <w:rsid w:val="003F0D47"/>
    <w:rsid w:val="004076FA"/>
    <w:rsid w:val="00417F31"/>
    <w:rsid w:val="00427FBA"/>
    <w:rsid w:val="00440230"/>
    <w:rsid w:val="0044560F"/>
    <w:rsid w:val="00451168"/>
    <w:rsid w:val="0047544B"/>
    <w:rsid w:val="004A51D8"/>
    <w:rsid w:val="004B0255"/>
    <w:rsid w:val="004B711A"/>
    <w:rsid w:val="00551982"/>
    <w:rsid w:val="00573CF5"/>
    <w:rsid w:val="005D5798"/>
    <w:rsid w:val="006530DF"/>
    <w:rsid w:val="006756DF"/>
    <w:rsid w:val="00690211"/>
    <w:rsid w:val="006C777E"/>
    <w:rsid w:val="006D06F6"/>
    <w:rsid w:val="006D07CF"/>
    <w:rsid w:val="006D47CD"/>
    <w:rsid w:val="00737814"/>
    <w:rsid w:val="007752E6"/>
    <w:rsid w:val="007806A2"/>
    <w:rsid w:val="007F4A05"/>
    <w:rsid w:val="008176FA"/>
    <w:rsid w:val="0085158B"/>
    <w:rsid w:val="008C2FED"/>
    <w:rsid w:val="00924FA6"/>
    <w:rsid w:val="00981C7B"/>
    <w:rsid w:val="009B2C82"/>
    <w:rsid w:val="009D0266"/>
    <w:rsid w:val="00A25BB9"/>
    <w:rsid w:val="00A44279"/>
    <w:rsid w:val="00A63A77"/>
    <w:rsid w:val="00AA214D"/>
    <w:rsid w:val="00AC1CD0"/>
    <w:rsid w:val="00AC27CA"/>
    <w:rsid w:val="00AF1452"/>
    <w:rsid w:val="00B01C05"/>
    <w:rsid w:val="00B15ED4"/>
    <w:rsid w:val="00B45502"/>
    <w:rsid w:val="00B546C6"/>
    <w:rsid w:val="00BA626B"/>
    <w:rsid w:val="00BF64C3"/>
    <w:rsid w:val="00C05724"/>
    <w:rsid w:val="00C20F31"/>
    <w:rsid w:val="00C706D6"/>
    <w:rsid w:val="00CE2F20"/>
    <w:rsid w:val="00D35642"/>
    <w:rsid w:val="00E2743D"/>
    <w:rsid w:val="00E609D2"/>
    <w:rsid w:val="00E94C38"/>
    <w:rsid w:val="00EA7348"/>
    <w:rsid w:val="00EF5290"/>
    <w:rsid w:val="00F1763C"/>
    <w:rsid w:val="00F23E84"/>
    <w:rsid w:val="00F54349"/>
    <w:rsid w:val="00F80AA8"/>
    <w:rsid w:val="00F946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6446B"/>
  <w15:chartTrackingRefBased/>
  <w15:docId w15:val="{90663D15-2C78-4CAC-91D0-773558B41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2C82"/>
    <w:pPr>
      <w:widowControl w:val="0"/>
      <w:spacing w:after="200" w:line="276" w:lineRule="auto"/>
    </w:pPr>
    <w:rPr>
      <w:rFonts w:ascii="Calibri" w:eastAsia="宋体" w:hAnsi="Calibri" w:cs="Times New Roman"/>
      <w:kern w:val="0"/>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2C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B2C82"/>
    <w:rPr>
      <w:sz w:val="18"/>
      <w:szCs w:val="18"/>
    </w:rPr>
  </w:style>
  <w:style w:type="paragraph" w:styleId="a5">
    <w:name w:val="footer"/>
    <w:basedOn w:val="a"/>
    <w:link w:val="a6"/>
    <w:uiPriority w:val="99"/>
    <w:unhideWhenUsed/>
    <w:rsid w:val="009B2C82"/>
    <w:pPr>
      <w:tabs>
        <w:tab w:val="center" w:pos="4153"/>
        <w:tab w:val="right" w:pos="8306"/>
      </w:tabs>
      <w:snapToGrid w:val="0"/>
    </w:pPr>
    <w:rPr>
      <w:sz w:val="18"/>
      <w:szCs w:val="18"/>
    </w:rPr>
  </w:style>
  <w:style w:type="character" w:customStyle="1" w:styleId="a6">
    <w:name w:val="页脚 字符"/>
    <w:basedOn w:val="a0"/>
    <w:link w:val="a5"/>
    <w:uiPriority w:val="99"/>
    <w:rsid w:val="009B2C82"/>
    <w:rPr>
      <w:sz w:val="18"/>
      <w:szCs w:val="18"/>
    </w:rPr>
  </w:style>
  <w:style w:type="character" w:customStyle="1" w:styleId="a7">
    <w:name w:val="批注文字 字符"/>
    <w:link w:val="a8"/>
    <w:semiHidden/>
    <w:rsid w:val="009B2C82"/>
    <w:rPr>
      <w:rFonts w:ascii="Times New Roman" w:hAnsi="Times New Roman"/>
      <w:szCs w:val="24"/>
    </w:rPr>
  </w:style>
  <w:style w:type="character" w:customStyle="1" w:styleId="a9">
    <w:name w:val="正文文本 字符"/>
    <w:link w:val="aa"/>
    <w:rsid w:val="009B2C82"/>
    <w:rPr>
      <w:rFonts w:ascii="Times New Roman" w:hAnsi="Times New Roman"/>
      <w:szCs w:val="24"/>
    </w:rPr>
  </w:style>
  <w:style w:type="character" w:customStyle="1" w:styleId="ab">
    <w:name w:val="纯文本 字符"/>
    <w:link w:val="ac"/>
    <w:rsid w:val="009B2C82"/>
    <w:rPr>
      <w:rFonts w:ascii="宋体" w:hAnsi="Courier New" w:cs="Courier New"/>
      <w:szCs w:val="21"/>
    </w:rPr>
  </w:style>
  <w:style w:type="paragraph" w:styleId="a8">
    <w:name w:val="annotation text"/>
    <w:basedOn w:val="a"/>
    <w:link w:val="a7"/>
    <w:semiHidden/>
    <w:rsid w:val="009B2C82"/>
    <w:pPr>
      <w:spacing w:after="0" w:line="240" w:lineRule="auto"/>
    </w:pPr>
    <w:rPr>
      <w:rFonts w:ascii="Times New Roman" w:eastAsiaTheme="minorEastAsia" w:hAnsi="Times New Roman" w:cstheme="minorBidi"/>
      <w:kern w:val="2"/>
      <w:sz w:val="21"/>
      <w:szCs w:val="24"/>
      <w:lang w:eastAsia="zh-CN"/>
    </w:rPr>
  </w:style>
  <w:style w:type="character" w:customStyle="1" w:styleId="1">
    <w:name w:val="批注文字 字符1"/>
    <w:basedOn w:val="a0"/>
    <w:uiPriority w:val="99"/>
    <w:semiHidden/>
    <w:rsid w:val="009B2C82"/>
    <w:rPr>
      <w:rFonts w:ascii="Calibri" w:eastAsia="宋体" w:hAnsi="Calibri" w:cs="Times New Roman"/>
      <w:kern w:val="0"/>
      <w:sz w:val="22"/>
      <w:lang w:eastAsia="en-US"/>
    </w:rPr>
  </w:style>
  <w:style w:type="paragraph" w:styleId="ac">
    <w:name w:val="Plain Text"/>
    <w:basedOn w:val="a"/>
    <w:link w:val="ab"/>
    <w:rsid w:val="009B2C82"/>
    <w:pPr>
      <w:spacing w:after="0" w:line="240" w:lineRule="auto"/>
      <w:jc w:val="both"/>
    </w:pPr>
    <w:rPr>
      <w:rFonts w:ascii="宋体" w:eastAsiaTheme="minorEastAsia" w:hAnsi="Courier New" w:cs="Courier New"/>
      <w:kern w:val="2"/>
      <w:sz w:val="21"/>
      <w:szCs w:val="21"/>
      <w:lang w:eastAsia="zh-CN"/>
    </w:rPr>
  </w:style>
  <w:style w:type="character" w:customStyle="1" w:styleId="10">
    <w:name w:val="纯文本 字符1"/>
    <w:basedOn w:val="a0"/>
    <w:uiPriority w:val="99"/>
    <w:semiHidden/>
    <w:rsid w:val="009B2C82"/>
    <w:rPr>
      <w:rFonts w:asciiTheme="minorEastAsia" w:hAnsi="Courier New" w:cs="Courier New"/>
      <w:kern w:val="0"/>
      <w:sz w:val="22"/>
      <w:lang w:eastAsia="en-US"/>
    </w:rPr>
  </w:style>
  <w:style w:type="paragraph" w:styleId="aa">
    <w:name w:val="Body Text"/>
    <w:basedOn w:val="a"/>
    <w:link w:val="a9"/>
    <w:rsid w:val="009B2C82"/>
    <w:pPr>
      <w:spacing w:after="0" w:line="0" w:lineRule="atLeast"/>
    </w:pPr>
    <w:rPr>
      <w:rFonts w:ascii="Times New Roman" w:eastAsiaTheme="minorEastAsia" w:hAnsi="Times New Roman" w:cstheme="minorBidi"/>
      <w:kern w:val="2"/>
      <w:sz w:val="21"/>
      <w:szCs w:val="24"/>
      <w:lang w:eastAsia="zh-CN"/>
    </w:rPr>
  </w:style>
  <w:style w:type="character" w:customStyle="1" w:styleId="11">
    <w:name w:val="正文文本 字符1"/>
    <w:basedOn w:val="a0"/>
    <w:uiPriority w:val="99"/>
    <w:semiHidden/>
    <w:rsid w:val="009B2C82"/>
    <w:rPr>
      <w:rFonts w:ascii="Calibri" w:eastAsia="宋体" w:hAnsi="Calibri" w:cs="Times New Roman"/>
      <w:kern w:val="0"/>
      <w:sz w:val="22"/>
      <w:lang w:eastAsia="en-US"/>
    </w:rPr>
  </w:style>
  <w:style w:type="character" w:customStyle="1" w:styleId="HTML">
    <w:name w:val="HTML 预设格式 字符"/>
    <w:link w:val="HTML0"/>
    <w:uiPriority w:val="99"/>
    <w:rsid w:val="009B2C82"/>
    <w:rPr>
      <w:rFonts w:ascii="Courier New" w:hAnsi="Courier New" w:cs="Courier New"/>
    </w:rPr>
  </w:style>
  <w:style w:type="paragraph" w:styleId="HTML0">
    <w:name w:val="HTML Preformatted"/>
    <w:basedOn w:val="a"/>
    <w:link w:val="HTML"/>
    <w:uiPriority w:val="99"/>
    <w:unhideWhenUsed/>
    <w:rsid w:val="009B2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2"/>
      <w:sz w:val="21"/>
      <w:lang w:eastAsia="zh-CN"/>
    </w:rPr>
  </w:style>
  <w:style w:type="character" w:customStyle="1" w:styleId="HTML1">
    <w:name w:val="HTML 预设格式 字符1"/>
    <w:basedOn w:val="a0"/>
    <w:uiPriority w:val="99"/>
    <w:semiHidden/>
    <w:rsid w:val="009B2C82"/>
    <w:rPr>
      <w:rFonts w:ascii="Courier New" w:eastAsia="宋体" w:hAnsi="Courier New" w:cs="Courier New"/>
      <w:kern w:val="0"/>
      <w:sz w:val="20"/>
      <w:szCs w:val="20"/>
      <w:lang w:eastAsia="en-US"/>
    </w:rPr>
  </w:style>
  <w:style w:type="character" w:styleId="ad">
    <w:name w:val="annotation reference"/>
    <w:uiPriority w:val="99"/>
    <w:unhideWhenUsed/>
    <w:rsid w:val="009B2C82"/>
    <w:rPr>
      <w:sz w:val="21"/>
      <w:szCs w:val="21"/>
    </w:rPr>
  </w:style>
  <w:style w:type="paragraph" w:customStyle="1" w:styleId="ae">
    <w:name w:val="表格文字(中)"/>
    <w:basedOn w:val="a"/>
    <w:rsid w:val="009B2C82"/>
    <w:pPr>
      <w:snapToGrid w:val="0"/>
      <w:spacing w:after="0" w:line="0" w:lineRule="atLeast"/>
      <w:ind w:firstLineChars="200" w:firstLine="440"/>
    </w:pPr>
    <w:rPr>
      <w:rFonts w:ascii="宋体" w:hAnsi="Times New Roman"/>
      <w:szCs w:val="20"/>
      <w:lang w:eastAsia="zh-CN"/>
    </w:rPr>
  </w:style>
  <w:style w:type="paragraph" w:styleId="af">
    <w:name w:val="Balloon Text"/>
    <w:basedOn w:val="a"/>
    <w:link w:val="af0"/>
    <w:uiPriority w:val="99"/>
    <w:semiHidden/>
    <w:unhideWhenUsed/>
    <w:rsid w:val="009B2C82"/>
    <w:pPr>
      <w:spacing w:after="0" w:line="240" w:lineRule="auto"/>
    </w:pPr>
    <w:rPr>
      <w:sz w:val="18"/>
      <w:szCs w:val="18"/>
    </w:rPr>
  </w:style>
  <w:style w:type="character" w:customStyle="1" w:styleId="af0">
    <w:name w:val="批注框文本 字符"/>
    <w:basedOn w:val="a0"/>
    <w:link w:val="af"/>
    <w:uiPriority w:val="99"/>
    <w:semiHidden/>
    <w:rsid w:val="009B2C82"/>
    <w:rPr>
      <w:rFonts w:ascii="Calibri" w:eastAsia="宋体" w:hAnsi="Calibri" w:cs="Times New Roman"/>
      <w:kern w:val="0"/>
      <w:sz w:val="18"/>
      <w:szCs w:val="18"/>
      <w:lang w:eastAsia="en-US"/>
    </w:rPr>
  </w:style>
  <w:style w:type="paragraph" w:customStyle="1" w:styleId="12">
    <w:name w:val="图正文1"/>
    <w:basedOn w:val="a"/>
    <w:rsid w:val="009B2C82"/>
    <w:pPr>
      <w:spacing w:after="0" w:line="0" w:lineRule="atLeast"/>
      <w:jc w:val="center"/>
      <w:textAlignment w:val="baseline"/>
    </w:pPr>
    <w:rPr>
      <w:rFonts w:ascii="宋体" w:hAnsi="Times New Roman"/>
      <w:color w:val="000000"/>
      <w:spacing w:val="-6"/>
      <w:sz w:val="18"/>
      <w:szCs w:val="20"/>
      <w:lang w:eastAsia="zh-CN"/>
    </w:rPr>
  </w:style>
  <w:style w:type="paragraph" w:customStyle="1" w:styleId="af1">
    <w:name w:val="表格文字"/>
    <w:basedOn w:val="a"/>
    <w:rsid w:val="009B2C82"/>
    <w:pPr>
      <w:snapToGrid w:val="0"/>
      <w:spacing w:after="0" w:line="240" w:lineRule="auto"/>
      <w:ind w:firstLineChars="10" w:firstLine="22"/>
      <w:jc w:val="both"/>
    </w:pPr>
    <w:rPr>
      <w:rFonts w:ascii="宋体" w:hAnsi="Times New Roman"/>
      <w:kern w:val="2"/>
      <w:szCs w:val="20"/>
      <w:lang w:eastAsia="zh-CN"/>
    </w:rPr>
  </w:style>
  <w:style w:type="paragraph" w:styleId="af2">
    <w:name w:val="annotation subject"/>
    <w:basedOn w:val="a8"/>
    <w:next w:val="a8"/>
    <w:link w:val="af3"/>
    <w:uiPriority w:val="99"/>
    <w:semiHidden/>
    <w:unhideWhenUsed/>
    <w:rsid w:val="00F1763C"/>
    <w:pPr>
      <w:spacing w:after="200" w:line="276" w:lineRule="auto"/>
    </w:pPr>
    <w:rPr>
      <w:rFonts w:ascii="Calibri" w:eastAsia="宋体" w:hAnsi="Calibri" w:cs="Times New Roman"/>
      <w:b/>
      <w:bCs/>
      <w:kern w:val="0"/>
      <w:sz w:val="22"/>
      <w:szCs w:val="22"/>
      <w:lang w:eastAsia="en-US"/>
    </w:rPr>
  </w:style>
  <w:style w:type="character" w:customStyle="1" w:styleId="af3">
    <w:name w:val="批注主题 字符"/>
    <w:basedOn w:val="a7"/>
    <w:link w:val="af2"/>
    <w:uiPriority w:val="99"/>
    <w:semiHidden/>
    <w:rsid w:val="00F1763C"/>
    <w:rPr>
      <w:rFonts w:ascii="Calibri" w:eastAsia="宋体" w:hAnsi="Calibri" w:cs="Times New Roman"/>
      <w:b/>
      <w:bCs/>
      <w:kern w:val="0"/>
      <w:sz w:val="22"/>
      <w:szCs w:val="24"/>
      <w:lang w:eastAsia="en-US"/>
    </w:rPr>
  </w:style>
  <w:style w:type="paragraph" w:styleId="af4">
    <w:name w:val="List Paragraph"/>
    <w:basedOn w:val="a"/>
    <w:uiPriority w:val="34"/>
    <w:qFormat/>
    <w:rsid w:val="00274922"/>
    <w:pPr>
      <w:ind w:firstLineChars="200" w:firstLine="420"/>
    </w:pPr>
  </w:style>
  <w:style w:type="paragraph" w:styleId="2">
    <w:name w:val="Body Text 2"/>
    <w:basedOn w:val="a"/>
    <w:link w:val="20"/>
    <w:uiPriority w:val="99"/>
    <w:semiHidden/>
    <w:unhideWhenUsed/>
    <w:rsid w:val="000A6E29"/>
    <w:pPr>
      <w:spacing w:after="120" w:line="480" w:lineRule="auto"/>
    </w:pPr>
  </w:style>
  <w:style w:type="character" w:customStyle="1" w:styleId="20">
    <w:name w:val="正文文本 2 字符"/>
    <w:basedOn w:val="a0"/>
    <w:link w:val="2"/>
    <w:uiPriority w:val="99"/>
    <w:semiHidden/>
    <w:rsid w:val="000A6E29"/>
    <w:rPr>
      <w:rFonts w:ascii="Calibri" w:eastAsia="宋体" w:hAnsi="Calibri" w:cs="Times New Roman"/>
      <w:kern w:val="0"/>
      <w:sz w:val="22"/>
      <w:lang w:eastAsia="en-US"/>
    </w:rPr>
  </w:style>
  <w:style w:type="character" w:customStyle="1" w:styleId="af5">
    <w:name w:val="正文文本缩进 字符"/>
    <w:link w:val="af6"/>
    <w:rsid w:val="000A6E29"/>
    <w:rPr>
      <w:sz w:val="22"/>
      <w:lang w:eastAsia="en-US"/>
    </w:rPr>
  </w:style>
  <w:style w:type="paragraph" w:styleId="af6">
    <w:name w:val="Body Text Indent"/>
    <w:basedOn w:val="a"/>
    <w:link w:val="af5"/>
    <w:unhideWhenUsed/>
    <w:rsid w:val="000A6E29"/>
    <w:pPr>
      <w:spacing w:after="120"/>
      <w:ind w:leftChars="200" w:left="420"/>
    </w:pPr>
    <w:rPr>
      <w:rFonts w:asciiTheme="minorHAnsi" w:eastAsiaTheme="minorEastAsia" w:hAnsiTheme="minorHAnsi" w:cstheme="minorBidi"/>
      <w:kern w:val="2"/>
    </w:rPr>
  </w:style>
  <w:style w:type="character" w:customStyle="1" w:styleId="13">
    <w:name w:val="正文文本缩进 字符1"/>
    <w:basedOn w:val="a0"/>
    <w:uiPriority w:val="99"/>
    <w:semiHidden/>
    <w:rsid w:val="000A6E29"/>
    <w:rPr>
      <w:rFonts w:ascii="Calibri" w:eastAsia="宋体" w:hAnsi="Calibri" w:cs="Times New Roman"/>
      <w:kern w:val="0"/>
      <w:sz w:val="22"/>
      <w:lang w:eastAsia="en-US"/>
    </w:rPr>
  </w:style>
  <w:style w:type="paragraph" w:customStyle="1" w:styleId="af7">
    <w:name w:val="图标注"/>
    <w:basedOn w:val="a"/>
    <w:rsid w:val="000A6E29"/>
    <w:pPr>
      <w:spacing w:after="0" w:line="0" w:lineRule="atLeast"/>
      <w:jc w:val="center"/>
    </w:pPr>
    <w:rPr>
      <w:rFonts w:ascii="宋体" w:hAnsi="宋体" w:cs="Microsoft JhengHei"/>
      <w:color w:val="000000"/>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950399">
      <w:bodyDiv w:val="1"/>
      <w:marLeft w:val="0"/>
      <w:marRight w:val="0"/>
      <w:marTop w:val="0"/>
      <w:marBottom w:val="0"/>
      <w:divBdr>
        <w:top w:val="none" w:sz="0" w:space="0" w:color="auto"/>
        <w:left w:val="none" w:sz="0" w:space="0" w:color="auto"/>
        <w:bottom w:val="none" w:sz="0" w:space="0" w:color="auto"/>
        <w:right w:val="none" w:sz="0" w:space="0" w:color="auto"/>
      </w:divBdr>
      <w:divsChild>
        <w:div w:id="1637636152">
          <w:marLeft w:val="0"/>
          <w:marRight w:val="0"/>
          <w:marTop w:val="0"/>
          <w:marBottom w:val="0"/>
          <w:divBdr>
            <w:top w:val="none" w:sz="0" w:space="0" w:color="auto"/>
            <w:left w:val="none" w:sz="0" w:space="0" w:color="auto"/>
            <w:bottom w:val="none" w:sz="0" w:space="0" w:color="auto"/>
            <w:right w:val="none" w:sz="0" w:space="0" w:color="auto"/>
          </w:divBdr>
        </w:div>
      </w:divsChild>
    </w:div>
    <w:div w:id="290789277">
      <w:bodyDiv w:val="1"/>
      <w:marLeft w:val="0"/>
      <w:marRight w:val="0"/>
      <w:marTop w:val="0"/>
      <w:marBottom w:val="0"/>
      <w:divBdr>
        <w:top w:val="none" w:sz="0" w:space="0" w:color="auto"/>
        <w:left w:val="none" w:sz="0" w:space="0" w:color="auto"/>
        <w:bottom w:val="none" w:sz="0" w:space="0" w:color="auto"/>
        <w:right w:val="none" w:sz="0" w:space="0" w:color="auto"/>
      </w:divBdr>
      <w:divsChild>
        <w:div w:id="1972052671">
          <w:marLeft w:val="0"/>
          <w:marRight w:val="0"/>
          <w:marTop w:val="0"/>
          <w:marBottom w:val="0"/>
          <w:divBdr>
            <w:top w:val="none" w:sz="0" w:space="0" w:color="auto"/>
            <w:left w:val="none" w:sz="0" w:space="0" w:color="auto"/>
            <w:bottom w:val="none" w:sz="0" w:space="0" w:color="auto"/>
            <w:right w:val="none" w:sz="0" w:space="0" w:color="auto"/>
          </w:divBdr>
        </w:div>
      </w:divsChild>
    </w:div>
    <w:div w:id="439184169">
      <w:bodyDiv w:val="1"/>
      <w:marLeft w:val="0"/>
      <w:marRight w:val="0"/>
      <w:marTop w:val="0"/>
      <w:marBottom w:val="0"/>
      <w:divBdr>
        <w:top w:val="none" w:sz="0" w:space="0" w:color="auto"/>
        <w:left w:val="none" w:sz="0" w:space="0" w:color="auto"/>
        <w:bottom w:val="none" w:sz="0" w:space="0" w:color="auto"/>
        <w:right w:val="none" w:sz="0" w:space="0" w:color="auto"/>
      </w:divBdr>
      <w:divsChild>
        <w:div w:id="2093358183">
          <w:marLeft w:val="0"/>
          <w:marRight w:val="0"/>
          <w:marTop w:val="0"/>
          <w:marBottom w:val="0"/>
          <w:divBdr>
            <w:top w:val="none" w:sz="0" w:space="0" w:color="auto"/>
            <w:left w:val="none" w:sz="0" w:space="0" w:color="auto"/>
            <w:bottom w:val="none" w:sz="0" w:space="0" w:color="auto"/>
            <w:right w:val="none" w:sz="0" w:space="0" w:color="auto"/>
          </w:divBdr>
        </w:div>
      </w:divsChild>
    </w:div>
    <w:div w:id="504978638">
      <w:bodyDiv w:val="1"/>
      <w:marLeft w:val="0"/>
      <w:marRight w:val="0"/>
      <w:marTop w:val="0"/>
      <w:marBottom w:val="0"/>
      <w:divBdr>
        <w:top w:val="none" w:sz="0" w:space="0" w:color="auto"/>
        <w:left w:val="none" w:sz="0" w:space="0" w:color="auto"/>
        <w:bottom w:val="none" w:sz="0" w:space="0" w:color="auto"/>
        <w:right w:val="none" w:sz="0" w:space="0" w:color="auto"/>
      </w:divBdr>
      <w:divsChild>
        <w:div w:id="398330972">
          <w:marLeft w:val="0"/>
          <w:marRight w:val="0"/>
          <w:marTop w:val="0"/>
          <w:marBottom w:val="0"/>
          <w:divBdr>
            <w:top w:val="none" w:sz="0" w:space="0" w:color="auto"/>
            <w:left w:val="none" w:sz="0" w:space="0" w:color="auto"/>
            <w:bottom w:val="none" w:sz="0" w:space="0" w:color="auto"/>
            <w:right w:val="none" w:sz="0" w:space="0" w:color="auto"/>
          </w:divBdr>
        </w:div>
      </w:divsChild>
    </w:div>
    <w:div w:id="552084187">
      <w:bodyDiv w:val="1"/>
      <w:marLeft w:val="0"/>
      <w:marRight w:val="0"/>
      <w:marTop w:val="0"/>
      <w:marBottom w:val="0"/>
      <w:divBdr>
        <w:top w:val="none" w:sz="0" w:space="0" w:color="auto"/>
        <w:left w:val="none" w:sz="0" w:space="0" w:color="auto"/>
        <w:bottom w:val="none" w:sz="0" w:space="0" w:color="auto"/>
        <w:right w:val="none" w:sz="0" w:space="0" w:color="auto"/>
      </w:divBdr>
      <w:divsChild>
        <w:div w:id="1999067823">
          <w:marLeft w:val="0"/>
          <w:marRight w:val="0"/>
          <w:marTop w:val="0"/>
          <w:marBottom w:val="0"/>
          <w:divBdr>
            <w:top w:val="none" w:sz="0" w:space="0" w:color="auto"/>
            <w:left w:val="none" w:sz="0" w:space="0" w:color="auto"/>
            <w:bottom w:val="none" w:sz="0" w:space="0" w:color="auto"/>
            <w:right w:val="none" w:sz="0" w:space="0" w:color="auto"/>
          </w:divBdr>
        </w:div>
      </w:divsChild>
    </w:div>
    <w:div w:id="995569965">
      <w:bodyDiv w:val="1"/>
      <w:marLeft w:val="0"/>
      <w:marRight w:val="0"/>
      <w:marTop w:val="0"/>
      <w:marBottom w:val="0"/>
      <w:divBdr>
        <w:top w:val="none" w:sz="0" w:space="0" w:color="auto"/>
        <w:left w:val="none" w:sz="0" w:space="0" w:color="auto"/>
        <w:bottom w:val="none" w:sz="0" w:space="0" w:color="auto"/>
        <w:right w:val="none" w:sz="0" w:space="0" w:color="auto"/>
      </w:divBdr>
      <w:divsChild>
        <w:div w:id="67774068">
          <w:marLeft w:val="0"/>
          <w:marRight w:val="0"/>
          <w:marTop w:val="0"/>
          <w:marBottom w:val="0"/>
          <w:divBdr>
            <w:top w:val="none" w:sz="0" w:space="0" w:color="auto"/>
            <w:left w:val="none" w:sz="0" w:space="0" w:color="auto"/>
            <w:bottom w:val="none" w:sz="0" w:space="0" w:color="auto"/>
            <w:right w:val="none" w:sz="0" w:space="0" w:color="auto"/>
          </w:divBdr>
        </w:div>
      </w:divsChild>
    </w:div>
    <w:div w:id="1508793235">
      <w:bodyDiv w:val="1"/>
      <w:marLeft w:val="0"/>
      <w:marRight w:val="0"/>
      <w:marTop w:val="0"/>
      <w:marBottom w:val="0"/>
      <w:divBdr>
        <w:top w:val="none" w:sz="0" w:space="0" w:color="auto"/>
        <w:left w:val="none" w:sz="0" w:space="0" w:color="auto"/>
        <w:bottom w:val="none" w:sz="0" w:space="0" w:color="auto"/>
        <w:right w:val="none" w:sz="0" w:space="0" w:color="auto"/>
      </w:divBdr>
      <w:divsChild>
        <w:div w:id="1011184717">
          <w:marLeft w:val="0"/>
          <w:marRight w:val="0"/>
          <w:marTop w:val="0"/>
          <w:marBottom w:val="0"/>
          <w:divBdr>
            <w:top w:val="none" w:sz="0" w:space="0" w:color="auto"/>
            <w:left w:val="none" w:sz="0" w:space="0" w:color="auto"/>
            <w:bottom w:val="none" w:sz="0" w:space="0" w:color="auto"/>
            <w:right w:val="none" w:sz="0" w:space="0" w:color="auto"/>
          </w:divBdr>
        </w:div>
      </w:divsChild>
    </w:div>
    <w:div w:id="1719470550">
      <w:bodyDiv w:val="1"/>
      <w:marLeft w:val="0"/>
      <w:marRight w:val="0"/>
      <w:marTop w:val="0"/>
      <w:marBottom w:val="0"/>
      <w:divBdr>
        <w:top w:val="none" w:sz="0" w:space="0" w:color="auto"/>
        <w:left w:val="none" w:sz="0" w:space="0" w:color="auto"/>
        <w:bottom w:val="none" w:sz="0" w:space="0" w:color="auto"/>
        <w:right w:val="none" w:sz="0" w:space="0" w:color="auto"/>
      </w:divBdr>
      <w:divsChild>
        <w:div w:id="1872495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Library/Group%20Containers/UBF8T346G9.Office/msoclip1/01/4F812332-AF89-1540-9EF3-E3B88171295F.png"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Documents/Tencent%20Files/2130975534/Image/C2C/%7b64D692F1-3866-057A-2C31-611B68C47508%7d.jpg" TargetMode="External"/><Relationship Id="rId89" Type="http://schemas.openxmlformats.org/officeDocument/2006/relationships/hyperlink" Target="https://www.jianshu.com/p/66b5d43b6ac4" TargetMode="External"/><Relationship Id="rId16" Type="http://schemas.openxmlformats.org/officeDocument/2006/relationships/image" Target="media/image6.jpe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jpeg"/><Relationship Id="rId58" Type="http://schemas.openxmlformats.org/officeDocument/2006/relationships/image" Target="media/image41.jpe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Documents/Tencent%20Files/2130975534/Image/C2C/%7bD3B9A4AA-C86A-A7C9-A03D-63BBF5258906%7d.jpg" TargetMode="External"/><Relationship Id="rId43" Type="http://schemas.openxmlformats.org/officeDocument/2006/relationships/image" Target="media/image29.png"/><Relationship Id="rId48" Type="http://schemas.openxmlformats.org/officeDocument/2006/relationships/image" Target="media/image3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Tencent%20Files/2130975534/Image/C2C/%7bD704CAAF-DA9F-7AD2-E5CA-4FEFDFB3CB81%7d.jpg" TargetMode="External"/><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Documents/Tencent%20Files/2130975534/Image/C2C/%7bF7DA9DF2-170F-A448-BD52-5E3FDFF37E4A%7d.jpg"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http://img.blog.csdn.net/20160405144140925" TargetMode="External"/><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Tencent%20Files/2130975534/Image/C2C/%7b9ADAF231-7850-A01D-E372-1181215021A6%7d.jpg"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jpeg"/><Relationship Id="rId88" Type="http://schemas.openxmlformats.org/officeDocument/2006/relationships/image" Target="media/image67.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jpeg"/><Relationship Id="rId86" Type="http://schemas.openxmlformats.org/officeDocument/2006/relationships/image" Target="media/image65.png"/><Relationship Id="rId94" Type="http://schemas.openxmlformats.org/officeDocument/2006/relationships/image" Target="media/image72.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jpeg"/><Relationship Id="rId76" Type="http://schemas.openxmlformats.org/officeDocument/2006/relationships/image" Target="media/image58.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3.png"/><Relationship Id="rId82" Type="http://schemas.openxmlformats.org/officeDocument/2006/relationships/image" Target="../../Documents/Tencent%20Files/2130975534/Image/C2C/%7b8E89FC16-AACB-8365-26DF-A263B34FC66B%7d.jpg" TargetMode="External"/><Relationship Id="rId19" Type="http://schemas.openxmlformats.org/officeDocument/2006/relationships/image" Target="../Documents/Tencent%20Files/2130975534/Image/C2C/%7b96CE7233-BEF3-E5A7-A3AE-69AB7163D028%7d.jpg"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Tencent%20Files/2130975534/Image/C2C/%7b99088C08-C53B-E908-3274-C059BE793574%7d.jpg" TargetMode="External"/><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F17F8-1E39-460C-8A66-5F60F5671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3169</TotalTime>
  <Pages>101</Pages>
  <Words>10802</Words>
  <Characters>61572</Characters>
  <Application>Microsoft Office Word</Application>
  <DocSecurity>0</DocSecurity>
  <Lines>513</Lines>
  <Paragraphs>144</Paragraphs>
  <ScaleCrop>false</ScaleCrop>
  <Company/>
  <LinksUpToDate>false</LinksUpToDate>
  <CharactersWithSpaces>72230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simeng zhao</dc:creator>
  <cp:keywords/>
  <dc:description/>
  <cp:lastModifiedBy>simeng zhao</cp:lastModifiedBy>
  <cp:revision>10</cp:revision>
  <dcterms:created xsi:type="dcterms:W3CDTF">2018-01-18T02:32:00Z</dcterms:created>
  <dcterms:modified xsi:type="dcterms:W3CDTF">2018-01-26T11:35:00Z</dcterms:modified>
</cp:coreProperties>
</file>